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A03053" w14:textId="77777777" w:rsidR="009B5317" w:rsidRPr="008238AF" w:rsidRDefault="009B5317" w:rsidP="009B5317">
      <w:pPr>
        <w:pStyle w:val="1"/>
        <w:numPr>
          <w:ilvl w:val="0"/>
          <w:numId w:val="0"/>
        </w:numPr>
        <w:rPr>
          <w:color w:val="000000" w:themeColor="text1"/>
        </w:rPr>
      </w:pPr>
      <w:bookmarkStart w:id="0" w:name="_Toc105689272"/>
      <w:r w:rsidRPr="008238AF">
        <w:rPr>
          <w:color w:val="000000" w:themeColor="text1"/>
        </w:rPr>
        <w:t>第一章</w:t>
      </w:r>
      <w:r w:rsidRPr="008238AF">
        <w:rPr>
          <w:rFonts w:hint="eastAsia"/>
          <w:color w:val="000000" w:themeColor="text1"/>
        </w:rPr>
        <w:t xml:space="preserve"> </w:t>
      </w:r>
      <w:r w:rsidRPr="008238AF">
        <w:rPr>
          <w:rFonts w:hint="eastAsia"/>
          <w:color w:val="000000" w:themeColor="text1"/>
        </w:rPr>
        <w:t>企业信息化战略与实施</w:t>
      </w:r>
      <w:bookmarkEnd w:id="0"/>
    </w:p>
    <w:p w14:paraId="616AA2FD" w14:textId="77777777" w:rsidR="009B5317" w:rsidRPr="008238AF" w:rsidRDefault="009B5317" w:rsidP="009B5317">
      <w:pPr>
        <w:pStyle w:val="2"/>
        <w:rPr>
          <w:color w:val="000000" w:themeColor="text1"/>
        </w:rPr>
      </w:pPr>
      <w:bookmarkStart w:id="1" w:name="_Toc105689273"/>
      <w:r w:rsidRPr="008238AF">
        <w:rPr>
          <w:rFonts w:hint="eastAsia"/>
          <w:color w:val="000000" w:themeColor="text1"/>
        </w:rPr>
        <w:t xml:space="preserve">1 </w:t>
      </w:r>
      <w:r w:rsidRPr="008238AF">
        <w:rPr>
          <w:rFonts w:hint="eastAsia"/>
          <w:color w:val="000000" w:themeColor="text1"/>
        </w:rPr>
        <w:t>考情分析</w:t>
      </w:r>
      <w:bookmarkEnd w:id="1"/>
    </w:p>
    <w:p w14:paraId="52FB9EA6" w14:textId="77777777" w:rsidR="009B5317" w:rsidRPr="008238AF" w:rsidRDefault="009B5317" w:rsidP="009B5317">
      <w:pPr>
        <w:pStyle w:val="3"/>
        <w:ind w:firstLine="422"/>
        <w:rPr>
          <w:color w:val="000000" w:themeColor="text1"/>
        </w:rPr>
      </w:pPr>
      <w:bookmarkStart w:id="2" w:name="_Toc105689274"/>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本章概要</w:t>
      </w:r>
      <w:bookmarkEnd w:id="2"/>
    </w:p>
    <w:tbl>
      <w:tblPr>
        <w:tblStyle w:val="a7"/>
        <w:tblW w:w="5000" w:type="pct"/>
        <w:jc w:val="center"/>
        <w:tblLook w:val="04A0" w:firstRow="1" w:lastRow="0" w:firstColumn="1" w:lastColumn="0" w:noHBand="0" w:noVBand="1"/>
      </w:tblPr>
      <w:tblGrid>
        <w:gridCol w:w="682"/>
        <w:gridCol w:w="2578"/>
        <w:gridCol w:w="5036"/>
      </w:tblGrid>
      <w:tr w:rsidR="009B5317" w:rsidRPr="008238AF" w14:paraId="03C270E1" w14:textId="77777777" w:rsidTr="0046316F">
        <w:trPr>
          <w:jc w:val="center"/>
        </w:trPr>
        <w:tc>
          <w:tcPr>
            <w:tcW w:w="411" w:type="pct"/>
            <w:vAlign w:val="center"/>
          </w:tcPr>
          <w:p w14:paraId="1A021EDF" w14:textId="77777777" w:rsidR="009B5317" w:rsidRPr="008238AF" w:rsidRDefault="009B5317" w:rsidP="00F32297">
            <w:pPr>
              <w:pStyle w:val="biao"/>
              <w:rPr>
                <w:color w:val="000000" w:themeColor="text1"/>
              </w:rPr>
            </w:pPr>
            <w:bookmarkStart w:id="3" w:name="_Hlk45116286"/>
            <w:r w:rsidRPr="008238AF">
              <w:rPr>
                <w:rFonts w:hint="eastAsia"/>
                <w:color w:val="000000" w:themeColor="text1"/>
              </w:rPr>
              <w:t>序号</w:t>
            </w:r>
          </w:p>
        </w:tc>
        <w:tc>
          <w:tcPr>
            <w:tcW w:w="1554" w:type="pct"/>
            <w:vAlign w:val="center"/>
          </w:tcPr>
          <w:p w14:paraId="5E671F4F"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3035" w:type="pct"/>
            <w:vAlign w:val="center"/>
          </w:tcPr>
          <w:p w14:paraId="352912C9"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9B5317" w:rsidRPr="008238AF" w14:paraId="1E31F135" w14:textId="77777777" w:rsidTr="0046316F">
        <w:trPr>
          <w:jc w:val="center"/>
        </w:trPr>
        <w:tc>
          <w:tcPr>
            <w:tcW w:w="411" w:type="pct"/>
            <w:vAlign w:val="center"/>
          </w:tcPr>
          <w:p w14:paraId="557122A2"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554" w:type="pct"/>
            <w:vMerge w:val="restart"/>
            <w:vAlign w:val="center"/>
          </w:tcPr>
          <w:p w14:paraId="704A71D9" w14:textId="77777777" w:rsidR="009B5317" w:rsidRPr="008238AF" w:rsidRDefault="009B5317" w:rsidP="00F32297">
            <w:pPr>
              <w:pStyle w:val="biao"/>
              <w:rPr>
                <w:color w:val="000000" w:themeColor="text1"/>
              </w:rPr>
            </w:pPr>
            <w:r w:rsidRPr="008238AF">
              <w:rPr>
                <w:rFonts w:hint="eastAsia"/>
                <w:color w:val="000000" w:themeColor="text1"/>
              </w:rPr>
              <w:t>企业信息化与电子商务</w:t>
            </w:r>
          </w:p>
          <w:p w14:paraId="72FE793B" w14:textId="77777777" w:rsidR="009B5317" w:rsidRPr="008238AF" w:rsidRDefault="009B5317" w:rsidP="00F32297">
            <w:pPr>
              <w:pStyle w:val="biao"/>
              <w:rPr>
                <w:color w:val="000000" w:themeColor="text1"/>
              </w:rPr>
            </w:pP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tc>
        <w:tc>
          <w:tcPr>
            <w:tcW w:w="3035" w:type="pct"/>
            <w:vAlign w:val="center"/>
          </w:tcPr>
          <w:p w14:paraId="277DBFC0" w14:textId="77777777" w:rsidR="009B5317" w:rsidRPr="008238AF" w:rsidRDefault="009B5317" w:rsidP="00F32297">
            <w:pPr>
              <w:pStyle w:val="biao"/>
              <w:rPr>
                <w:color w:val="000000" w:themeColor="text1"/>
              </w:rPr>
            </w:pPr>
            <w:r w:rsidRPr="008238AF">
              <w:rPr>
                <w:rFonts w:hint="eastAsia"/>
                <w:color w:val="000000" w:themeColor="text1"/>
              </w:rPr>
              <w:t>企业资源计划E</w:t>
            </w:r>
            <w:r w:rsidRPr="008238AF">
              <w:rPr>
                <w:color w:val="000000" w:themeColor="text1"/>
              </w:rPr>
              <w:t>RP</w:t>
            </w:r>
          </w:p>
        </w:tc>
      </w:tr>
      <w:tr w:rsidR="009B5317" w:rsidRPr="008238AF" w14:paraId="2AD2DF3E" w14:textId="77777777" w:rsidTr="0046316F">
        <w:trPr>
          <w:jc w:val="center"/>
        </w:trPr>
        <w:tc>
          <w:tcPr>
            <w:tcW w:w="411" w:type="pct"/>
            <w:vAlign w:val="center"/>
          </w:tcPr>
          <w:p w14:paraId="7CFF4A87" w14:textId="77777777" w:rsidR="009B5317" w:rsidRPr="008238AF" w:rsidRDefault="009B5317" w:rsidP="00F32297">
            <w:pPr>
              <w:pStyle w:val="biao"/>
              <w:rPr>
                <w:color w:val="000000" w:themeColor="text1"/>
              </w:rPr>
            </w:pPr>
            <w:r w:rsidRPr="008238AF">
              <w:rPr>
                <w:rFonts w:hint="eastAsia"/>
                <w:color w:val="000000" w:themeColor="text1"/>
              </w:rPr>
              <w:t>2</w:t>
            </w:r>
          </w:p>
        </w:tc>
        <w:tc>
          <w:tcPr>
            <w:tcW w:w="1554" w:type="pct"/>
            <w:vMerge/>
            <w:vAlign w:val="center"/>
          </w:tcPr>
          <w:p w14:paraId="68DB19CC" w14:textId="77777777" w:rsidR="009B5317" w:rsidRPr="008238AF" w:rsidRDefault="009B5317" w:rsidP="00F32297">
            <w:pPr>
              <w:pStyle w:val="biao"/>
              <w:rPr>
                <w:color w:val="000000" w:themeColor="text1"/>
              </w:rPr>
            </w:pPr>
          </w:p>
        </w:tc>
        <w:tc>
          <w:tcPr>
            <w:tcW w:w="3035" w:type="pct"/>
            <w:vAlign w:val="center"/>
          </w:tcPr>
          <w:p w14:paraId="38799195" w14:textId="77777777" w:rsidR="009B5317" w:rsidRPr="008238AF" w:rsidRDefault="009B5317" w:rsidP="00F32297">
            <w:pPr>
              <w:pStyle w:val="biao"/>
              <w:rPr>
                <w:color w:val="000000" w:themeColor="text1"/>
              </w:rPr>
            </w:pPr>
            <w:r w:rsidRPr="008238AF">
              <w:rPr>
                <w:rFonts w:hint="eastAsia"/>
                <w:color w:val="000000" w:themeColor="text1"/>
              </w:rPr>
              <w:t>客户管理C</w:t>
            </w:r>
            <w:r w:rsidRPr="008238AF">
              <w:rPr>
                <w:color w:val="000000" w:themeColor="text1"/>
              </w:rPr>
              <w:t>RM</w:t>
            </w:r>
          </w:p>
        </w:tc>
      </w:tr>
      <w:tr w:rsidR="009B5317" w:rsidRPr="008238AF" w14:paraId="01688EF2" w14:textId="77777777" w:rsidTr="0046316F">
        <w:trPr>
          <w:jc w:val="center"/>
        </w:trPr>
        <w:tc>
          <w:tcPr>
            <w:tcW w:w="411" w:type="pct"/>
            <w:vAlign w:val="center"/>
          </w:tcPr>
          <w:p w14:paraId="76CB0664" w14:textId="77777777" w:rsidR="009B5317" w:rsidRPr="008238AF" w:rsidRDefault="009B5317" w:rsidP="00F32297">
            <w:pPr>
              <w:pStyle w:val="biao"/>
              <w:rPr>
                <w:color w:val="000000" w:themeColor="text1"/>
              </w:rPr>
            </w:pPr>
            <w:r w:rsidRPr="008238AF">
              <w:rPr>
                <w:rFonts w:hint="eastAsia"/>
                <w:color w:val="000000" w:themeColor="text1"/>
              </w:rPr>
              <w:t>3</w:t>
            </w:r>
          </w:p>
        </w:tc>
        <w:tc>
          <w:tcPr>
            <w:tcW w:w="1554" w:type="pct"/>
            <w:vMerge/>
            <w:vAlign w:val="center"/>
          </w:tcPr>
          <w:p w14:paraId="65C1255C" w14:textId="77777777" w:rsidR="009B5317" w:rsidRPr="008238AF" w:rsidRDefault="009B5317" w:rsidP="00F32297">
            <w:pPr>
              <w:pStyle w:val="biao"/>
              <w:rPr>
                <w:color w:val="000000" w:themeColor="text1"/>
              </w:rPr>
            </w:pPr>
          </w:p>
        </w:tc>
        <w:tc>
          <w:tcPr>
            <w:tcW w:w="3035" w:type="pct"/>
            <w:vAlign w:val="center"/>
          </w:tcPr>
          <w:p w14:paraId="3DC31E27" w14:textId="77777777" w:rsidR="009B5317" w:rsidRPr="008238AF" w:rsidRDefault="009B5317" w:rsidP="00F32297">
            <w:pPr>
              <w:pStyle w:val="biao"/>
              <w:rPr>
                <w:color w:val="000000" w:themeColor="text1"/>
              </w:rPr>
            </w:pPr>
            <w:r w:rsidRPr="008238AF">
              <w:rPr>
                <w:rFonts w:hint="eastAsia"/>
                <w:color w:val="000000" w:themeColor="text1"/>
              </w:rPr>
              <w:t>供应链管理S</w:t>
            </w:r>
            <w:r w:rsidRPr="008238AF">
              <w:rPr>
                <w:color w:val="000000" w:themeColor="text1"/>
              </w:rPr>
              <w:t>CM</w:t>
            </w:r>
          </w:p>
        </w:tc>
      </w:tr>
      <w:tr w:rsidR="009B5317" w:rsidRPr="008238AF" w14:paraId="6CD4A6F1" w14:textId="77777777" w:rsidTr="0046316F">
        <w:trPr>
          <w:jc w:val="center"/>
        </w:trPr>
        <w:tc>
          <w:tcPr>
            <w:tcW w:w="411" w:type="pct"/>
            <w:vAlign w:val="center"/>
          </w:tcPr>
          <w:p w14:paraId="2340860D" w14:textId="77777777" w:rsidR="009B5317" w:rsidRPr="008238AF" w:rsidRDefault="009B5317" w:rsidP="00F32297">
            <w:pPr>
              <w:pStyle w:val="biao"/>
              <w:rPr>
                <w:color w:val="000000" w:themeColor="text1"/>
              </w:rPr>
            </w:pPr>
            <w:r w:rsidRPr="008238AF">
              <w:rPr>
                <w:rFonts w:hint="eastAsia"/>
                <w:color w:val="000000" w:themeColor="text1"/>
              </w:rPr>
              <w:t>4</w:t>
            </w:r>
          </w:p>
        </w:tc>
        <w:tc>
          <w:tcPr>
            <w:tcW w:w="1554" w:type="pct"/>
            <w:vMerge/>
            <w:vAlign w:val="center"/>
          </w:tcPr>
          <w:p w14:paraId="7D6353AC" w14:textId="77777777" w:rsidR="009B5317" w:rsidRPr="008238AF" w:rsidRDefault="009B5317" w:rsidP="00F32297">
            <w:pPr>
              <w:pStyle w:val="biao"/>
              <w:rPr>
                <w:color w:val="000000" w:themeColor="text1"/>
              </w:rPr>
            </w:pPr>
          </w:p>
        </w:tc>
        <w:tc>
          <w:tcPr>
            <w:tcW w:w="3035" w:type="pct"/>
            <w:vAlign w:val="center"/>
          </w:tcPr>
          <w:p w14:paraId="668DE69B" w14:textId="77777777" w:rsidR="009B5317" w:rsidRPr="008238AF" w:rsidRDefault="009B5317" w:rsidP="00F32297">
            <w:pPr>
              <w:pStyle w:val="biao"/>
              <w:rPr>
                <w:color w:val="000000" w:themeColor="text1"/>
              </w:rPr>
            </w:pPr>
            <w:r w:rsidRPr="008238AF">
              <w:rPr>
                <w:rFonts w:hint="eastAsia"/>
                <w:color w:val="000000" w:themeColor="text1"/>
              </w:rPr>
              <w:t>产品数据管理P</w:t>
            </w:r>
            <w:r w:rsidRPr="008238AF">
              <w:rPr>
                <w:color w:val="000000" w:themeColor="text1"/>
              </w:rPr>
              <w:t>DM</w:t>
            </w:r>
          </w:p>
        </w:tc>
      </w:tr>
      <w:tr w:rsidR="009B5317" w:rsidRPr="008238AF" w14:paraId="73ACA51E" w14:textId="77777777" w:rsidTr="0046316F">
        <w:trPr>
          <w:jc w:val="center"/>
        </w:trPr>
        <w:tc>
          <w:tcPr>
            <w:tcW w:w="411" w:type="pct"/>
            <w:vAlign w:val="center"/>
          </w:tcPr>
          <w:p w14:paraId="35155533" w14:textId="77777777" w:rsidR="009B5317" w:rsidRPr="008238AF" w:rsidRDefault="009B5317" w:rsidP="00F32297">
            <w:pPr>
              <w:pStyle w:val="biao"/>
              <w:rPr>
                <w:color w:val="000000" w:themeColor="text1"/>
              </w:rPr>
            </w:pPr>
            <w:r w:rsidRPr="008238AF">
              <w:rPr>
                <w:rFonts w:hint="eastAsia"/>
                <w:color w:val="000000" w:themeColor="text1"/>
              </w:rPr>
              <w:t>5</w:t>
            </w:r>
          </w:p>
        </w:tc>
        <w:tc>
          <w:tcPr>
            <w:tcW w:w="1554" w:type="pct"/>
            <w:vMerge/>
            <w:vAlign w:val="center"/>
          </w:tcPr>
          <w:p w14:paraId="0E7263DE" w14:textId="77777777" w:rsidR="009B5317" w:rsidRPr="008238AF" w:rsidRDefault="009B5317" w:rsidP="00F32297">
            <w:pPr>
              <w:pStyle w:val="biao"/>
              <w:rPr>
                <w:color w:val="000000" w:themeColor="text1"/>
              </w:rPr>
            </w:pPr>
          </w:p>
        </w:tc>
        <w:tc>
          <w:tcPr>
            <w:tcW w:w="3035" w:type="pct"/>
            <w:vAlign w:val="center"/>
          </w:tcPr>
          <w:p w14:paraId="556DE30F" w14:textId="77777777" w:rsidR="009B5317" w:rsidRPr="008238AF" w:rsidRDefault="009B5317" w:rsidP="00F32297">
            <w:pPr>
              <w:pStyle w:val="biao"/>
              <w:rPr>
                <w:color w:val="000000" w:themeColor="text1"/>
              </w:rPr>
            </w:pPr>
            <w:r w:rsidRPr="008238AF">
              <w:rPr>
                <w:rFonts w:hint="eastAsia"/>
                <w:color w:val="000000" w:themeColor="text1"/>
              </w:rPr>
              <w:t>商业智能B</w:t>
            </w:r>
            <w:r w:rsidRPr="008238AF">
              <w:rPr>
                <w:color w:val="000000" w:themeColor="text1"/>
              </w:rPr>
              <w:t>I</w:t>
            </w:r>
          </w:p>
        </w:tc>
      </w:tr>
      <w:tr w:rsidR="009B5317" w:rsidRPr="008238AF" w14:paraId="4F2DC1B1" w14:textId="77777777" w:rsidTr="00461C52">
        <w:trPr>
          <w:trHeight w:val="365"/>
          <w:jc w:val="center"/>
        </w:trPr>
        <w:tc>
          <w:tcPr>
            <w:tcW w:w="411" w:type="pct"/>
            <w:vAlign w:val="center"/>
          </w:tcPr>
          <w:p w14:paraId="4147549A" w14:textId="489267C7" w:rsidR="009B5317" w:rsidRPr="008238AF" w:rsidRDefault="00461C52" w:rsidP="00F32297">
            <w:pPr>
              <w:pStyle w:val="biao"/>
              <w:rPr>
                <w:color w:val="000000" w:themeColor="text1"/>
              </w:rPr>
            </w:pPr>
            <w:r>
              <w:rPr>
                <w:color w:val="000000" w:themeColor="text1"/>
              </w:rPr>
              <w:t>6</w:t>
            </w:r>
          </w:p>
        </w:tc>
        <w:tc>
          <w:tcPr>
            <w:tcW w:w="1554" w:type="pct"/>
            <w:vMerge/>
            <w:vAlign w:val="center"/>
          </w:tcPr>
          <w:p w14:paraId="68857694" w14:textId="77777777" w:rsidR="009B5317" w:rsidRPr="008238AF" w:rsidRDefault="009B5317" w:rsidP="00F32297">
            <w:pPr>
              <w:pStyle w:val="biao"/>
              <w:rPr>
                <w:color w:val="000000" w:themeColor="text1"/>
              </w:rPr>
            </w:pPr>
          </w:p>
        </w:tc>
        <w:tc>
          <w:tcPr>
            <w:tcW w:w="3035" w:type="pct"/>
            <w:vAlign w:val="center"/>
          </w:tcPr>
          <w:p w14:paraId="6322F56A" w14:textId="77777777" w:rsidR="009B5317" w:rsidRPr="008238AF" w:rsidRDefault="009B5317" w:rsidP="00F32297">
            <w:pPr>
              <w:pStyle w:val="biao"/>
              <w:rPr>
                <w:color w:val="000000" w:themeColor="text1"/>
              </w:rPr>
            </w:pPr>
            <w:r w:rsidRPr="008238AF">
              <w:rPr>
                <w:rFonts w:hint="eastAsia"/>
                <w:color w:val="000000" w:themeColor="text1"/>
              </w:rPr>
              <w:t>业务流程分析方法</w:t>
            </w:r>
          </w:p>
        </w:tc>
      </w:tr>
      <w:tr w:rsidR="009B5317" w:rsidRPr="008238AF" w14:paraId="5BEB7EC2" w14:textId="77777777" w:rsidTr="0046316F">
        <w:trPr>
          <w:jc w:val="center"/>
        </w:trPr>
        <w:tc>
          <w:tcPr>
            <w:tcW w:w="411" w:type="pct"/>
            <w:vAlign w:val="center"/>
          </w:tcPr>
          <w:p w14:paraId="296C8981" w14:textId="6641288E" w:rsidR="009B5317" w:rsidRPr="008238AF" w:rsidRDefault="00461C52" w:rsidP="00F32297">
            <w:pPr>
              <w:pStyle w:val="biao"/>
              <w:rPr>
                <w:color w:val="000000" w:themeColor="text1"/>
              </w:rPr>
            </w:pPr>
            <w:r>
              <w:rPr>
                <w:color w:val="000000" w:themeColor="text1"/>
              </w:rPr>
              <w:t>7</w:t>
            </w:r>
          </w:p>
        </w:tc>
        <w:tc>
          <w:tcPr>
            <w:tcW w:w="1554" w:type="pct"/>
            <w:vMerge/>
            <w:vAlign w:val="center"/>
          </w:tcPr>
          <w:p w14:paraId="43E3EA69" w14:textId="77777777" w:rsidR="009B5317" w:rsidRPr="008238AF" w:rsidRDefault="009B5317" w:rsidP="00F32297">
            <w:pPr>
              <w:pStyle w:val="biao"/>
              <w:rPr>
                <w:color w:val="000000" w:themeColor="text1"/>
              </w:rPr>
            </w:pPr>
          </w:p>
        </w:tc>
        <w:tc>
          <w:tcPr>
            <w:tcW w:w="3035" w:type="pct"/>
            <w:vAlign w:val="center"/>
          </w:tcPr>
          <w:p w14:paraId="19A4A21A" w14:textId="77777777" w:rsidR="009B5317" w:rsidRPr="008238AF" w:rsidRDefault="009B5317" w:rsidP="00F32297">
            <w:pPr>
              <w:pStyle w:val="biao"/>
              <w:rPr>
                <w:color w:val="000000" w:themeColor="text1"/>
              </w:rPr>
            </w:pPr>
            <w:r w:rsidRPr="008238AF">
              <w:rPr>
                <w:rFonts w:hint="eastAsia"/>
                <w:color w:val="000000" w:themeColor="text1"/>
              </w:rPr>
              <w:t>业务流程重组B</w:t>
            </w:r>
            <w:r w:rsidRPr="008238AF">
              <w:rPr>
                <w:color w:val="000000" w:themeColor="text1"/>
              </w:rPr>
              <w:t>PR</w:t>
            </w:r>
          </w:p>
        </w:tc>
      </w:tr>
      <w:tr w:rsidR="009B5317" w:rsidRPr="008238AF" w14:paraId="7191E18A" w14:textId="77777777" w:rsidTr="0046316F">
        <w:trPr>
          <w:jc w:val="center"/>
        </w:trPr>
        <w:tc>
          <w:tcPr>
            <w:tcW w:w="411" w:type="pct"/>
            <w:vAlign w:val="center"/>
          </w:tcPr>
          <w:p w14:paraId="746AC4F8" w14:textId="47DC556F" w:rsidR="009B5317" w:rsidRPr="008238AF" w:rsidRDefault="00461C52" w:rsidP="00F32297">
            <w:pPr>
              <w:pStyle w:val="biao"/>
              <w:rPr>
                <w:color w:val="000000" w:themeColor="text1"/>
              </w:rPr>
            </w:pPr>
            <w:r>
              <w:rPr>
                <w:color w:val="000000" w:themeColor="text1"/>
              </w:rPr>
              <w:t>8</w:t>
            </w:r>
          </w:p>
        </w:tc>
        <w:tc>
          <w:tcPr>
            <w:tcW w:w="1554" w:type="pct"/>
            <w:vMerge/>
            <w:vAlign w:val="center"/>
          </w:tcPr>
          <w:p w14:paraId="3F135EE5" w14:textId="77777777" w:rsidR="009B5317" w:rsidRPr="008238AF" w:rsidRDefault="009B5317" w:rsidP="00F32297">
            <w:pPr>
              <w:pStyle w:val="biao"/>
              <w:rPr>
                <w:color w:val="000000" w:themeColor="text1"/>
              </w:rPr>
            </w:pPr>
          </w:p>
        </w:tc>
        <w:tc>
          <w:tcPr>
            <w:tcW w:w="3035" w:type="pct"/>
            <w:vAlign w:val="center"/>
          </w:tcPr>
          <w:p w14:paraId="652C5A52" w14:textId="77777777" w:rsidR="009B5317" w:rsidRPr="008238AF" w:rsidRDefault="009B5317" w:rsidP="00F32297">
            <w:pPr>
              <w:pStyle w:val="biao"/>
              <w:rPr>
                <w:color w:val="000000" w:themeColor="text1"/>
              </w:rPr>
            </w:pPr>
            <w:r w:rsidRPr="008238AF">
              <w:rPr>
                <w:rFonts w:hint="eastAsia"/>
                <w:color w:val="000000" w:themeColor="text1"/>
              </w:rPr>
              <w:t>业务流程管理B</w:t>
            </w:r>
            <w:r w:rsidRPr="008238AF">
              <w:rPr>
                <w:color w:val="000000" w:themeColor="text1"/>
              </w:rPr>
              <w:t>PM</w:t>
            </w:r>
          </w:p>
        </w:tc>
      </w:tr>
      <w:tr w:rsidR="009B5317" w:rsidRPr="008238AF" w14:paraId="2E23ABB4" w14:textId="77777777" w:rsidTr="0046316F">
        <w:trPr>
          <w:jc w:val="center"/>
        </w:trPr>
        <w:tc>
          <w:tcPr>
            <w:tcW w:w="411" w:type="pct"/>
            <w:vAlign w:val="center"/>
          </w:tcPr>
          <w:p w14:paraId="04865E9A" w14:textId="59804871" w:rsidR="009B5317" w:rsidRPr="008238AF" w:rsidRDefault="00461C52" w:rsidP="00F32297">
            <w:pPr>
              <w:pStyle w:val="biao"/>
              <w:rPr>
                <w:color w:val="000000" w:themeColor="text1"/>
              </w:rPr>
            </w:pPr>
            <w:r>
              <w:rPr>
                <w:color w:val="000000" w:themeColor="text1"/>
              </w:rPr>
              <w:t>9</w:t>
            </w:r>
          </w:p>
        </w:tc>
        <w:tc>
          <w:tcPr>
            <w:tcW w:w="1554" w:type="pct"/>
            <w:vMerge/>
            <w:vAlign w:val="center"/>
          </w:tcPr>
          <w:p w14:paraId="31E7E9FA" w14:textId="77777777" w:rsidR="009B5317" w:rsidRPr="008238AF" w:rsidRDefault="009B5317" w:rsidP="00F32297">
            <w:pPr>
              <w:pStyle w:val="biao"/>
              <w:rPr>
                <w:color w:val="000000" w:themeColor="text1"/>
              </w:rPr>
            </w:pPr>
          </w:p>
        </w:tc>
        <w:tc>
          <w:tcPr>
            <w:tcW w:w="3035" w:type="pct"/>
            <w:vAlign w:val="center"/>
          </w:tcPr>
          <w:p w14:paraId="2907DFDB" w14:textId="77777777" w:rsidR="009B5317" w:rsidRPr="008238AF" w:rsidRDefault="009B5317" w:rsidP="00F32297">
            <w:pPr>
              <w:pStyle w:val="biao"/>
              <w:rPr>
                <w:color w:val="000000" w:themeColor="text1"/>
              </w:rPr>
            </w:pPr>
            <w:r w:rsidRPr="008238AF">
              <w:rPr>
                <w:rFonts w:hint="eastAsia"/>
                <w:color w:val="000000" w:themeColor="text1"/>
              </w:rPr>
              <w:t>电子商务分类</w:t>
            </w:r>
          </w:p>
        </w:tc>
      </w:tr>
      <w:tr w:rsidR="009B5317" w:rsidRPr="008238AF" w14:paraId="47C270B1" w14:textId="77777777" w:rsidTr="0046316F">
        <w:trPr>
          <w:jc w:val="center"/>
        </w:trPr>
        <w:tc>
          <w:tcPr>
            <w:tcW w:w="411" w:type="pct"/>
            <w:vAlign w:val="center"/>
          </w:tcPr>
          <w:p w14:paraId="297ED562"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554" w:type="pct"/>
            <w:vAlign w:val="center"/>
          </w:tcPr>
          <w:p w14:paraId="01CCE4E6" w14:textId="77777777" w:rsidR="009B5317" w:rsidRPr="008238AF" w:rsidRDefault="009B5317" w:rsidP="00F32297">
            <w:pPr>
              <w:pStyle w:val="biao"/>
              <w:rPr>
                <w:color w:val="000000" w:themeColor="text1"/>
              </w:rPr>
            </w:pPr>
            <w:r w:rsidRPr="008238AF">
              <w:rPr>
                <w:rFonts w:hint="eastAsia"/>
                <w:color w:val="000000" w:themeColor="text1"/>
              </w:rPr>
              <w:t>企业集成（</w:t>
            </w:r>
            <w:r w:rsidRPr="008238AF">
              <w:rPr>
                <w:rFonts w:ascii="Segoe UI Symbol" w:hAnsi="Segoe UI Symbol" w:cs="Segoe UI Symbol"/>
                <w:color w:val="000000" w:themeColor="text1"/>
              </w:rPr>
              <w:t>⭐⭐⭐</w:t>
            </w:r>
            <w:r w:rsidRPr="008238AF">
              <w:rPr>
                <w:rFonts w:hint="eastAsia"/>
                <w:color w:val="000000" w:themeColor="text1"/>
              </w:rPr>
              <w:t>）</w:t>
            </w:r>
          </w:p>
        </w:tc>
        <w:tc>
          <w:tcPr>
            <w:tcW w:w="3035" w:type="pct"/>
            <w:vAlign w:val="center"/>
          </w:tcPr>
          <w:p w14:paraId="2C760C4B" w14:textId="77777777" w:rsidR="009B5317" w:rsidRPr="008238AF" w:rsidRDefault="009B5317" w:rsidP="00F32297">
            <w:pPr>
              <w:pStyle w:val="biao"/>
              <w:rPr>
                <w:color w:val="000000" w:themeColor="text1"/>
              </w:rPr>
            </w:pPr>
            <w:r w:rsidRPr="008238AF">
              <w:rPr>
                <w:rFonts w:hint="eastAsia"/>
                <w:color w:val="000000" w:themeColor="text1"/>
              </w:rPr>
              <w:t>企业集成分类</w:t>
            </w:r>
          </w:p>
        </w:tc>
      </w:tr>
    </w:tbl>
    <w:p w14:paraId="0969FFCF" w14:textId="77777777" w:rsidR="009B5317" w:rsidRPr="008238AF" w:rsidRDefault="009B5317" w:rsidP="009B5317">
      <w:pPr>
        <w:pStyle w:val="2"/>
        <w:rPr>
          <w:color w:val="000000" w:themeColor="text1"/>
        </w:rPr>
      </w:pPr>
      <w:bookmarkStart w:id="4" w:name="_Toc105689275"/>
      <w:bookmarkEnd w:id="3"/>
      <w:r w:rsidRPr="008238AF">
        <w:rPr>
          <w:rFonts w:hint="eastAsia"/>
          <w:color w:val="000000" w:themeColor="text1"/>
        </w:rPr>
        <w:t xml:space="preserve">2 </w:t>
      </w:r>
      <w:r w:rsidRPr="008238AF">
        <w:rPr>
          <w:rFonts w:hint="eastAsia"/>
          <w:color w:val="000000" w:themeColor="text1"/>
        </w:rPr>
        <w:t>考点精讲</w:t>
      </w:r>
      <w:bookmarkEnd w:id="4"/>
    </w:p>
    <w:p w14:paraId="428762F1" w14:textId="77777777" w:rsidR="009B5317" w:rsidRPr="008238AF" w:rsidRDefault="009B5317" w:rsidP="009B5317">
      <w:pPr>
        <w:pStyle w:val="3"/>
        <w:ind w:firstLine="422"/>
        <w:rPr>
          <w:color w:val="000000" w:themeColor="text1"/>
        </w:rPr>
      </w:pPr>
      <w:bookmarkStart w:id="5" w:name="_Toc105689279"/>
      <w:r w:rsidRPr="008238AF">
        <w:rPr>
          <w:rFonts w:hint="eastAsia"/>
          <w:color w:val="000000" w:themeColor="text1"/>
        </w:rPr>
        <w:t>2.</w:t>
      </w:r>
      <w:r w:rsidR="0046316F">
        <w:rPr>
          <w:color w:val="000000" w:themeColor="text1"/>
        </w:rPr>
        <w:t>1</w:t>
      </w:r>
      <w:r w:rsidRPr="008238AF">
        <w:rPr>
          <w:rFonts w:hint="eastAsia"/>
          <w:color w:val="000000" w:themeColor="text1"/>
        </w:rPr>
        <w:t>企业信息化与电子商务（</w:t>
      </w:r>
      <w:r w:rsidRPr="008238AF">
        <w:rPr>
          <w:rFonts w:ascii="Segoe UI Symbol" w:hAnsi="Segoe UI Symbol" w:cs="Segoe UI Symbol"/>
          <w:color w:val="000000" w:themeColor="text1"/>
        </w:rPr>
        <w:t>⭐⭐⭐⭐</w:t>
      </w:r>
      <w:r w:rsidRPr="008238AF">
        <w:rPr>
          <w:rFonts w:hint="eastAsia"/>
          <w:color w:val="000000" w:themeColor="text1"/>
        </w:rPr>
        <w:t>）</w:t>
      </w:r>
      <w:bookmarkEnd w:id="5"/>
    </w:p>
    <w:p w14:paraId="5EEBA0F9"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1</w:t>
      </w:r>
      <w:r w:rsidR="0046316F">
        <w:rPr>
          <w:color w:val="000000" w:themeColor="text1"/>
        </w:rPr>
        <w:t>.1</w:t>
      </w:r>
      <w:r w:rsidRPr="008238AF">
        <w:rPr>
          <w:color w:val="000000" w:themeColor="text1"/>
        </w:rPr>
        <w:t xml:space="preserve"> </w:t>
      </w:r>
      <w:r w:rsidRPr="008238AF">
        <w:rPr>
          <w:rFonts w:hint="eastAsia"/>
          <w:color w:val="000000" w:themeColor="text1"/>
        </w:rPr>
        <w:t>企业资源计划（</w:t>
      </w:r>
      <w:r w:rsidRPr="008238AF">
        <w:rPr>
          <w:rFonts w:hint="eastAsia"/>
          <w:color w:val="000000" w:themeColor="text1"/>
        </w:rPr>
        <w:t>ERP</w:t>
      </w:r>
      <w:r w:rsidRPr="008238AF">
        <w:rPr>
          <w:rFonts w:hint="eastAsia"/>
          <w:color w:val="000000" w:themeColor="text1"/>
        </w:rPr>
        <w:t>）</w:t>
      </w:r>
    </w:p>
    <w:p w14:paraId="108B601A" w14:textId="77777777" w:rsidR="009B5317" w:rsidRPr="008238AF" w:rsidRDefault="009B5317" w:rsidP="009B5317">
      <w:pPr>
        <w:ind w:firstLine="420"/>
        <w:rPr>
          <w:color w:val="000000" w:themeColor="text1"/>
        </w:rPr>
      </w:pPr>
      <w:r w:rsidRPr="008238AF">
        <w:rPr>
          <w:rFonts w:hint="eastAsia"/>
          <w:color w:val="000000" w:themeColor="text1"/>
        </w:rPr>
        <w:t>（1）发展过程</w:t>
      </w:r>
    </w:p>
    <w:p w14:paraId="4DF291A6" w14:textId="77777777" w:rsidR="009B5317" w:rsidRPr="008238AF" w:rsidRDefault="009B5317" w:rsidP="009B5317">
      <w:pPr>
        <w:ind w:firstLine="420"/>
        <w:jc w:val="center"/>
        <w:rPr>
          <w:color w:val="000000" w:themeColor="text1"/>
        </w:rPr>
      </w:pPr>
      <w:r w:rsidRPr="008238AF">
        <w:rPr>
          <w:noProof/>
          <w:color w:val="000000" w:themeColor="text1"/>
        </w:rPr>
        <w:drawing>
          <wp:inline distT="0" distB="0" distL="0" distR="0" wp14:anchorId="0330B540" wp14:editId="7EA61251">
            <wp:extent cx="4320000" cy="1975337"/>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0000" cy="1975337"/>
                    </a:xfrm>
                    <a:prstGeom prst="rect">
                      <a:avLst/>
                    </a:prstGeom>
                  </pic:spPr>
                </pic:pic>
              </a:graphicData>
            </a:graphic>
          </wp:inline>
        </w:drawing>
      </w:r>
    </w:p>
    <w:p w14:paraId="6DCA5CBA" w14:textId="77777777" w:rsidR="009B5317" w:rsidRPr="008238AF" w:rsidRDefault="009B5317" w:rsidP="009B5317">
      <w:pPr>
        <w:ind w:firstLine="420"/>
        <w:rPr>
          <w:color w:val="000000" w:themeColor="text1"/>
        </w:rPr>
      </w:pPr>
      <w:r w:rsidRPr="008238AF">
        <w:rPr>
          <w:rFonts w:hint="eastAsia"/>
          <w:color w:val="000000" w:themeColor="text1"/>
        </w:rPr>
        <w:t>（2）E</w:t>
      </w:r>
      <w:r w:rsidRPr="008238AF">
        <w:rPr>
          <w:color w:val="000000" w:themeColor="text1"/>
        </w:rPr>
        <w:t>RP</w:t>
      </w:r>
      <w:r w:rsidRPr="008238AF">
        <w:rPr>
          <w:rFonts w:hint="eastAsia"/>
          <w:color w:val="000000" w:themeColor="text1"/>
        </w:rPr>
        <w:t>结构</w:t>
      </w:r>
    </w:p>
    <w:p w14:paraId="07543A18" w14:textId="77777777" w:rsidR="009B5317" w:rsidRPr="008238AF" w:rsidRDefault="009B5317" w:rsidP="009B5317">
      <w:pPr>
        <w:ind w:firstLine="420"/>
        <w:rPr>
          <w:color w:val="000000" w:themeColor="text1"/>
        </w:rPr>
      </w:pPr>
      <w:r w:rsidRPr="008238AF">
        <w:rPr>
          <w:color w:val="000000" w:themeColor="text1"/>
        </w:rPr>
        <w:t>ERP</w:t>
      </w:r>
      <w:r w:rsidRPr="008238AF">
        <w:rPr>
          <w:rFonts w:hint="eastAsia"/>
          <w:color w:val="000000" w:themeColor="text1"/>
        </w:rPr>
        <w:t>是将企业所有资源（</w:t>
      </w:r>
      <w:r w:rsidRPr="008238AF">
        <w:rPr>
          <w:rFonts w:hint="eastAsia"/>
          <w:bCs/>
          <w:color w:val="000000" w:themeColor="text1"/>
        </w:rPr>
        <w:t>企业三大流：物流、资金链、信息流</w:t>
      </w:r>
      <w:r w:rsidRPr="008238AF">
        <w:rPr>
          <w:rFonts w:hint="eastAsia"/>
          <w:color w:val="000000" w:themeColor="text1"/>
        </w:rPr>
        <w:t>）进行集成整合，全面一体化管理的管理信息系统。</w:t>
      </w:r>
    </w:p>
    <w:p w14:paraId="45455B33" w14:textId="77777777" w:rsidR="009B5317" w:rsidRPr="008238AF" w:rsidRDefault="009B5317" w:rsidP="009B5317">
      <w:pPr>
        <w:ind w:firstLine="420"/>
        <w:rPr>
          <w:color w:val="000000" w:themeColor="text1"/>
        </w:rPr>
      </w:pPr>
      <w:r w:rsidRPr="008238AF">
        <w:rPr>
          <w:rFonts w:hint="eastAsia"/>
          <w:color w:val="000000" w:themeColor="text1"/>
        </w:rPr>
        <w:t>包括三方面：生产控制（计划、制造）、物流管理（分销、采购、库存管理）和财务管理（会计核算、财务管理）。这三个系统本身就是一个集成体，它们相互之间有相应的接口，能够很好地整合在一起。</w:t>
      </w:r>
    </w:p>
    <w:p w14:paraId="10C87B03" w14:textId="77777777" w:rsidR="009B5317" w:rsidRPr="008238AF" w:rsidRDefault="009B5317" w:rsidP="009B5317">
      <w:pPr>
        <w:ind w:firstLine="420"/>
        <w:rPr>
          <w:color w:val="000000" w:themeColor="text1"/>
        </w:rPr>
      </w:pPr>
      <w:r w:rsidRPr="008238AF">
        <w:rPr>
          <w:color w:val="000000" w:themeColor="text1"/>
        </w:rPr>
        <w:t>ERP</w:t>
      </w:r>
      <w:r w:rsidRPr="008238AF">
        <w:rPr>
          <w:rFonts w:hint="eastAsia"/>
          <w:color w:val="000000" w:themeColor="text1"/>
        </w:rPr>
        <w:t>系统的主要功能模块：</w:t>
      </w:r>
    </w:p>
    <w:p w14:paraId="7623E081" w14:textId="77777777" w:rsidR="009B5317" w:rsidRPr="008238AF" w:rsidRDefault="009B5317" w:rsidP="009B5317">
      <w:pPr>
        <w:ind w:firstLine="420"/>
        <w:jc w:val="center"/>
        <w:rPr>
          <w:color w:val="000000" w:themeColor="text1"/>
        </w:rPr>
      </w:pPr>
      <w:r w:rsidRPr="008238AF">
        <w:rPr>
          <w:noProof/>
          <w:color w:val="000000" w:themeColor="text1"/>
        </w:rPr>
        <w:lastRenderedPageBreak/>
        <w:drawing>
          <wp:inline distT="0" distB="0" distL="0" distR="0" wp14:anchorId="4419A4DD" wp14:editId="26D6915F">
            <wp:extent cx="4320000" cy="1929187"/>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0000" cy="1929187"/>
                    </a:xfrm>
                    <a:prstGeom prst="rect">
                      <a:avLst/>
                    </a:prstGeom>
                  </pic:spPr>
                </pic:pic>
              </a:graphicData>
            </a:graphic>
          </wp:inline>
        </w:drawing>
      </w:r>
    </w:p>
    <w:p w14:paraId="59689A77"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3</w:t>
      </w:r>
      <w:r w:rsidRPr="008238AF">
        <w:rPr>
          <w:rFonts w:hint="eastAsia"/>
          <w:color w:val="000000" w:themeColor="text1"/>
        </w:rPr>
        <w:t>）三个理解层次</w:t>
      </w:r>
    </w:p>
    <w:p w14:paraId="1CFAACC3" w14:textId="77777777" w:rsidR="009B5317" w:rsidRPr="008238AF" w:rsidRDefault="009B5317" w:rsidP="009B5317">
      <w:pPr>
        <w:ind w:firstLine="420"/>
        <w:rPr>
          <w:color w:val="000000" w:themeColor="text1"/>
        </w:rPr>
      </w:pPr>
      <w:r w:rsidRPr="008238AF">
        <w:rPr>
          <w:rFonts w:hint="eastAsia"/>
          <w:color w:val="000000" w:themeColor="text1"/>
        </w:rPr>
        <w:t>管理思想：它是管理思想的变革。</w:t>
      </w:r>
    </w:p>
    <w:p w14:paraId="57C26D09" w14:textId="77777777" w:rsidR="009B5317" w:rsidRPr="008238AF" w:rsidRDefault="009B5317" w:rsidP="009B5317">
      <w:pPr>
        <w:ind w:firstLine="420"/>
        <w:rPr>
          <w:color w:val="000000" w:themeColor="text1"/>
        </w:rPr>
      </w:pPr>
      <w:r w:rsidRPr="008238AF">
        <w:rPr>
          <w:rFonts w:hint="eastAsia"/>
          <w:color w:val="000000" w:themeColor="text1"/>
        </w:rPr>
        <w:t>软件产品：但不是直接买来就用，需要个性化的开发与部署。</w:t>
      </w:r>
    </w:p>
    <w:p w14:paraId="58DDD4F3" w14:textId="77777777" w:rsidR="009B5317" w:rsidRPr="008238AF" w:rsidRDefault="009B5317" w:rsidP="009B5317">
      <w:pPr>
        <w:ind w:firstLine="420"/>
        <w:rPr>
          <w:color w:val="000000" w:themeColor="text1"/>
        </w:rPr>
      </w:pPr>
      <w:r w:rsidRPr="008238AF">
        <w:rPr>
          <w:rFonts w:hint="eastAsia"/>
          <w:color w:val="000000" w:themeColor="text1"/>
        </w:rPr>
        <w:t>管理系统：存在众多的子系统，这些子系统有统一的规划，是互联互通的，便于事前事中监控。</w:t>
      </w:r>
    </w:p>
    <w:p w14:paraId="513F5095"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46316F">
        <w:rPr>
          <w:color w:val="000000" w:themeColor="text1"/>
        </w:rPr>
        <w:t>1.2</w:t>
      </w:r>
      <w:r w:rsidRPr="008238AF">
        <w:rPr>
          <w:rFonts w:hint="eastAsia"/>
          <w:color w:val="000000" w:themeColor="text1"/>
        </w:rPr>
        <w:t xml:space="preserve"> </w:t>
      </w:r>
      <w:r w:rsidRPr="008238AF">
        <w:rPr>
          <w:rFonts w:hint="eastAsia"/>
          <w:color w:val="000000" w:themeColor="text1"/>
        </w:rPr>
        <w:t>客户管理</w:t>
      </w:r>
      <w:r w:rsidRPr="008238AF">
        <w:rPr>
          <w:rFonts w:hint="eastAsia"/>
          <w:color w:val="000000" w:themeColor="text1"/>
        </w:rPr>
        <w:t>C</w:t>
      </w:r>
      <w:r w:rsidRPr="008238AF">
        <w:rPr>
          <w:color w:val="000000" w:themeColor="text1"/>
        </w:rPr>
        <w:t>RM</w:t>
      </w:r>
    </w:p>
    <w:p w14:paraId="050349F6" w14:textId="77777777" w:rsidR="009B5317" w:rsidRPr="008238AF" w:rsidRDefault="009B5317" w:rsidP="009B5317">
      <w:pPr>
        <w:ind w:firstLine="420"/>
        <w:rPr>
          <w:color w:val="000000" w:themeColor="text1"/>
        </w:rPr>
      </w:pPr>
      <w:r w:rsidRPr="008238AF">
        <w:rPr>
          <w:rFonts w:hint="eastAsia"/>
          <w:bCs/>
          <w:color w:val="000000" w:themeColor="text1"/>
        </w:rPr>
        <w:t>C</w:t>
      </w:r>
      <w:r w:rsidRPr="008238AF">
        <w:rPr>
          <w:bCs/>
          <w:color w:val="000000" w:themeColor="text1"/>
        </w:rPr>
        <w:t>RM</w:t>
      </w:r>
      <w:r w:rsidRPr="008238AF">
        <w:rPr>
          <w:rFonts w:hint="eastAsia"/>
          <w:bCs/>
          <w:color w:val="000000" w:themeColor="text1"/>
        </w:rPr>
        <w:t>理念</w:t>
      </w:r>
      <w:r w:rsidRPr="008238AF">
        <w:rPr>
          <w:rFonts w:hint="eastAsia"/>
          <w:color w:val="000000" w:themeColor="text1"/>
        </w:rPr>
        <w:t>：将客户看作资产；客户关怀是中心，目的是与客户建立长期和有效的业务关系，最大限度地增加利润；</w:t>
      </w:r>
      <w:r w:rsidRPr="008238AF">
        <w:rPr>
          <w:rFonts w:hint="eastAsia"/>
          <w:bCs/>
          <w:color w:val="000000" w:themeColor="text1"/>
        </w:rPr>
        <w:t>核心是客户价值管理</w:t>
      </w:r>
      <w:r w:rsidRPr="008238AF">
        <w:rPr>
          <w:rFonts w:hint="eastAsia"/>
          <w:color w:val="000000" w:themeColor="text1"/>
        </w:rPr>
        <w:t>，提高客户忠诚度和保有率。</w:t>
      </w:r>
    </w:p>
    <w:p w14:paraId="6A391012" w14:textId="77777777" w:rsidR="009B5317" w:rsidRPr="008238AF" w:rsidRDefault="009B5317" w:rsidP="009B5317">
      <w:pPr>
        <w:ind w:firstLine="420"/>
        <w:rPr>
          <w:color w:val="000000" w:themeColor="text1"/>
        </w:rPr>
      </w:pPr>
      <w:r w:rsidRPr="008238AF">
        <w:rPr>
          <w:rFonts w:hint="eastAsia"/>
          <w:color w:val="000000" w:themeColor="text1"/>
        </w:rPr>
        <w:t>C</w:t>
      </w:r>
      <w:r w:rsidRPr="008238AF">
        <w:rPr>
          <w:color w:val="000000" w:themeColor="text1"/>
        </w:rPr>
        <w:t>RM</w:t>
      </w:r>
      <w:r w:rsidRPr="008238AF">
        <w:rPr>
          <w:rFonts w:hint="eastAsia"/>
          <w:color w:val="000000" w:themeColor="text1"/>
        </w:rPr>
        <w:t>的功能</w:t>
      </w:r>
    </w:p>
    <w:p w14:paraId="2A2A7B1A"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1</w:t>
      </w:r>
      <w:r w:rsidRPr="008238AF">
        <w:rPr>
          <w:rFonts w:hint="eastAsia"/>
          <w:color w:val="000000" w:themeColor="text1"/>
        </w:rPr>
        <w:t>）客户服务：C</w:t>
      </w:r>
      <w:r w:rsidRPr="008238AF">
        <w:rPr>
          <w:color w:val="000000" w:themeColor="text1"/>
        </w:rPr>
        <w:t>RM</w:t>
      </w:r>
      <w:r w:rsidRPr="008238AF">
        <w:rPr>
          <w:rFonts w:hint="eastAsia"/>
          <w:color w:val="000000" w:themeColor="text1"/>
        </w:rPr>
        <w:t>的</w:t>
      </w:r>
      <w:r w:rsidRPr="008238AF">
        <w:rPr>
          <w:rFonts w:hint="eastAsia"/>
          <w:bCs/>
          <w:color w:val="000000" w:themeColor="text1"/>
        </w:rPr>
        <w:t>关键内容</w:t>
      </w:r>
      <w:r w:rsidRPr="008238AF">
        <w:rPr>
          <w:rFonts w:hint="eastAsia"/>
          <w:color w:val="000000" w:themeColor="text1"/>
        </w:rPr>
        <w:t>。</w:t>
      </w:r>
    </w:p>
    <w:p w14:paraId="3AC151E3"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2</w:t>
      </w:r>
      <w:r w:rsidRPr="008238AF">
        <w:rPr>
          <w:rFonts w:hint="eastAsia"/>
          <w:color w:val="000000" w:themeColor="text1"/>
        </w:rPr>
        <w:t>）市场营销：包括商机产生、商机获取和管理、商业活动管理和电话营销等。</w:t>
      </w:r>
    </w:p>
    <w:p w14:paraId="256F4935"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3</w:t>
      </w:r>
      <w:r w:rsidRPr="008238AF">
        <w:rPr>
          <w:rFonts w:hint="eastAsia"/>
          <w:color w:val="000000" w:themeColor="text1"/>
        </w:rPr>
        <w:t>）共享的客户资料库：它把市场营销和客户服务连接起来。</w:t>
      </w:r>
    </w:p>
    <w:p w14:paraId="395844A1"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4</w:t>
      </w:r>
      <w:r w:rsidRPr="008238AF">
        <w:rPr>
          <w:rFonts w:hint="eastAsia"/>
          <w:color w:val="000000" w:themeColor="text1"/>
        </w:rPr>
        <w:t>）分析能力：C</w:t>
      </w:r>
      <w:r w:rsidRPr="008238AF">
        <w:rPr>
          <w:color w:val="000000" w:themeColor="text1"/>
        </w:rPr>
        <w:t>RM</w:t>
      </w:r>
      <w:r w:rsidRPr="008238AF">
        <w:rPr>
          <w:rFonts w:hint="eastAsia"/>
          <w:color w:val="000000" w:themeColor="text1"/>
        </w:rPr>
        <w:t>的一个重要方面在于它具有使客户价值最大化的分析能力。</w:t>
      </w:r>
    </w:p>
    <w:p w14:paraId="0A4DAE2E" w14:textId="77777777" w:rsidR="009B5317" w:rsidRPr="008238AF" w:rsidRDefault="009B5317" w:rsidP="009B5317">
      <w:pPr>
        <w:pStyle w:val="4"/>
        <w:rPr>
          <w:color w:val="000000" w:themeColor="text1"/>
        </w:rPr>
      </w:pPr>
      <w:r w:rsidRPr="008238AF">
        <w:rPr>
          <w:color w:val="000000" w:themeColor="text1"/>
        </w:rPr>
        <w:t>2</w:t>
      </w:r>
      <w:r w:rsidR="0046316F">
        <w:rPr>
          <w:color w:val="000000" w:themeColor="text1"/>
        </w:rPr>
        <w:t>.1.</w:t>
      </w:r>
      <w:r w:rsidRPr="008238AF">
        <w:rPr>
          <w:color w:val="000000" w:themeColor="text1"/>
        </w:rPr>
        <w:t>3</w:t>
      </w:r>
      <w:r w:rsidRPr="008238AF">
        <w:rPr>
          <w:rFonts w:hint="eastAsia"/>
          <w:color w:val="000000" w:themeColor="text1"/>
        </w:rPr>
        <w:t xml:space="preserve"> </w:t>
      </w:r>
      <w:r w:rsidRPr="008238AF">
        <w:rPr>
          <w:rFonts w:hint="eastAsia"/>
          <w:color w:val="000000" w:themeColor="text1"/>
        </w:rPr>
        <w:t>供应链管理</w:t>
      </w:r>
      <w:r w:rsidRPr="008238AF">
        <w:rPr>
          <w:rFonts w:hint="eastAsia"/>
          <w:color w:val="000000" w:themeColor="text1"/>
        </w:rPr>
        <w:t>S</w:t>
      </w:r>
      <w:r w:rsidRPr="008238AF">
        <w:rPr>
          <w:color w:val="000000" w:themeColor="text1"/>
        </w:rPr>
        <w:t>CM</w:t>
      </w:r>
    </w:p>
    <w:p w14:paraId="611FDE72" w14:textId="77777777" w:rsidR="009B5317" w:rsidRPr="008238AF" w:rsidRDefault="009B5317" w:rsidP="009B5317">
      <w:pPr>
        <w:ind w:firstLine="420"/>
        <w:rPr>
          <w:color w:val="000000" w:themeColor="text1"/>
        </w:rPr>
      </w:pPr>
      <w:r w:rsidRPr="008238AF">
        <w:rPr>
          <w:rFonts w:hint="eastAsia"/>
          <w:bCs/>
          <w:color w:val="000000" w:themeColor="text1"/>
        </w:rPr>
        <w:t>S</w:t>
      </w:r>
      <w:r w:rsidRPr="008238AF">
        <w:rPr>
          <w:bCs/>
          <w:color w:val="000000" w:themeColor="text1"/>
        </w:rPr>
        <w:t>CM</w:t>
      </w:r>
      <w:r w:rsidRPr="008238AF">
        <w:rPr>
          <w:rFonts w:hint="eastAsia"/>
          <w:bCs/>
          <w:color w:val="000000" w:themeColor="text1"/>
        </w:rPr>
        <w:t>理念</w:t>
      </w:r>
      <w:r w:rsidRPr="008238AF">
        <w:rPr>
          <w:rFonts w:hint="eastAsia"/>
          <w:color w:val="000000" w:themeColor="text1"/>
        </w:rPr>
        <w:t>：强强联合，整合与优化“三流”（信息流-需求信息流、供应信息流，资金流，物流），打通企业间“信息孤岛”，严格的数据交换标准。将制造商、供应商、分销商、零售商，在计划（策略性）、采购、制造、配送、退货等各方面联系起来。</w:t>
      </w:r>
    </w:p>
    <w:p w14:paraId="1EA59D0C" w14:textId="77777777" w:rsidR="009B5317" w:rsidRPr="008238AF" w:rsidRDefault="009B5317" w:rsidP="009B5317">
      <w:pPr>
        <w:ind w:firstLine="420"/>
        <w:rPr>
          <w:color w:val="000000" w:themeColor="text1"/>
        </w:rPr>
      </w:pPr>
      <w:r w:rsidRPr="008238AF">
        <w:rPr>
          <w:color w:val="000000" w:themeColor="text1"/>
        </w:rPr>
        <w:t>信息流需要进一步了解其分类：</w:t>
      </w:r>
    </w:p>
    <w:p w14:paraId="5286A2D6" w14:textId="77777777" w:rsidR="009B5317" w:rsidRPr="008238AF" w:rsidRDefault="009B5317" w:rsidP="009B5317">
      <w:pPr>
        <w:ind w:firstLine="420"/>
        <w:rPr>
          <w:color w:val="000000" w:themeColor="text1"/>
        </w:rPr>
      </w:pPr>
      <w:r w:rsidRPr="008238AF">
        <w:rPr>
          <w:rFonts w:hint="eastAsia"/>
          <w:color w:val="000000" w:themeColor="text1"/>
        </w:rPr>
        <w:t>需求信息流：如客户订单、生产计划、采购合同等</w:t>
      </w:r>
    </w:p>
    <w:p w14:paraId="1221BE8B" w14:textId="77777777" w:rsidR="009B5317" w:rsidRPr="008238AF" w:rsidRDefault="009B5317" w:rsidP="009B5317">
      <w:pPr>
        <w:ind w:firstLine="420"/>
        <w:rPr>
          <w:color w:val="000000" w:themeColor="text1"/>
        </w:rPr>
      </w:pPr>
      <w:r w:rsidRPr="008238AF">
        <w:rPr>
          <w:rFonts w:hint="eastAsia"/>
          <w:color w:val="000000" w:themeColor="text1"/>
        </w:rPr>
        <w:t>供应信息流：如入库单、完工报告单、库存记录、可供销售量、提货发运单等</w:t>
      </w:r>
    </w:p>
    <w:p w14:paraId="339782F5"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46316F">
        <w:rPr>
          <w:color w:val="000000" w:themeColor="text1"/>
        </w:rPr>
        <w:t>1</w:t>
      </w:r>
      <w:r w:rsidRPr="008238AF">
        <w:rPr>
          <w:rFonts w:hint="eastAsia"/>
          <w:color w:val="000000" w:themeColor="text1"/>
        </w:rPr>
        <w:t>.</w:t>
      </w:r>
      <w:r w:rsidRPr="008238AF">
        <w:rPr>
          <w:color w:val="000000" w:themeColor="text1"/>
        </w:rPr>
        <w:t>4</w:t>
      </w:r>
      <w:r w:rsidRPr="008238AF">
        <w:rPr>
          <w:rFonts w:hint="eastAsia"/>
          <w:color w:val="000000" w:themeColor="text1"/>
        </w:rPr>
        <w:t xml:space="preserve"> </w:t>
      </w:r>
      <w:r w:rsidRPr="008238AF">
        <w:rPr>
          <w:rFonts w:hint="eastAsia"/>
          <w:color w:val="000000" w:themeColor="text1"/>
        </w:rPr>
        <w:t>产品数据管理</w:t>
      </w:r>
      <w:r w:rsidRPr="008238AF">
        <w:rPr>
          <w:rFonts w:hint="eastAsia"/>
          <w:color w:val="000000" w:themeColor="text1"/>
        </w:rPr>
        <w:t>P</w:t>
      </w:r>
      <w:r w:rsidRPr="008238AF">
        <w:rPr>
          <w:color w:val="000000" w:themeColor="text1"/>
        </w:rPr>
        <w:t>DM</w:t>
      </w:r>
    </w:p>
    <w:p w14:paraId="5687CE24"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1</w:t>
      </w:r>
      <w:r w:rsidRPr="008238AF">
        <w:rPr>
          <w:rFonts w:hint="eastAsia"/>
          <w:color w:val="000000" w:themeColor="text1"/>
        </w:rPr>
        <w:t>）P</w:t>
      </w:r>
      <w:r w:rsidRPr="008238AF">
        <w:rPr>
          <w:color w:val="000000" w:themeColor="text1"/>
        </w:rPr>
        <w:t>DM</w:t>
      </w:r>
      <w:r w:rsidRPr="008238AF">
        <w:rPr>
          <w:rFonts w:hint="eastAsia"/>
          <w:color w:val="000000" w:themeColor="text1"/>
        </w:rPr>
        <w:t>理念：用来管理所有与产品相关信息和与产品相关的过程。</w:t>
      </w:r>
    </w:p>
    <w:p w14:paraId="32FC0C74"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2</w:t>
      </w:r>
      <w:r w:rsidRPr="008238AF">
        <w:rPr>
          <w:rFonts w:hint="eastAsia"/>
          <w:color w:val="000000" w:themeColor="text1"/>
        </w:rPr>
        <w:t>）P</w:t>
      </w:r>
      <w:r w:rsidRPr="008238AF">
        <w:rPr>
          <w:color w:val="000000" w:themeColor="text1"/>
        </w:rPr>
        <w:t>DM</w:t>
      </w:r>
      <w:r w:rsidRPr="008238AF">
        <w:rPr>
          <w:rFonts w:hint="eastAsia"/>
          <w:color w:val="000000" w:themeColor="text1"/>
        </w:rPr>
        <w:t>发展阶段：配合C</w:t>
      </w:r>
      <w:r w:rsidRPr="008238AF">
        <w:rPr>
          <w:color w:val="000000" w:themeColor="text1"/>
        </w:rPr>
        <w:t>AD</w:t>
      </w:r>
      <w:r w:rsidRPr="008238AF">
        <w:rPr>
          <w:rFonts w:hint="eastAsia"/>
          <w:color w:val="000000" w:themeColor="text1"/>
        </w:rPr>
        <w:t>--</w:t>
      </w:r>
      <w:r w:rsidRPr="008238AF">
        <w:rPr>
          <w:color w:val="000000" w:themeColor="text1"/>
        </w:rPr>
        <w:t>&gt;</w:t>
      </w:r>
      <w:r w:rsidRPr="008238AF">
        <w:rPr>
          <w:rFonts w:hint="eastAsia"/>
          <w:color w:val="000000" w:themeColor="text1"/>
        </w:rPr>
        <w:t>产品数据管理</w:t>
      </w:r>
      <w:r w:rsidRPr="008238AF">
        <w:rPr>
          <w:color w:val="000000" w:themeColor="text1"/>
        </w:rPr>
        <w:t>--&gt;</w:t>
      </w:r>
      <w:r w:rsidRPr="008238AF">
        <w:rPr>
          <w:rFonts w:hint="eastAsia"/>
          <w:color w:val="000000" w:themeColor="text1"/>
        </w:rPr>
        <w:t>产品协同商务。</w:t>
      </w:r>
    </w:p>
    <w:p w14:paraId="0A767BA9" w14:textId="77777777" w:rsidR="009B5317" w:rsidRPr="008238AF" w:rsidRDefault="009B5317" w:rsidP="009B5317">
      <w:pPr>
        <w:ind w:firstLine="420"/>
        <w:rPr>
          <w:color w:val="000000" w:themeColor="text1"/>
        </w:rPr>
      </w:pPr>
      <w:r w:rsidRPr="008238AF">
        <w:rPr>
          <w:color w:val="000000" w:themeColor="text1"/>
        </w:rPr>
        <w:t>（3）</w:t>
      </w:r>
      <w:r w:rsidRPr="008238AF">
        <w:rPr>
          <w:rFonts w:hint="eastAsia"/>
          <w:color w:val="000000" w:themeColor="text1"/>
        </w:rPr>
        <w:t>P</w:t>
      </w:r>
      <w:r w:rsidRPr="008238AF">
        <w:rPr>
          <w:color w:val="000000" w:themeColor="text1"/>
        </w:rPr>
        <w:t>DM</w:t>
      </w:r>
      <w:r w:rsidRPr="008238AF">
        <w:rPr>
          <w:rFonts w:hint="eastAsia"/>
          <w:color w:val="000000" w:themeColor="text1"/>
        </w:rPr>
        <w:t>核心功能：</w:t>
      </w:r>
      <w:r w:rsidRPr="008238AF">
        <w:rPr>
          <w:color w:val="000000" w:themeColor="text1"/>
        </w:rPr>
        <w:t>i)</w:t>
      </w:r>
      <w:r w:rsidRPr="008238AF">
        <w:rPr>
          <w:rFonts w:hint="eastAsia"/>
          <w:color w:val="000000" w:themeColor="text1"/>
        </w:rPr>
        <w:t>数据库和文档管理；i</w:t>
      </w:r>
      <w:r w:rsidRPr="008238AF">
        <w:rPr>
          <w:color w:val="000000" w:themeColor="text1"/>
        </w:rPr>
        <w:t>i)</w:t>
      </w:r>
      <w:r w:rsidRPr="008238AF">
        <w:rPr>
          <w:rFonts w:hint="eastAsia"/>
          <w:color w:val="000000" w:themeColor="text1"/>
        </w:rPr>
        <w:t>产品结构与配置管理；i</w:t>
      </w:r>
      <w:r w:rsidRPr="008238AF">
        <w:rPr>
          <w:color w:val="000000" w:themeColor="text1"/>
        </w:rPr>
        <w:t>ii)</w:t>
      </w:r>
      <w:r w:rsidRPr="008238AF">
        <w:rPr>
          <w:rFonts w:hint="eastAsia"/>
          <w:color w:val="000000" w:themeColor="text1"/>
        </w:rPr>
        <w:t>生命周期管理和流程管理；</w:t>
      </w:r>
      <w:r w:rsidRPr="008238AF">
        <w:rPr>
          <w:color w:val="000000" w:themeColor="text1"/>
        </w:rPr>
        <w:t>iv)</w:t>
      </w:r>
      <w:r w:rsidRPr="008238AF">
        <w:rPr>
          <w:rFonts w:hint="eastAsia"/>
          <w:color w:val="000000" w:themeColor="text1"/>
        </w:rPr>
        <w:t>集成开发接口。</w:t>
      </w:r>
    </w:p>
    <w:p w14:paraId="7E72BABD" w14:textId="77777777" w:rsidR="009B5317" w:rsidRPr="008238AF" w:rsidRDefault="009B5317" w:rsidP="009B5317">
      <w:pPr>
        <w:pStyle w:val="4"/>
        <w:rPr>
          <w:color w:val="000000" w:themeColor="text1"/>
        </w:rPr>
      </w:pPr>
      <w:r w:rsidRPr="008238AF">
        <w:rPr>
          <w:color w:val="000000" w:themeColor="text1"/>
        </w:rPr>
        <w:t>2</w:t>
      </w:r>
      <w:r w:rsidR="0046316F">
        <w:rPr>
          <w:color w:val="000000" w:themeColor="text1"/>
        </w:rPr>
        <w:t>.1.</w:t>
      </w:r>
      <w:r w:rsidRPr="008238AF">
        <w:rPr>
          <w:rFonts w:hint="eastAsia"/>
          <w:color w:val="000000" w:themeColor="text1"/>
        </w:rPr>
        <w:t xml:space="preserve">5 </w:t>
      </w:r>
      <w:r w:rsidRPr="008238AF">
        <w:rPr>
          <w:rFonts w:hint="eastAsia"/>
          <w:color w:val="000000" w:themeColor="text1"/>
        </w:rPr>
        <w:t>商业智能</w:t>
      </w:r>
      <w:r w:rsidRPr="008238AF">
        <w:rPr>
          <w:rFonts w:hint="eastAsia"/>
          <w:color w:val="000000" w:themeColor="text1"/>
        </w:rPr>
        <w:t>B</w:t>
      </w:r>
      <w:r w:rsidRPr="008238AF">
        <w:rPr>
          <w:color w:val="000000" w:themeColor="text1"/>
        </w:rPr>
        <w:t>I</w:t>
      </w:r>
    </w:p>
    <w:p w14:paraId="1272D548" w14:textId="77777777" w:rsidR="009B5317" w:rsidRPr="008238AF" w:rsidRDefault="009B5317" w:rsidP="009B5317">
      <w:pPr>
        <w:ind w:firstLine="420"/>
        <w:rPr>
          <w:color w:val="000000" w:themeColor="text1"/>
        </w:rPr>
      </w:pPr>
      <w:r w:rsidRPr="008238AF">
        <w:rPr>
          <w:rFonts w:hint="eastAsia"/>
          <w:color w:val="000000" w:themeColor="text1"/>
        </w:rPr>
        <w:t>（1）过程</w:t>
      </w:r>
    </w:p>
    <w:p w14:paraId="5A6CDEEE" w14:textId="77777777" w:rsidR="009B5317" w:rsidRPr="008238AF" w:rsidRDefault="009B5317" w:rsidP="009B5317">
      <w:pPr>
        <w:ind w:firstLine="420"/>
        <w:rPr>
          <w:color w:val="000000" w:themeColor="text1"/>
        </w:rPr>
      </w:pPr>
      <w:r w:rsidRPr="008238AF">
        <w:rPr>
          <w:rFonts w:hint="eastAsia"/>
          <w:color w:val="000000" w:themeColor="text1"/>
        </w:rPr>
        <w:t>需求分析=</w:t>
      </w:r>
      <w:r w:rsidRPr="008238AF">
        <w:rPr>
          <w:color w:val="000000" w:themeColor="text1"/>
        </w:rPr>
        <w:t>&gt;</w:t>
      </w:r>
      <w:r w:rsidRPr="008238AF">
        <w:rPr>
          <w:rFonts w:hint="eastAsia"/>
          <w:color w:val="000000" w:themeColor="text1"/>
        </w:rPr>
        <w:t>数据仓库建模=</w:t>
      </w:r>
      <w:r w:rsidRPr="008238AF">
        <w:rPr>
          <w:color w:val="000000" w:themeColor="text1"/>
        </w:rPr>
        <w:t>&gt;</w:t>
      </w:r>
      <w:r w:rsidRPr="008238AF">
        <w:rPr>
          <w:rFonts w:hint="eastAsia"/>
          <w:color w:val="000000" w:themeColor="text1"/>
        </w:rPr>
        <w:t>数据抽取=</w:t>
      </w:r>
      <w:r w:rsidRPr="008238AF">
        <w:rPr>
          <w:color w:val="000000" w:themeColor="text1"/>
        </w:rPr>
        <w:t>&gt;</w:t>
      </w:r>
      <w:r w:rsidRPr="008238AF">
        <w:rPr>
          <w:rFonts w:hint="eastAsia"/>
          <w:color w:val="000000" w:themeColor="text1"/>
        </w:rPr>
        <w:t>建立BI分析报表=</w:t>
      </w:r>
      <w:r w:rsidRPr="008238AF">
        <w:rPr>
          <w:color w:val="000000" w:themeColor="text1"/>
        </w:rPr>
        <w:t>&gt;</w:t>
      </w:r>
      <w:r w:rsidRPr="008238AF">
        <w:rPr>
          <w:rFonts w:hint="eastAsia"/>
          <w:color w:val="000000" w:themeColor="text1"/>
        </w:rPr>
        <w:t>用户培训和数据模拟测试=</w:t>
      </w:r>
      <w:r w:rsidRPr="008238AF">
        <w:rPr>
          <w:color w:val="000000" w:themeColor="text1"/>
        </w:rPr>
        <w:t>&gt;</w:t>
      </w:r>
      <w:r w:rsidRPr="008238AF">
        <w:rPr>
          <w:rFonts w:hint="eastAsia"/>
          <w:color w:val="000000" w:themeColor="text1"/>
        </w:rPr>
        <w:t>系统改进和完善</w:t>
      </w:r>
    </w:p>
    <w:p w14:paraId="1DB13E02" w14:textId="77777777" w:rsidR="009B5317" w:rsidRPr="008238AF" w:rsidRDefault="009B5317" w:rsidP="009B5317">
      <w:pPr>
        <w:ind w:firstLine="420"/>
        <w:rPr>
          <w:color w:val="000000" w:themeColor="text1"/>
        </w:rPr>
      </w:pPr>
      <w:r w:rsidRPr="008238AF">
        <w:rPr>
          <w:rFonts w:hint="eastAsia"/>
          <w:color w:val="000000" w:themeColor="text1"/>
        </w:rPr>
        <w:t>（2）相关技术：数据仓库+数据挖掘+O</w:t>
      </w:r>
      <w:r w:rsidRPr="008238AF">
        <w:rPr>
          <w:color w:val="000000" w:themeColor="text1"/>
        </w:rPr>
        <w:t>LAP</w:t>
      </w:r>
    </w:p>
    <w:p w14:paraId="33A49BA2" w14:textId="77777777" w:rsidR="009B5317" w:rsidRPr="008238AF" w:rsidRDefault="009B5317" w:rsidP="009B5317">
      <w:pPr>
        <w:ind w:firstLine="420"/>
        <w:rPr>
          <w:color w:val="000000" w:themeColor="text1"/>
        </w:rPr>
      </w:pPr>
      <w:r w:rsidRPr="008238AF">
        <w:rPr>
          <w:rFonts w:hint="eastAsia"/>
          <w:color w:val="000000" w:themeColor="text1"/>
        </w:rPr>
        <w:t>数据仓库</w:t>
      </w:r>
    </w:p>
    <w:p w14:paraId="4CF36593" w14:textId="77777777" w:rsidR="009B5317" w:rsidRPr="008238AF" w:rsidRDefault="009B5317" w:rsidP="009B5317">
      <w:pPr>
        <w:ind w:firstLine="420"/>
        <w:rPr>
          <w:color w:val="000000" w:themeColor="text1"/>
        </w:rPr>
      </w:pPr>
      <w:r w:rsidRPr="008238AF">
        <w:rPr>
          <w:rFonts w:hint="eastAsia"/>
          <w:bCs/>
          <w:color w:val="000000" w:themeColor="text1"/>
        </w:rPr>
        <w:t>数据仓库的特点</w:t>
      </w:r>
      <w:r w:rsidRPr="008238AF">
        <w:rPr>
          <w:rFonts w:hint="eastAsia"/>
          <w:color w:val="000000" w:themeColor="text1"/>
        </w:rPr>
        <w:t>：面向主题；集成的</w:t>
      </w:r>
      <w:r w:rsidRPr="008238AF">
        <w:rPr>
          <w:color w:val="000000" w:themeColor="text1"/>
        </w:rPr>
        <w:t>；</w:t>
      </w:r>
      <w:r w:rsidRPr="008238AF">
        <w:rPr>
          <w:rFonts w:hint="eastAsia"/>
          <w:color w:val="000000" w:themeColor="text1"/>
        </w:rPr>
        <w:t>相对稳定的（非易失的）；反映历史变化（随着时间变化）。</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861"/>
        <w:gridCol w:w="4435"/>
      </w:tblGrid>
      <w:tr w:rsidR="009B5317" w:rsidRPr="008238AF" w14:paraId="23D566B0" w14:textId="77777777" w:rsidTr="00F32297">
        <w:trPr>
          <w:trHeight w:val="20"/>
        </w:trPr>
        <w:tc>
          <w:tcPr>
            <w:tcW w:w="2327" w:type="pct"/>
            <w:shd w:val="clear" w:color="auto" w:fill="auto"/>
            <w:tcMar>
              <w:top w:w="72" w:type="dxa"/>
              <w:left w:w="144" w:type="dxa"/>
              <w:bottom w:w="72" w:type="dxa"/>
              <w:right w:w="144" w:type="dxa"/>
            </w:tcMar>
            <w:vAlign w:val="center"/>
            <w:hideMark/>
          </w:tcPr>
          <w:p w14:paraId="308C9C6F" w14:textId="77777777" w:rsidR="009B5317" w:rsidRPr="008238AF" w:rsidRDefault="009B5317" w:rsidP="00F32297">
            <w:pPr>
              <w:pStyle w:val="biao"/>
              <w:rPr>
                <w:color w:val="000000" w:themeColor="text1"/>
              </w:rPr>
            </w:pPr>
            <w:r w:rsidRPr="008238AF">
              <w:rPr>
                <w:rFonts w:hint="eastAsia"/>
                <w:color w:val="000000" w:themeColor="text1"/>
              </w:rPr>
              <w:t>数据库</w:t>
            </w:r>
          </w:p>
        </w:tc>
        <w:tc>
          <w:tcPr>
            <w:tcW w:w="2673" w:type="pct"/>
            <w:shd w:val="clear" w:color="auto" w:fill="auto"/>
            <w:tcMar>
              <w:top w:w="72" w:type="dxa"/>
              <w:left w:w="144" w:type="dxa"/>
              <w:bottom w:w="72" w:type="dxa"/>
              <w:right w:w="144" w:type="dxa"/>
            </w:tcMar>
            <w:vAlign w:val="center"/>
            <w:hideMark/>
          </w:tcPr>
          <w:p w14:paraId="1D5A149C" w14:textId="77777777" w:rsidR="009B5317" w:rsidRPr="008238AF" w:rsidRDefault="009B5317" w:rsidP="00F32297">
            <w:pPr>
              <w:pStyle w:val="biao"/>
              <w:rPr>
                <w:color w:val="000000" w:themeColor="text1"/>
              </w:rPr>
            </w:pPr>
            <w:r w:rsidRPr="008238AF">
              <w:rPr>
                <w:rFonts w:hint="eastAsia"/>
                <w:color w:val="000000" w:themeColor="text1"/>
              </w:rPr>
              <w:t>数据仓库【特点】</w:t>
            </w:r>
          </w:p>
        </w:tc>
      </w:tr>
      <w:tr w:rsidR="009B5317" w:rsidRPr="008238AF" w14:paraId="255C6BAE" w14:textId="77777777" w:rsidTr="00F32297">
        <w:trPr>
          <w:trHeight w:val="20"/>
        </w:trPr>
        <w:tc>
          <w:tcPr>
            <w:tcW w:w="2327" w:type="pct"/>
            <w:shd w:val="clear" w:color="auto" w:fill="auto"/>
            <w:tcMar>
              <w:top w:w="72" w:type="dxa"/>
              <w:left w:w="144" w:type="dxa"/>
              <w:bottom w:w="72" w:type="dxa"/>
              <w:right w:w="144" w:type="dxa"/>
            </w:tcMar>
            <w:vAlign w:val="center"/>
            <w:hideMark/>
          </w:tcPr>
          <w:p w14:paraId="4CD12263" w14:textId="77777777" w:rsidR="009B5317" w:rsidRPr="008238AF" w:rsidRDefault="009B5317" w:rsidP="00F32297">
            <w:pPr>
              <w:pStyle w:val="biao"/>
              <w:rPr>
                <w:color w:val="000000" w:themeColor="text1"/>
              </w:rPr>
            </w:pPr>
            <w:r w:rsidRPr="008238AF">
              <w:rPr>
                <w:rFonts w:hint="eastAsia"/>
                <w:color w:val="000000" w:themeColor="text1"/>
              </w:rPr>
              <w:t>面向应用：按应用组织数据</w:t>
            </w:r>
          </w:p>
        </w:tc>
        <w:tc>
          <w:tcPr>
            <w:tcW w:w="2673" w:type="pct"/>
            <w:shd w:val="clear" w:color="auto" w:fill="auto"/>
            <w:tcMar>
              <w:top w:w="72" w:type="dxa"/>
              <w:left w:w="144" w:type="dxa"/>
              <w:bottom w:w="72" w:type="dxa"/>
              <w:right w:w="144" w:type="dxa"/>
            </w:tcMar>
            <w:vAlign w:val="center"/>
            <w:hideMark/>
          </w:tcPr>
          <w:p w14:paraId="0E210F80" w14:textId="77777777" w:rsidR="009B5317" w:rsidRPr="008238AF" w:rsidRDefault="009B5317" w:rsidP="00F32297">
            <w:pPr>
              <w:pStyle w:val="biao"/>
              <w:rPr>
                <w:color w:val="000000" w:themeColor="text1"/>
              </w:rPr>
            </w:pPr>
            <w:r w:rsidRPr="008238AF">
              <w:rPr>
                <w:rFonts w:hint="eastAsia"/>
                <w:bCs/>
                <w:color w:val="000000" w:themeColor="text1"/>
              </w:rPr>
              <w:t>面向主题</w:t>
            </w:r>
            <w:r w:rsidRPr="008238AF">
              <w:rPr>
                <w:rFonts w:hint="eastAsia"/>
                <w:color w:val="000000" w:themeColor="text1"/>
              </w:rPr>
              <w:t>：按主题组织数据</w:t>
            </w:r>
          </w:p>
        </w:tc>
      </w:tr>
      <w:tr w:rsidR="009B5317" w:rsidRPr="008238AF" w14:paraId="5CBF21EB" w14:textId="77777777" w:rsidTr="00F32297">
        <w:trPr>
          <w:trHeight w:val="20"/>
        </w:trPr>
        <w:tc>
          <w:tcPr>
            <w:tcW w:w="2327" w:type="pct"/>
            <w:shd w:val="clear" w:color="auto" w:fill="auto"/>
            <w:tcMar>
              <w:top w:w="72" w:type="dxa"/>
              <w:left w:w="144" w:type="dxa"/>
              <w:bottom w:w="72" w:type="dxa"/>
              <w:right w:w="144" w:type="dxa"/>
            </w:tcMar>
            <w:vAlign w:val="center"/>
            <w:hideMark/>
          </w:tcPr>
          <w:p w14:paraId="659BC54E" w14:textId="77777777" w:rsidR="009B5317" w:rsidRPr="008238AF" w:rsidRDefault="009B5317" w:rsidP="00F32297">
            <w:pPr>
              <w:pStyle w:val="biao"/>
              <w:rPr>
                <w:color w:val="000000" w:themeColor="text1"/>
              </w:rPr>
            </w:pPr>
            <w:r w:rsidRPr="008238AF">
              <w:rPr>
                <w:rFonts w:hint="eastAsia"/>
                <w:color w:val="000000" w:themeColor="text1"/>
              </w:rPr>
              <w:lastRenderedPageBreak/>
              <w:t>零散的：一个应用对应一个数据库</w:t>
            </w:r>
          </w:p>
        </w:tc>
        <w:tc>
          <w:tcPr>
            <w:tcW w:w="2673" w:type="pct"/>
            <w:shd w:val="clear" w:color="auto" w:fill="auto"/>
            <w:tcMar>
              <w:top w:w="72" w:type="dxa"/>
              <w:left w:w="144" w:type="dxa"/>
              <w:bottom w:w="72" w:type="dxa"/>
              <w:right w:w="144" w:type="dxa"/>
            </w:tcMar>
            <w:vAlign w:val="center"/>
            <w:hideMark/>
          </w:tcPr>
          <w:p w14:paraId="23ED2C09" w14:textId="77777777" w:rsidR="009B5317" w:rsidRPr="008238AF" w:rsidRDefault="009B5317" w:rsidP="00F32297">
            <w:pPr>
              <w:pStyle w:val="biao"/>
              <w:rPr>
                <w:color w:val="000000" w:themeColor="text1"/>
              </w:rPr>
            </w:pPr>
            <w:r w:rsidRPr="008238AF">
              <w:rPr>
                <w:rFonts w:hint="eastAsia"/>
                <w:bCs/>
                <w:color w:val="000000" w:themeColor="text1"/>
              </w:rPr>
              <w:t>集成的</w:t>
            </w:r>
            <w:r w:rsidRPr="008238AF">
              <w:rPr>
                <w:rFonts w:hint="eastAsia"/>
                <w:color w:val="000000" w:themeColor="text1"/>
              </w:rPr>
              <w:t>：整个企业对应一个数据仓库</w:t>
            </w:r>
          </w:p>
        </w:tc>
      </w:tr>
      <w:tr w:rsidR="009B5317" w:rsidRPr="008238AF" w14:paraId="4749F79D" w14:textId="77777777" w:rsidTr="00F32297">
        <w:trPr>
          <w:trHeight w:val="20"/>
        </w:trPr>
        <w:tc>
          <w:tcPr>
            <w:tcW w:w="2327" w:type="pct"/>
            <w:shd w:val="clear" w:color="auto" w:fill="auto"/>
            <w:tcMar>
              <w:top w:w="72" w:type="dxa"/>
              <w:left w:w="144" w:type="dxa"/>
              <w:bottom w:w="72" w:type="dxa"/>
              <w:right w:w="144" w:type="dxa"/>
            </w:tcMar>
            <w:vAlign w:val="center"/>
            <w:hideMark/>
          </w:tcPr>
          <w:p w14:paraId="2B852D9B" w14:textId="77777777" w:rsidR="009B5317" w:rsidRPr="008238AF" w:rsidRDefault="009B5317" w:rsidP="00F32297">
            <w:pPr>
              <w:pStyle w:val="biao"/>
              <w:rPr>
                <w:color w:val="000000" w:themeColor="text1"/>
              </w:rPr>
            </w:pPr>
            <w:r w:rsidRPr="008238AF">
              <w:rPr>
                <w:rFonts w:hint="eastAsia"/>
                <w:color w:val="000000" w:themeColor="text1"/>
              </w:rPr>
              <w:t>CRUD：增删改查是常态</w:t>
            </w:r>
          </w:p>
        </w:tc>
        <w:tc>
          <w:tcPr>
            <w:tcW w:w="2673" w:type="pct"/>
            <w:shd w:val="clear" w:color="auto" w:fill="auto"/>
            <w:tcMar>
              <w:top w:w="72" w:type="dxa"/>
              <w:left w:w="144" w:type="dxa"/>
              <w:bottom w:w="72" w:type="dxa"/>
              <w:right w:w="144" w:type="dxa"/>
            </w:tcMar>
            <w:vAlign w:val="center"/>
            <w:hideMark/>
          </w:tcPr>
          <w:p w14:paraId="2F33691A" w14:textId="77777777" w:rsidR="009B5317" w:rsidRPr="008238AF" w:rsidRDefault="009B5317" w:rsidP="00F32297">
            <w:pPr>
              <w:pStyle w:val="biao"/>
              <w:rPr>
                <w:color w:val="000000" w:themeColor="text1"/>
              </w:rPr>
            </w:pPr>
            <w:r w:rsidRPr="008238AF">
              <w:rPr>
                <w:rFonts w:hint="eastAsia"/>
                <w:color w:val="000000" w:themeColor="text1"/>
              </w:rPr>
              <w:t>相对稳定的（非易失的）：</w:t>
            </w:r>
          </w:p>
          <w:p w14:paraId="6253E375" w14:textId="77777777" w:rsidR="009B5317" w:rsidRPr="008238AF" w:rsidRDefault="009B5317" w:rsidP="00F32297">
            <w:pPr>
              <w:pStyle w:val="biao"/>
              <w:rPr>
                <w:color w:val="000000" w:themeColor="text1"/>
              </w:rPr>
            </w:pPr>
            <w:r w:rsidRPr="008238AF">
              <w:rPr>
                <w:rFonts w:hint="eastAsia"/>
                <w:color w:val="000000" w:themeColor="text1"/>
              </w:rPr>
              <w:t>查询为主、基本无修改与删除</w:t>
            </w:r>
          </w:p>
        </w:tc>
      </w:tr>
      <w:tr w:rsidR="009B5317" w:rsidRPr="008238AF" w14:paraId="16E7E87D" w14:textId="77777777" w:rsidTr="00F32297">
        <w:trPr>
          <w:trHeight w:val="20"/>
        </w:trPr>
        <w:tc>
          <w:tcPr>
            <w:tcW w:w="2327" w:type="pct"/>
            <w:shd w:val="clear" w:color="auto" w:fill="auto"/>
            <w:tcMar>
              <w:top w:w="72" w:type="dxa"/>
              <w:left w:w="144" w:type="dxa"/>
              <w:bottom w:w="72" w:type="dxa"/>
              <w:right w:w="144" w:type="dxa"/>
            </w:tcMar>
            <w:vAlign w:val="center"/>
            <w:hideMark/>
          </w:tcPr>
          <w:p w14:paraId="7BAD2264" w14:textId="77777777" w:rsidR="009B5317" w:rsidRPr="008238AF" w:rsidRDefault="009B5317" w:rsidP="00F32297">
            <w:pPr>
              <w:pStyle w:val="biao"/>
              <w:rPr>
                <w:color w:val="000000" w:themeColor="text1"/>
              </w:rPr>
            </w:pPr>
            <w:r w:rsidRPr="008238AF">
              <w:rPr>
                <w:rFonts w:hint="eastAsia"/>
                <w:color w:val="000000" w:themeColor="text1"/>
              </w:rPr>
              <w:t>解决当下应用问题</w:t>
            </w:r>
          </w:p>
        </w:tc>
        <w:tc>
          <w:tcPr>
            <w:tcW w:w="2673" w:type="pct"/>
            <w:shd w:val="clear" w:color="auto" w:fill="auto"/>
            <w:tcMar>
              <w:top w:w="72" w:type="dxa"/>
              <w:left w:w="144" w:type="dxa"/>
              <w:bottom w:w="72" w:type="dxa"/>
              <w:right w:w="144" w:type="dxa"/>
            </w:tcMar>
            <w:vAlign w:val="center"/>
            <w:hideMark/>
          </w:tcPr>
          <w:p w14:paraId="3C0D46CC" w14:textId="77777777" w:rsidR="009B5317" w:rsidRPr="008238AF" w:rsidRDefault="009B5317" w:rsidP="00F32297">
            <w:pPr>
              <w:pStyle w:val="biao"/>
              <w:rPr>
                <w:color w:val="000000" w:themeColor="text1"/>
              </w:rPr>
            </w:pPr>
            <w:r w:rsidRPr="008238AF">
              <w:rPr>
                <w:rFonts w:hint="eastAsia"/>
                <w:color w:val="000000" w:themeColor="text1"/>
              </w:rPr>
              <w:t>反映历史变化（时变的）：</w:t>
            </w:r>
          </w:p>
          <w:p w14:paraId="6461CC4F" w14:textId="77777777" w:rsidR="009B5317" w:rsidRPr="008238AF" w:rsidRDefault="009B5317" w:rsidP="00F32297">
            <w:pPr>
              <w:pStyle w:val="biao"/>
              <w:rPr>
                <w:color w:val="000000" w:themeColor="text1"/>
              </w:rPr>
            </w:pPr>
            <w:r w:rsidRPr="008238AF">
              <w:rPr>
                <w:rFonts w:hint="eastAsia"/>
                <w:color w:val="000000" w:themeColor="text1"/>
              </w:rPr>
              <w:t>各个阶段信息都有，并可做预测未来趋势</w:t>
            </w:r>
          </w:p>
        </w:tc>
      </w:tr>
    </w:tbl>
    <w:p w14:paraId="59CECB91" w14:textId="77777777" w:rsidR="009B5317" w:rsidRPr="008238AF" w:rsidRDefault="009B5317" w:rsidP="009B5317">
      <w:pPr>
        <w:ind w:firstLine="420"/>
        <w:rPr>
          <w:color w:val="000000" w:themeColor="text1"/>
        </w:rPr>
      </w:pPr>
      <w:r w:rsidRPr="008238AF">
        <w:rPr>
          <w:rFonts w:hint="eastAsia"/>
          <w:color w:val="000000" w:themeColor="text1"/>
        </w:rPr>
        <w:t>（3）数据湖</w:t>
      </w:r>
    </w:p>
    <w:p w14:paraId="6D645071" w14:textId="77777777" w:rsidR="009B5317" w:rsidRPr="008238AF" w:rsidRDefault="009B5317" w:rsidP="009B5317">
      <w:pPr>
        <w:ind w:firstLine="420"/>
        <w:rPr>
          <w:color w:val="000000" w:themeColor="text1"/>
        </w:rPr>
      </w:pPr>
      <w:r w:rsidRPr="008238AF">
        <w:rPr>
          <w:rFonts w:hint="eastAsia"/>
          <w:bCs/>
          <w:color w:val="000000" w:themeColor="text1"/>
        </w:rPr>
        <w:t>概念</w:t>
      </w:r>
      <w:r w:rsidRPr="008238AF">
        <w:rPr>
          <w:rFonts w:hint="eastAsia"/>
          <w:color w:val="000000" w:themeColor="text1"/>
        </w:rPr>
        <w:t>：数据湖是一个存储企业的各种各样原始数据的大型仓库，其中的数据可供存取、处理、分析即传输。</w:t>
      </w:r>
    </w:p>
    <w:p w14:paraId="3C6EE5EE" w14:textId="77777777" w:rsidR="009B5317" w:rsidRPr="008238AF" w:rsidRDefault="009B5317" w:rsidP="009B5317">
      <w:pPr>
        <w:ind w:firstLine="420"/>
        <w:rPr>
          <w:color w:val="000000" w:themeColor="text1"/>
        </w:rPr>
      </w:pPr>
      <w:r w:rsidRPr="008238AF">
        <w:rPr>
          <w:rFonts w:hint="eastAsia"/>
          <w:bCs/>
          <w:color w:val="000000" w:themeColor="text1"/>
        </w:rPr>
        <w:t>特点</w:t>
      </w:r>
      <w:r w:rsidRPr="008238AF">
        <w:rPr>
          <w:rFonts w:hint="eastAsia"/>
          <w:color w:val="000000" w:themeColor="text1"/>
        </w:rPr>
        <w:t>：数据湖从企业的多个数据源获取原始数据，并且针对不同的目的，同一份原始数据还可能有多种满足特定内部模型格式的数据副本。因此，数据湖中被处理的数据可能是任意类型的信息，从结构化数据到完全非结构化数据。</w:t>
      </w:r>
    </w:p>
    <w:p w14:paraId="05779E13" w14:textId="77777777" w:rsidR="009B5317" w:rsidRPr="008238AF" w:rsidRDefault="009B5317" w:rsidP="009B5317">
      <w:pPr>
        <w:ind w:firstLine="420"/>
        <w:rPr>
          <w:color w:val="000000" w:themeColor="text1"/>
        </w:rPr>
      </w:pPr>
      <w:r w:rsidRPr="008238AF">
        <w:rPr>
          <w:rFonts w:hint="eastAsia"/>
          <w:bCs/>
          <w:color w:val="000000" w:themeColor="text1"/>
        </w:rPr>
        <w:t>区别</w:t>
      </w:r>
      <w:r w:rsidRPr="008238AF">
        <w:rPr>
          <w:rFonts w:hint="eastAsia"/>
          <w:color w:val="000000" w:themeColor="text1"/>
        </w:rPr>
        <w:t>：数据仓库仅支持分析处理，数据湖既支持分析处理，也支持事务处理。</w:t>
      </w:r>
    </w:p>
    <w:p w14:paraId="58F804BC" w14:textId="77777777" w:rsidR="009B5317" w:rsidRPr="008238AF" w:rsidRDefault="009B5317" w:rsidP="009B5317">
      <w:pPr>
        <w:ind w:firstLine="420"/>
        <w:rPr>
          <w:color w:val="000000" w:themeColor="text1"/>
        </w:rPr>
      </w:pPr>
      <w:r w:rsidRPr="008238AF">
        <w:rPr>
          <w:rFonts w:hint="eastAsia"/>
          <w:color w:val="000000" w:themeColor="text1"/>
        </w:rPr>
        <w:t>比较</w:t>
      </w:r>
    </w:p>
    <w:tbl>
      <w:tblPr>
        <w:tblStyle w:val="a7"/>
        <w:tblW w:w="5000" w:type="pct"/>
        <w:jc w:val="center"/>
        <w:tblLook w:val="04A0" w:firstRow="1" w:lastRow="0" w:firstColumn="1" w:lastColumn="0" w:noHBand="0" w:noVBand="1"/>
      </w:tblPr>
      <w:tblGrid>
        <w:gridCol w:w="1181"/>
        <w:gridCol w:w="2967"/>
        <w:gridCol w:w="4148"/>
      </w:tblGrid>
      <w:tr w:rsidR="009B5317" w:rsidRPr="008238AF" w14:paraId="71D4544B" w14:textId="77777777" w:rsidTr="00F32297">
        <w:trPr>
          <w:jc w:val="center"/>
        </w:trPr>
        <w:tc>
          <w:tcPr>
            <w:tcW w:w="712" w:type="pct"/>
            <w:vAlign w:val="center"/>
          </w:tcPr>
          <w:p w14:paraId="3DDA853A" w14:textId="77777777" w:rsidR="009B5317" w:rsidRPr="008238AF" w:rsidRDefault="009B5317" w:rsidP="00F32297">
            <w:pPr>
              <w:pStyle w:val="biao"/>
              <w:rPr>
                <w:color w:val="000000" w:themeColor="text1"/>
              </w:rPr>
            </w:pPr>
            <w:r w:rsidRPr="008238AF">
              <w:rPr>
                <w:rFonts w:hint="eastAsia"/>
                <w:color w:val="000000" w:themeColor="text1"/>
              </w:rPr>
              <w:t>维度</w:t>
            </w:r>
          </w:p>
        </w:tc>
        <w:tc>
          <w:tcPr>
            <w:tcW w:w="1788" w:type="pct"/>
            <w:vAlign w:val="center"/>
          </w:tcPr>
          <w:p w14:paraId="0335CF40" w14:textId="77777777" w:rsidR="009B5317" w:rsidRPr="008238AF" w:rsidRDefault="009B5317" w:rsidP="00F32297">
            <w:pPr>
              <w:pStyle w:val="biao"/>
              <w:rPr>
                <w:color w:val="000000" w:themeColor="text1"/>
              </w:rPr>
            </w:pPr>
            <w:r w:rsidRPr="008238AF">
              <w:rPr>
                <w:rFonts w:hint="eastAsia"/>
                <w:color w:val="000000" w:themeColor="text1"/>
              </w:rPr>
              <w:t>数据仓库</w:t>
            </w:r>
          </w:p>
        </w:tc>
        <w:tc>
          <w:tcPr>
            <w:tcW w:w="2500" w:type="pct"/>
            <w:vAlign w:val="center"/>
          </w:tcPr>
          <w:p w14:paraId="425C812C" w14:textId="77777777" w:rsidR="009B5317" w:rsidRPr="008238AF" w:rsidRDefault="009B5317" w:rsidP="00F32297">
            <w:pPr>
              <w:pStyle w:val="biao"/>
              <w:rPr>
                <w:color w:val="000000" w:themeColor="text1"/>
              </w:rPr>
            </w:pPr>
            <w:r w:rsidRPr="008238AF">
              <w:rPr>
                <w:rFonts w:hint="eastAsia"/>
                <w:color w:val="000000" w:themeColor="text1"/>
              </w:rPr>
              <w:t>数据湖</w:t>
            </w:r>
          </w:p>
        </w:tc>
      </w:tr>
      <w:tr w:rsidR="009B5317" w:rsidRPr="008238AF" w14:paraId="5D59F116" w14:textId="77777777" w:rsidTr="00F32297">
        <w:trPr>
          <w:jc w:val="center"/>
        </w:trPr>
        <w:tc>
          <w:tcPr>
            <w:tcW w:w="712" w:type="pct"/>
            <w:vAlign w:val="center"/>
          </w:tcPr>
          <w:p w14:paraId="79B2B3E2" w14:textId="77777777" w:rsidR="009B5317" w:rsidRPr="008238AF" w:rsidRDefault="009B5317" w:rsidP="00F32297">
            <w:pPr>
              <w:pStyle w:val="biao"/>
              <w:rPr>
                <w:color w:val="000000" w:themeColor="text1"/>
              </w:rPr>
            </w:pPr>
            <w:r w:rsidRPr="008238AF">
              <w:rPr>
                <w:rFonts w:hint="eastAsia"/>
                <w:color w:val="000000" w:themeColor="text1"/>
              </w:rPr>
              <w:t>数据</w:t>
            </w:r>
          </w:p>
        </w:tc>
        <w:tc>
          <w:tcPr>
            <w:tcW w:w="1788" w:type="pct"/>
            <w:vAlign w:val="center"/>
          </w:tcPr>
          <w:p w14:paraId="57ABE202" w14:textId="77777777" w:rsidR="009B5317" w:rsidRPr="008238AF" w:rsidRDefault="009B5317" w:rsidP="00F32297">
            <w:pPr>
              <w:pStyle w:val="biao"/>
              <w:rPr>
                <w:color w:val="000000" w:themeColor="text1"/>
              </w:rPr>
            </w:pPr>
            <w:r w:rsidRPr="008238AF">
              <w:rPr>
                <w:rFonts w:hint="eastAsia"/>
                <w:color w:val="000000" w:themeColor="text1"/>
              </w:rPr>
              <w:t>清洗过的数据</w:t>
            </w:r>
          </w:p>
          <w:p w14:paraId="780A38C5" w14:textId="77777777" w:rsidR="009B5317" w:rsidRPr="008238AF" w:rsidRDefault="009B5317" w:rsidP="00F32297">
            <w:pPr>
              <w:pStyle w:val="biao"/>
              <w:rPr>
                <w:color w:val="000000" w:themeColor="text1"/>
              </w:rPr>
            </w:pPr>
            <w:r w:rsidRPr="008238AF">
              <w:rPr>
                <w:rFonts w:hint="eastAsia"/>
                <w:color w:val="000000" w:themeColor="text1"/>
              </w:rPr>
              <w:t>结构化的数据</w:t>
            </w:r>
          </w:p>
        </w:tc>
        <w:tc>
          <w:tcPr>
            <w:tcW w:w="2500" w:type="pct"/>
            <w:vAlign w:val="center"/>
          </w:tcPr>
          <w:p w14:paraId="3B30D9CC" w14:textId="77777777" w:rsidR="009B5317" w:rsidRPr="008238AF" w:rsidRDefault="009B5317" w:rsidP="00F32297">
            <w:pPr>
              <w:pStyle w:val="biao"/>
              <w:rPr>
                <w:color w:val="000000" w:themeColor="text1"/>
              </w:rPr>
            </w:pPr>
            <w:r w:rsidRPr="008238AF">
              <w:rPr>
                <w:rFonts w:hint="eastAsia"/>
                <w:color w:val="000000" w:themeColor="text1"/>
              </w:rPr>
              <w:t>原始数据</w:t>
            </w:r>
          </w:p>
          <w:p w14:paraId="5C20473E" w14:textId="77777777" w:rsidR="009B5317" w:rsidRPr="008238AF" w:rsidRDefault="009B5317" w:rsidP="00F32297">
            <w:pPr>
              <w:pStyle w:val="biao"/>
              <w:rPr>
                <w:color w:val="000000" w:themeColor="text1"/>
              </w:rPr>
            </w:pPr>
            <w:r w:rsidRPr="008238AF">
              <w:rPr>
                <w:rFonts w:hint="eastAsia"/>
                <w:color w:val="000000" w:themeColor="text1"/>
              </w:rPr>
              <w:t>结构化，半结构化数据</w:t>
            </w:r>
          </w:p>
        </w:tc>
      </w:tr>
      <w:tr w:rsidR="009B5317" w:rsidRPr="008238AF" w14:paraId="1E84D528" w14:textId="77777777" w:rsidTr="00F32297">
        <w:trPr>
          <w:jc w:val="center"/>
        </w:trPr>
        <w:tc>
          <w:tcPr>
            <w:tcW w:w="712" w:type="pct"/>
            <w:vAlign w:val="center"/>
          </w:tcPr>
          <w:p w14:paraId="5E82B17B" w14:textId="77777777" w:rsidR="009B5317" w:rsidRPr="008238AF" w:rsidRDefault="009B5317" w:rsidP="00F32297">
            <w:pPr>
              <w:pStyle w:val="biao"/>
              <w:rPr>
                <w:color w:val="000000" w:themeColor="text1"/>
              </w:rPr>
            </w:pPr>
            <w:r w:rsidRPr="008238AF">
              <w:rPr>
                <w:rFonts w:hint="eastAsia"/>
                <w:color w:val="000000" w:themeColor="text1"/>
              </w:rPr>
              <w:t>模式</w:t>
            </w:r>
          </w:p>
        </w:tc>
        <w:tc>
          <w:tcPr>
            <w:tcW w:w="1788" w:type="pct"/>
            <w:vAlign w:val="center"/>
          </w:tcPr>
          <w:p w14:paraId="56DFA961" w14:textId="77777777" w:rsidR="009B5317" w:rsidRPr="008238AF" w:rsidRDefault="009B5317" w:rsidP="00F32297">
            <w:pPr>
              <w:pStyle w:val="biao"/>
              <w:rPr>
                <w:color w:val="000000" w:themeColor="text1"/>
              </w:rPr>
            </w:pPr>
            <w:r w:rsidRPr="008238AF">
              <w:rPr>
                <w:rFonts w:hint="eastAsia"/>
                <w:color w:val="000000" w:themeColor="text1"/>
              </w:rPr>
              <w:t>数据存储之前定义数据模式</w:t>
            </w:r>
          </w:p>
          <w:p w14:paraId="5D71C514" w14:textId="77777777" w:rsidR="009B5317" w:rsidRPr="008238AF" w:rsidRDefault="009B5317" w:rsidP="00F32297">
            <w:pPr>
              <w:pStyle w:val="biao"/>
              <w:rPr>
                <w:color w:val="000000" w:themeColor="text1"/>
              </w:rPr>
            </w:pPr>
            <w:r w:rsidRPr="008238AF">
              <w:rPr>
                <w:rFonts w:hint="eastAsia"/>
                <w:color w:val="000000" w:themeColor="text1"/>
              </w:rPr>
              <w:t>数据集成之前完成大量工作</w:t>
            </w:r>
          </w:p>
          <w:p w14:paraId="70A27E1C" w14:textId="77777777" w:rsidR="009B5317" w:rsidRPr="008238AF" w:rsidRDefault="009B5317" w:rsidP="00F32297">
            <w:pPr>
              <w:pStyle w:val="biao"/>
              <w:rPr>
                <w:color w:val="000000" w:themeColor="text1"/>
              </w:rPr>
            </w:pPr>
            <w:r w:rsidRPr="008238AF">
              <w:rPr>
                <w:rFonts w:hint="eastAsia"/>
                <w:color w:val="000000" w:themeColor="text1"/>
              </w:rPr>
              <w:t>数据的价值提前明确</w:t>
            </w:r>
          </w:p>
        </w:tc>
        <w:tc>
          <w:tcPr>
            <w:tcW w:w="2500" w:type="pct"/>
            <w:vAlign w:val="center"/>
          </w:tcPr>
          <w:p w14:paraId="24CCDCF4" w14:textId="77777777" w:rsidR="009B5317" w:rsidRPr="008238AF" w:rsidRDefault="009B5317" w:rsidP="00F32297">
            <w:pPr>
              <w:pStyle w:val="biao"/>
              <w:rPr>
                <w:color w:val="000000" w:themeColor="text1"/>
              </w:rPr>
            </w:pPr>
            <w:r w:rsidRPr="008238AF">
              <w:rPr>
                <w:rFonts w:hint="eastAsia"/>
                <w:color w:val="000000" w:themeColor="text1"/>
              </w:rPr>
              <w:t>数据存储之后定义数据模式</w:t>
            </w:r>
          </w:p>
          <w:p w14:paraId="62453BF4" w14:textId="77777777" w:rsidR="009B5317" w:rsidRPr="008238AF" w:rsidRDefault="009B5317" w:rsidP="00F32297">
            <w:pPr>
              <w:pStyle w:val="biao"/>
              <w:rPr>
                <w:color w:val="000000" w:themeColor="text1"/>
              </w:rPr>
            </w:pPr>
            <w:r w:rsidRPr="008238AF">
              <w:rPr>
                <w:rFonts w:hint="eastAsia"/>
                <w:color w:val="000000" w:themeColor="text1"/>
              </w:rPr>
              <w:t>提供敏捷，简单的数据集成</w:t>
            </w:r>
          </w:p>
          <w:p w14:paraId="1519EC24" w14:textId="77777777" w:rsidR="009B5317" w:rsidRPr="008238AF" w:rsidRDefault="009B5317" w:rsidP="00F32297">
            <w:pPr>
              <w:pStyle w:val="biao"/>
              <w:rPr>
                <w:color w:val="000000" w:themeColor="text1"/>
              </w:rPr>
            </w:pPr>
            <w:r w:rsidRPr="008238AF">
              <w:rPr>
                <w:rFonts w:hint="eastAsia"/>
                <w:color w:val="000000" w:themeColor="text1"/>
              </w:rPr>
              <w:t>数据的价值尚未明确</w:t>
            </w:r>
          </w:p>
        </w:tc>
      </w:tr>
      <w:tr w:rsidR="009B5317" w:rsidRPr="008238AF" w14:paraId="5A11B394" w14:textId="77777777" w:rsidTr="00F32297">
        <w:trPr>
          <w:jc w:val="center"/>
        </w:trPr>
        <w:tc>
          <w:tcPr>
            <w:tcW w:w="712" w:type="pct"/>
            <w:vAlign w:val="center"/>
          </w:tcPr>
          <w:p w14:paraId="68F21C39" w14:textId="77777777" w:rsidR="009B5317" w:rsidRPr="008238AF" w:rsidRDefault="009B5317" w:rsidP="00F32297">
            <w:pPr>
              <w:pStyle w:val="biao"/>
              <w:rPr>
                <w:color w:val="000000" w:themeColor="text1"/>
              </w:rPr>
            </w:pPr>
            <w:r w:rsidRPr="008238AF">
              <w:rPr>
                <w:rFonts w:hint="eastAsia"/>
                <w:color w:val="000000" w:themeColor="text1"/>
              </w:rPr>
              <w:t>存取方法</w:t>
            </w:r>
          </w:p>
        </w:tc>
        <w:tc>
          <w:tcPr>
            <w:tcW w:w="1788" w:type="pct"/>
            <w:vAlign w:val="center"/>
          </w:tcPr>
          <w:p w14:paraId="2B31957E" w14:textId="77777777" w:rsidR="009B5317" w:rsidRPr="008238AF" w:rsidRDefault="009B5317" w:rsidP="00F32297">
            <w:pPr>
              <w:pStyle w:val="biao"/>
              <w:rPr>
                <w:color w:val="000000" w:themeColor="text1"/>
              </w:rPr>
            </w:pPr>
            <w:r w:rsidRPr="008238AF">
              <w:rPr>
                <w:rFonts w:hint="eastAsia"/>
                <w:color w:val="000000" w:themeColor="text1"/>
              </w:rPr>
              <w:t>标准S</w:t>
            </w:r>
            <w:r w:rsidRPr="008238AF">
              <w:rPr>
                <w:color w:val="000000" w:themeColor="text1"/>
              </w:rPr>
              <w:t>QL</w:t>
            </w:r>
            <w:r w:rsidRPr="008238AF">
              <w:rPr>
                <w:rFonts w:hint="eastAsia"/>
                <w:color w:val="000000" w:themeColor="text1"/>
              </w:rPr>
              <w:t>接口</w:t>
            </w:r>
          </w:p>
        </w:tc>
        <w:tc>
          <w:tcPr>
            <w:tcW w:w="2500" w:type="pct"/>
            <w:vAlign w:val="center"/>
          </w:tcPr>
          <w:p w14:paraId="2840D3FF" w14:textId="77777777" w:rsidR="009B5317" w:rsidRPr="008238AF" w:rsidRDefault="009B5317" w:rsidP="00F32297">
            <w:pPr>
              <w:pStyle w:val="biao"/>
              <w:rPr>
                <w:color w:val="000000" w:themeColor="text1"/>
              </w:rPr>
            </w:pPr>
            <w:r w:rsidRPr="008238AF">
              <w:rPr>
                <w:rFonts w:hint="eastAsia"/>
                <w:color w:val="000000" w:themeColor="text1"/>
              </w:rPr>
              <w:t>应用程序，类S</w:t>
            </w:r>
            <w:r w:rsidRPr="008238AF">
              <w:rPr>
                <w:color w:val="000000" w:themeColor="text1"/>
              </w:rPr>
              <w:t>QL</w:t>
            </w:r>
            <w:r w:rsidRPr="008238AF">
              <w:rPr>
                <w:rFonts w:hint="eastAsia"/>
                <w:color w:val="000000" w:themeColor="text1"/>
              </w:rPr>
              <w:t>的程序</w:t>
            </w:r>
          </w:p>
        </w:tc>
      </w:tr>
      <w:tr w:rsidR="009B5317" w:rsidRPr="008238AF" w14:paraId="7AC4D8F6" w14:textId="77777777" w:rsidTr="00F32297">
        <w:trPr>
          <w:jc w:val="center"/>
        </w:trPr>
        <w:tc>
          <w:tcPr>
            <w:tcW w:w="712" w:type="pct"/>
            <w:vAlign w:val="center"/>
          </w:tcPr>
          <w:p w14:paraId="74231BB7" w14:textId="77777777" w:rsidR="009B5317" w:rsidRPr="008238AF" w:rsidRDefault="009B5317" w:rsidP="00F32297">
            <w:pPr>
              <w:pStyle w:val="biao"/>
              <w:rPr>
                <w:color w:val="000000" w:themeColor="text1"/>
              </w:rPr>
            </w:pPr>
            <w:r w:rsidRPr="008238AF">
              <w:rPr>
                <w:rFonts w:hint="eastAsia"/>
                <w:color w:val="000000" w:themeColor="text1"/>
              </w:rPr>
              <w:t>优势</w:t>
            </w:r>
          </w:p>
        </w:tc>
        <w:tc>
          <w:tcPr>
            <w:tcW w:w="1788" w:type="pct"/>
            <w:vAlign w:val="center"/>
          </w:tcPr>
          <w:p w14:paraId="01EB2B5A" w14:textId="77777777" w:rsidR="009B5317" w:rsidRPr="008238AF" w:rsidRDefault="009B5317" w:rsidP="00F32297">
            <w:pPr>
              <w:pStyle w:val="biao"/>
              <w:rPr>
                <w:color w:val="000000" w:themeColor="text1"/>
              </w:rPr>
            </w:pPr>
            <w:r w:rsidRPr="008238AF">
              <w:rPr>
                <w:rFonts w:hint="eastAsia"/>
                <w:color w:val="000000" w:themeColor="text1"/>
              </w:rPr>
              <w:t>多数据源集成</w:t>
            </w:r>
          </w:p>
          <w:p w14:paraId="35EAD684" w14:textId="77777777" w:rsidR="009B5317" w:rsidRPr="008238AF" w:rsidRDefault="009B5317" w:rsidP="00F32297">
            <w:pPr>
              <w:pStyle w:val="biao"/>
              <w:rPr>
                <w:color w:val="000000" w:themeColor="text1"/>
              </w:rPr>
            </w:pPr>
            <w:r w:rsidRPr="008238AF">
              <w:rPr>
                <w:rFonts w:hint="eastAsia"/>
                <w:color w:val="000000" w:themeColor="text1"/>
              </w:rPr>
              <w:t>干净，安全的数据</w:t>
            </w:r>
          </w:p>
          <w:p w14:paraId="0D344FFD" w14:textId="77777777" w:rsidR="009B5317" w:rsidRPr="008238AF" w:rsidRDefault="009B5317" w:rsidP="00F32297">
            <w:pPr>
              <w:pStyle w:val="biao"/>
              <w:rPr>
                <w:color w:val="000000" w:themeColor="text1"/>
              </w:rPr>
            </w:pPr>
            <w:r w:rsidRPr="008238AF">
              <w:rPr>
                <w:rFonts w:hint="eastAsia"/>
                <w:color w:val="000000" w:themeColor="text1"/>
              </w:rPr>
              <w:t>转换一次，多次使用</w:t>
            </w:r>
          </w:p>
        </w:tc>
        <w:tc>
          <w:tcPr>
            <w:tcW w:w="2500" w:type="pct"/>
            <w:vAlign w:val="center"/>
          </w:tcPr>
          <w:p w14:paraId="2AED52B6" w14:textId="77777777" w:rsidR="009B5317" w:rsidRPr="008238AF" w:rsidRDefault="009B5317" w:rsidP="00F32297">
            <w:pPr>
              <w:pStyle w:val="biao"/>
              <w:rPr>
                <w:color w:val="000000" w:themeColor="text1"/>
              </w:rPr>
            </w:pPr>
            <w:r w:rsidRPr="008238AF">
              <w:rPr>
                <w:rFonts w:hint="eastAsia"/>
                <w:color w:val="000000" w:themeColor="text1"/>
              </w:rPr>
              <w:t>无限扩展性</w:t>
            </w:r>
          </w:p>
          <w:p w14:paraId="6D8AD3A0" w14:textId="77777777" w:rsidR="009B5317" w:rsidRPr="008238AF" w:rsidRDefault="009B5317" w:rsidP="00F32297">
            <w:pPr>
              <w:pStyle w:val="biao"/>
              <w:rPr>
                <w:color w:val="000000" w:themeColor="text1"/>
              </w:rPr>
            </w:pPr>
            <w:r w:rsidRPr="008238AF">
              <w:rPr>
                <w:rFonts w:hint="eastAsia"/>
                <w:color w:val="000000" w:themeColor="text1"/>
              </w:rPr>
              <w:t>并行执行</w:t>
            </w:r>
          </w:p>
          <w:p w14:paraId="01E59438" w14:textId="77777777" w:rsidR="009B5317" w:rsidRPr="008238AF" w:rsidRDefault="009B5317" w:rsidP="00F32297">
            <w:pPr>
              <w:pStyle w:val="biao"/>
              <w:rPr>
                <w:color w:val="000000" w:themeColor="text1"/>
              </w:rPr>
            </w:pPr>
            <w:r w:rsidRPr="008238AF">
              <w:rPr>
                <w:rFonts w:hint="eastAsia"/>
                <w:color w:val="000000" w:themeColor="text1"/>
              </w:rPr>
              <w:t>支持编程框架</w:t>
            </w:r>
          </w:p>
          <w:p w14:paraId="5F73DBD1" w14:textId="77777777" w:rsidR="009B5317" w:rsidRPr="008238AF" w:rsidRDefault="009B5317" w:rsidP="00F32297">
            <w:pPr>
              <w:pStyle w:val="biao"/>
              <w:rPr>
                <w:color w:val="000000" w:themeColor="text1"/>
              </w:rPr>
            </w:pPr>
            <w:r w:rsidRPr="008238AF">
              <w:rPr>
                <w:rFonts w:hint="eastAsia"/>
                <w:color w:val="000000" w:themeColor="text1"/>
              </w:rPr>
              <w:t>数据经济</w:t>
            </w:r>
          </w:p>
        </w:tc>
      </w:tr>
    </w:tbl>
    <w:p w14:paraId="6CC445C2" w14:textId="77777777" w:rsidR="009B5317" w:rsidRPr="008238AF" w:rsidRDefault="0046316F" w:rsidP="009B5317">
      <w:pPr>
        <w:pStyle w:val="4"/>
        <w:rPr>
          <w:color w:val="000000" w:themeColor="text1"/>
        </w:rPr>
      </w:pPr>
      <w:r>
        <w:rPr>
          <w:color w:val="000000" w:themeColor="text1"/>
        </w:rPr>
        <w:t>2.1.</w:t>
      </w:r>
      <w:r w:rsidR="006F6A83">
        <w:rPr>
          <w:color w:val="000000" w:themeColor="text1"/>
        </w:rPr>
        <w:t>6</w:t>
      </w:r>
      <w:r w:rsidR="009B5317" w:rsidRPr="008238AF">
        <w:rPr>
          <w:rFonts w:hint="eastAsia"/>
          <w:color w:val="000000" w:themeColor="text1"/>
        </w:rPr>
        <w:t xml:space="preserve"> </w:t>
      </w:r>
      <w:r w:rsidR="009B5317" w:rsidRPr="008238AF">
        <w:rPr>
          <w:rFonts w:hint="eastAsia"/>
          <w:color w:val="000000" w:themeColor="text1"/>
        </w:rPr>
        <w:t>业务流程分析方法</w:t>
      </w:r>
    </w:p>
    <w:p w14:paraId="40B50F00" w14:textId="77777777" w:rsidR="009B5317" w:rsidRPr="008238AF" w:rsidRDefault="009B5317" w:rsidP="009B5317">
      <w:pPr>
        <w:ind w:firstLine="420"/>
        <w:rPr>
          <w:color w:val="000000" w:themeColor="text1"/>
        </w:rPr>
      </w:pPr>
      <w:r w:rsidRPr="008238AF">
        <w:rPr>
          <w:rFonts w:hint="eastAsia"/>
          <w:color w:val="000000" w:themeColor="text1"/>
        </w:rPr>
        <w:t>（1）概念</w:t>
      </w:r>
    </w:p>
    <w:p w14:paraId="7D0D3FA6" w14:textId="77777777" w:rsidR="009B5317" w:rsidRPr="008238AF" w:rsidRDefault="009B5317" w:rsidP="009B5317">
      <w:pPr>
        <w:ind w:firstLine="420"/>
        <w:rPr>
          <w:color w:val="000000" w:themeColor="text1"/>
        </w:rPr>
      </w:pPr>
      <w:r w:rsidRPr="008238AF">
        <w:rPr>
          <w:rFonts w:hint="eastAsia"/>
          <w:color w:val="000000" w:themeColor="text1"/>
        </w:rPr>
        <w:t>企业业务流程包含三个要素，分别是实体、对象和活动。业务流程发生在实体之间，它们可以是企业间的、功能间的，也可以是人与人之间的；业务流程的功能就是对对象进行操作，这些对象既可以是物理的（例如，订单等），也可以是逻辑的（例如，信息等）；业务流程涉及管理活动和业务操作活动。</w:t>
      </w:r>
    </w:p>
    <w:p w14:paraId="004FBC8B" w14:textId="77777777" w:rsidR="009B5317" w:rsidRPr="008238AF" w:rsidRDefault="009B5317" w:rsidP="009B5317">
      <w:pPr>
        <w:ind w:firstLine="420"/>
        <w:rPr>
          <w:color w:val="000000" w:themeColor="text1"/>
        </w:rPr>
      </w:pPr>
      <w:r w:rsidRPr="008238AF">
        <w:rPr>
          <w:rFonts w:hint="eastAsia"/>
          <w:color w:val="000000" w:themeColor="text1"/>
        </w:rPr>
        <w:t>（2）分析方法</w:t>
      </w:r>
    </w:p>
    <w:p w14:paraId="0E00D014" w14:textId="77777777" w:rsidR="009B5317" w:rsidRPr="008238AF" w:rsidRDefault="009B5317" w:rsidP="009B5317">
      <w:pPr>
        <w:ind w:firstLine="420"/>
        <w:rPr>
          <w:color w:val="000000" w:themeColor="text1"/>
        </w:rPr>
      </w:pPr>
      <w:r w:rsidRPr="008238AF">
        <w:rPr>
          <w:rFonts w:hint="eastAsia"/>
          <w:bCs/>
          <w:color w:val="000000" w:themeColor="text1"/>
        </w:rPr>
        <w:t>价值链分析法</w:t>
      </w:r>
      <w:r w:rsidRPr="008238AF">
        <w:rPr>
          <w:rFonts w:hint="eastAsia"/>
          <w:color w:val="000000" w:themeColor="text1"/>
        </w:rPr>
        <w:t>：找出或设计出那些能够使顾客满意，实现顾客价值最大化的业务流程。</w:t>
      </w:r>
    </w:p>
    <w:p w14:paraId="503B4FDB" w14:textId="77777777" w:rsidR="009B5317" w:rsidRPr="008238AF" w:rsidRDefault="009B5317" w:rsidP="009B5317">
      <w:pPr>
        <w:ind w:firstLine="420"/>
        <w:rPr>
          <w:color w:val="000000" w:themeColor="text1"/>
        </w:rPr>
      </w:pPr>
      <w:r w:rsidRPr="008238AF">
        <w:rPr>
          <w:rFonts w:hint="eastAsia"/>
          <w:bCs/>
          <w:color w:val="000000" w:themeColor="text1"/>
        </w:rPr>
        <w:t>客户关系分析法</w:t>
      </w:r>
      <w:r w:rsidRPr="008238AF">
        <w:rPr>
          <w:rFonts w:hint="eastAsia"/>
          <w:color w:val="000000" w:themeColor="text1"/>
        </w:rPr>
        <w:t>：把CRM用在业务流程的分析上。</w:t>
      </w:r>
    </w:p>
    <w:p w14:paraId="0E735C6F" w14:textId="77777777" w:rsidR="009B5317" w:rsidRPr="008238AF" w:rsidRDefault="009B5317" w:rsidP="009B5317">
      <w:pPr>
        <w:ind w:firstLine="420"/>
        <w:rPr>
          <w:color w:val="000000" w:themeColor="text1"/>
        </w:rPr>
      </w:pPr>
      <w:r w:rsidRPr="008238AF">
        <w:rPr>
          <w:rFonts w:hint="eastAsia"/>
          <w:bCs/>
          <w:color w:val="000000" w:themeColor="text1"/>
        </w:rPr>
        <w:t>供应链分析法</w:t>
      </w:r>
      <w:r w:rsidRPr="008238AF">
        <w:rPr>
          <w:rFonts w:hint="eastAsia"/>
          <w:color w:val="000000" w:themeColor="text1"/>
        </w:rPr>
        <w:t>：从企业供应链的角度分析企业的业务流程。</w:t>
      </w:r>
    </w:p>
    <w:p w14:paraId="7AADCC23" w14:textId="77777777" w:rsidR="009B5317" w:rsidRPr="008238AF" w:rsidRDefault="009B5317" w:rsidP="009B5317">
      <w:pPr>
        <w:ind w:firstLine="420"/>
        <w:rPr>
          <w:color w:val="000000" w:themeColor="text1"/>
        </w:rPr>
      </w:pPr>
      <w:r w:rsidRPr="008238AF">
        <w:rPr>
          <w:rFonts w:hint="eastAsia"/>
          <w:bCs/>
          <w:color w:val="000000" w:themeColor="text1"/>
        </w:rPr>
        <w:t>基于ERP的分析法</w:t>
      </w:r>
      <w:r w:rsidRPr="008238AF">
        <w:rPr>
          <w:rFonts w:hint="eastAsia"/>
          <w:color w:val="000000" w:themeColor="text1"/>
        </w:rPr>
        <w:t>：将企业的业务流程看作是一个紧密联接的供应链，将供应商和企业内部的采购、生产、销售，以及客户紧密联系起来，对供应链上的所有环节进行有效管理，实现对企业的动态控制和各种资源的集成和优化</w:t>
      </w:r>
    </w:p>
    <w:p w14:paraId="787D554B" w14:textId="77777777" w:rsidR="009B5317" w:rsidRPr="008238AF" w:rsidRDefault="009B5317" w:rsidP="009B5317">
      <w:pPr>
        <w:ind w:firstLine="420"/>
        <w:rPr>
          <w:color w:val="000000" w:themeColor="text1"/>
        </w:rPr>
      </w:pPr>
      <w:r w:rsidRPr="008238AF">
        <w:rPr>
          <w:rFonts w:hint="eastAsia"/>
          <w:bCs/>
          <w:color w:val="000000" w:themeColor="text1"/>
        </w:rPr>
        <w:t>业务流程重组</w:t>
      </w:r>
      <w:r w:rsidRPr="008238AF">
        <w:rPr>
          <w:rFonts w:hint="eastAsia"/>
          <w:color w:val="000000" w:themeColor="text1"/>
        </w:rPr>
        <w:t>：通过重新审视企业的价值链，从功能成本的比较分析中，确定企业在哪些环节具有比较优势。</w:t>
      </w:r>
    </w:p>
    <w:p w14:paraId="7B3E24BD"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46316F">
        <w:rPr>
          <w:color w:val="000000" w:themeColor="text1"/>
        </w:rPr>
        <w:t>1</w:t>
      </w:r>
      <w:r w:rsidRPr="008238AF">
        <w:rPr>
          <w:rFonts w:hint="eastAsia"/>
          <w:color w:val="000000" w:themeColor="text1"/>
        </w:rPr>
        <w:t>.</w:t>
      </w:r>
      <w:r w:rsidR="006F6A83">
        <w:rPr>
          <w:color w:val="000000" w:themeColor="text1"/>
        </w:rPr>
        <w:t>7</w:t>
      </w:r>
      <w:r w:rsidRPr="008238AF">
        <w:rPr>
          <w:rFonts w:hint="eastAsia"/>
          <w:color w:val="000000" w:themeColor="text1"/>
        </w:rPr>
        <w:t xml:space="preserve"> </w:t>
      </w:r>
      <w:r w:rsidRPr="008238AF">
        <w:rPr>
          <w:rFonts w:hint="eastAsia"/>
          <w:color w:val="000000" w:themeColor="text1"/>
        </w:rPr>
        <w:t>业务流程重组</w:t>
      </w:r>
      <w:r w:rsidRPr="008238AF">
        <w:rPr>
          <w:rFonts w:hint="eastAsia"/>
          <w:color w:val="000000" w:themeColor="text1"/>
        </w:rPr>
        <w:t>B</w:t>
      </w:r>
      <w:r w:rsidRPr="008238AF">
        <w:rPr>
          <w:color w:val="000000" w:themeColor="text1"/>
        </w:rPr>
        <w:t>PR</w:t>
      </w:r>
    </w:p>
    <w:p w14:paraId="1A1468AA" w14:textId="77777777" w:rsidR="009B5317" w:rsidRPr="008238AF" w:rsidRDefault="009B5317" w:rsidP="009B5317">
      <w:pPr>
        <w:ind w:firstLine="420"/>
        <w:rPr>
          <w:color w:val="000000" w:themeColor="text1"/>
        </w:rPr>
      </w:pPr>
      <w:r w:rsidRPr="008238AF">
        <w:rPr>
          <w:rFonts w:hint="eastAsia"/>
          <w:color w:val="000000" w:themeColor="text1"/>
        </w:rPr>
        <w:t>BPR是对企业的业务流程进行根本性的再思考和彻底性的再设计，从而获得可以用诸如成本、质量、服务和速度等方面的业绩来衡量的显著性的成就。</w:t>
      </w:r>
    </w:p>
    <w:p w14:paraId="1BFFFAEE"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1</w:t>
      </w:r>
      <w:r w:rsidRPr="008238AF">
        <w:rPr>
          <w:rFonts w:hint="eastAsia"/>
          <w:color w:val="000000" w:themeColor="text1"/>
        </w:rPr>
        <w:t>）</w:t>
      </w:r>
      <w:r w:rsidRPr="008238AF">
        <w:rPr>
          <w:rFonts w:hint="eastAsia"/>
          <w:bCs/>
          <w:color w:val="000000" w:themeColor="text1"/>
        </w:rPr>
        <w:t>基本原则</w:t>
      </w:r>
      <w:r w:rsidRPr="008238AF">
        <w:rPr>
          <w:rFonts w:hint="eastAsia"/>
          <w:color w:val="000000" w:themeColor="text1"/>
        </w:rPr>
        <w:t>：以流程为中心的原则，团队管理原则（以人为本），以客户为导向的原则</w:t>
      </w:r>
    </w:p>
    <w:p w14:paraId="464A46A4" w14:textId="77777777" w:rsidR="009B5317" w:rsidRPr="008238AF" w:rsidRDefault="009B5317" w:rsidP="009B5317">
      <w:pPr>
        <w:ind w:firstLine="420"/>
        <w:rPr>
          <w:color w:val="000000" w:themeColor="text1"/>
        </w:rPr>
      </w:pPr>
      <w:r w:rsidRPr="008238AF">
        <w:rPr>
          <w:rFonts w:hint="eastAsia"/>
          <w:color w:val="000000" w:themeColor="text1"/>
        </w:rPr>
        <w:lastRenderedPageBreak/>
        <w:t>（</w:t>
      </w:r>
      <w:r w:rsidRPr="008238AF">
        <w:rPr>
          <w:color w:val="000000" w:themeColor="text1"/>
        </w:rPr>
        <w:t>2</w:t>
      </w:r>
      <w:r w:rsidRPr="008238AF">
        <w:rPr>
          <w:rFonts w:hint="eastAsia"/>
          <w:color w:val="000000" w:themeColor="text1"/>
        </w:rPr>
        <w:t>）</w:t>
      </w:r>
      <w:r w:rsidRPr="008238AF">
        <w:rPr>
          <w:rFonts w:hint="eastAsia"/>
          <w:bCs/>
          <w:color w:val="000000" w:themeColor="text1"/>
        </w:rPr>
        <w:t>过程</w:t>
      </w:r>
      <w:r w:rsidRPr="008238AF">
        <w:rPr>
          <w:rFonts w:hint="eastAsia"/>
          <w:color w:val="000000" w:themeColor="text1"/>
        </w:rPr>
        <w:t>：项目的启动，拟定变革计划，建立项目团队，分析目标流程，重新设计目标流程，实施新的设计，持续改进，重新开始。</w:t>
      </w:r>
    </w:p>
    <w:p w14:paraId="2A84D4AD"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3</w:t>
      </w:r>
      <w:r w:rsidRPr="008238AF">
        <w:rPr>
          <w:rFonts w:hint="eastAsia"/>
          <w:color w:val="000000" w:themeColor="text1"/>
        </w:rPr>
        <w:t>）</w:t>
      </w:r>
      <w:r w:rsidRPr="008238AF">
        <w:rPr>
          <w:rFonts w:hint="eastAsia"/>
          <w:bCs/>
          <w:color w:val="000000" w:themeColor="text1"/>
        </w:rPr>
        <w:t>基于B</w:t>
      </w:r>
      <w:r w:rsidRPr="008238AF">
        <w:rPr>
          <w:bCs/>
          <w:color w:val="000000" w:themeColor="text1"/>
        </w:rPr>
        <w:t>PR</w:t>
      </w:r>
      <w:r w:rsidRPr="008238AF">
        <w:rPr>
          <w:rFonts w:hint="eastAsia"/>
          <w:bCs/>
          <w:color w:val="000000" w:themeColor="text1"/>
        </w:rPr>
        <w:t>的系统规划</w:t>
      </w:r>
      <w:r w:rsidRPr="008238AF">
        <w:rPr>
          <w:rFonts w:hint="eastAsia"/>
          <w:color w:val="000000" w:themeColor="text1"/>
        </w:rPr>
        <w:t>：战略规划，流程规划，数据规划，功能规划，系统实施。</w:t>
      </w:r>
    </w:p>
    <w:p w14:paraId="44DFB52F"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46316F">
        <w:rPr>
          <w:color w:val="000000" w:themeColor="text1"/>
        </w:rPr>
        <w:t>1</w:t>
      </w:r>
      <w:r w:rsidRPr="008238AF">
        <w:rPr>
          <w:rFonts w:hint="eastAsia"/>
          <w:color w:val="000000" w:themeColor="text1"/>
        </w:rPr>
        <w:t>.</w:t>
      </w:r>
      <w:r w:rsidR="006F6A83">
        <w:rPr>
          <w:color w:val="000000" w:themeColor="text1"/>
        </w:rPr>
        <w:t>8</w:t>
      </w:r>
      <w:r w:rsidRPr="008238AF">
        <w:rPr>
          <w:rFonts w:hint="eastAsia"/>
          <w:color w:val="000000" w:themeColor="text1"/>
        </w:rPr>
        <w:t>业务流程管理</w:t>
      </w:r>
      <w:r w:rsidRPr="008238AF">
        <w:rPr>
          <w:rFonts w:hint="eastAsia"/>
          <w:color w:val="000000" w:themeColor="text1"/>
        </w:rPr>
        <w:t>B</w:t>
      </w:r>
      <w:r w:rsidRPr="008238AF">
        <w:rPr>
          <w:color w:val="000000" w:themeColor="text1"/>
        </w:rPr>
        <w:t>PM</w:t>
      </w:r>
    </w:p>
    <w:p w14:paraId="553698BA"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1</w:t>
      </w:r>
      <w:r w:rsidRPr="008238AF">
        <w:rPr>
          <w:rFonts w:hint="eastAsia"/>
          <w:color w:val="000000" w:themeColor="text1"/>
        </w:rPr>
        <w:t>）BPM是一种以规范化的构造端到端的卓越业务流程为中心，以持续的提高组织业务绩效为目的的系统化方法。</w:t>
      </w:r>
    </w:p>
    <w:p w14:paraId="2A8DEA71" w14:textId="77777777" w:rsidR="009B5317" w:rsidRPr="008238AF" w:rsidRDefault="009B5317" w:rsidP="009B5317">
      <w:pPr>
        <w:ind w:firstLine="420"/>
        <w:rPr>
          <w:color w:val="000000" w:themeColor="text1"/>
        </w:rPr>
      </w:pPr>
      <w:r w:rsidRPr="008238AF">
        <w:rPr>
          <w:color w:val="000000" w:themeColor="text1"/>
        </w:rPr>
        <w:t>（2）</w:t>
      </w:r>
      <w:r w:rsidRPr="008238AF">
        <w:rPr>
          <w:rFonts w:hint="eastAsia"/>
          <w:color w:val="000000" w:themeColor="text1"/>
        </w:rPr>
        <w:t>P</w:t>
      </w:r>
      <w:r w:rsidRPr="008238AF">
        <w:rPr>
          <w:color w:val="000000" w:themeColor="text1"/>
        </w:rPr>
        <w:t>DCA</w:t>
      </w:r>
      <w:r w:rsidRPr="008238AF">
        <w:rPr>
          <w:rFonts w:hint="eastAsia"/>
          <w:color w:val="000000" w:themeColor="text1"/>
        </w:rPr>
        <w:t>闭环的管理过程：明确业务流程所欲获取的成果，开发和计划系统的方法，实现以上成果；系统地部署方法，确保全面实施；根据对业务的简称和分析以及持续的学习活动，评估和身材所执行的方法。并进一步提出计划和实施改进措施。</w:t>
      </w:r>
    </w:p>
    <w:p w14:paraId="2167C6D9"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3</w:t>
      </w:r>
      <w:r w:rsidRPr="008238AF">
        <w:rPr>
          <w:rFonts w:hint="eastAsia"/>
          <w:color w:val="000000" w:themeColor="text1"/>
        </w:rPr>
        <w:t>）流程管理包含三个层面：规范流程、优化流程和再造流程。</w:t>
      </w:r>
    </w:p>
    <w:p w14:paraId="2544257C"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4</w:t>
      </w:r>
      <w:r w:rsidRPr="008238AF">
        <w:rPr>
          <w:rFonts w:hint="eastAsia"/>
          <w:color w:val="000000" w:themeColor="text1"/>
        </w:rPr>
        <w:t>）</w:t>
      </w:r>
      <w:r w:rsidRPr="008238AF">
        <w:rPr>
          <w:color w:val="000000" w:themeColor="text1"/>
        </w:rPr>
        <w:t>BPM</w:t>
      </w:r>
      <w:r w:rsidRPr="008238AF">
        <w:rPr>
          <w:rFonts w:hint="eastAsia"/>
          <w:color w:val="000000" w:themeColor="text1"/>
        </w:rPr>
        <w:t>与B</w:t>
      </w:r>
      <w:r w:rsidRPr="008238AF">
        <w:rPr>
          <w:color w:val="000000" w:themeColor="text1"/>
        </w:rPr>
        <w:t>PR</w:t>
      </w:r>
      <w:r w:rsidRPr="008238AF">
        <w:rPr>
          <w:rFonts w:hint="eastAsia"/>
          <w:color w:val="000000" w:themeColor="text1"/>
        </w:rPr>
        <w:t>区别</w:t>
      </w:r>
    </w:p>
    <w:p w14:paraId="425ED7CB" w14:textId="77777777" w:rsidR="009B5317" w:rsidRPr="008238AF" w:rsidRDefault="009B5317" w:rsidP="009B5317">
      <w:pPr>
        <w:ind w:firstLine="420"/>
        <w:rPr>
          <w:color w:val="000000" w:themeColor="text1"/>
        </w:rPr>
      </w:pPr>
      <w:r w:rsidRPr="008238AF">
        <w:rPr>
          <w:rFonts w:hint="eastAsia"/>
          <w:color w:val="000000" w:themeColor="text1"/>
        </w:rPr>
        <w:t>B</w:t>
      </w:r>
      <w:r w:rsidRPr="008238AF">
        <w:rPr>
          <w:color w:val="000000" w:themeColor="text1"/>
        </w:rPr>
        <w:t>PM</w:t>
      </w:r>
      <w:r w:rsidRPr="008238AF">
        <w:rPr>
          <w:rFonts w:hint="eastAsia"/>
          <w:color w:val="000000" w:themeColor="text1"/>
        </w:rPr>
        <w:t>与B</w:t>
      </w:r>
      <w:r w:rsidRPr="008238AF">
        <w:rPr>
          <w:color w:val="000000" w:themeColor="text1"/>
        </w:rPr>
        <w:t>PR</w:t>
      </w:r>
      <w:r w:rsidRPr="008238AF">
        <w:rPr>
          <w:rFonts w:hint="eastAsia"/>
          <w:color w:val="000000" w:themeColor="text1"/>
        </w:rPr>
        <w:t>管理思想最根本的不同就在于流程管理并不要求对所有的流程进行再造。构造卓越的业务流程并不是流程再造，而是根据现有流程的具体情况，对流程进行规范化的设计。</w:t>
      </w:r>
    </w:p>
    <w:p w14:paraId="4B89671A"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FA59EB">
        <w:rPr>
          <w:color w:val="000000" w:themeColor="text1"/>
        </w:rPr>
        <w:t>1.</w:t>
      </w:r>
      <w:r w:rsidR="006F6A83">
        <w:rPr>
          <w:color w:val="000000" w:themeColor="text1"/>
        </w:rPr>
        <w:t>9</w:t>
      </w:r>
      <w:r w:rsidRPr="008238AF">
        <w:rPr>
          <w:rFonts w:hint="eastAsia"/>
          <w:color w:val="000000" w:themeColor="text1"/>
        </w:rPr>
        <w:t>电子商务分类</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819"/>
        <w:gridCol w:w="4477"/>
      </w:tblGrid>
      <w:tr w:rsidR="009B5317" w:rsidRPr="008238AF" w14:paraId="65E2902B" w14:textId="77777777" w:rsidTr="00F32297">
        <w:trPr>
          <w:trHeight w:val="20"/>
        </w:trPr>
        <w:tc>
          <w:tcPr>
            <w:tcW w:w="2302" w:type="pct"/>
            <w:shd w:val="clear" w:color="auto" w:fill="auto"/>
            <w:tcMar>
              <w:top w:w="72" w:type="dxa"/>
              <w:left w:w="144" w:type="dxa"/>
              <w:bottom w:w="72" w:type="dxa"/>
              <w:right w:w="144" w:type="dxa"/>
            </w:tcMar>
            <w:vAlign w:val="center"/>
            <w:hideMark/>
          </w:tcPr>
          <w:p w14:paraId="714540E9" w14:textId="77777777" w:rsidR="009B5317" w:rsidRPr="008238AF" w:rsidRDefault="009B5317" w:rsidP="00F32297">
            <w:pPr>
              <w:pStyle w:val="biao"/>
              <w:rPr>
                <w:color w:val="000000" w:themeColor="text1"/>
              </w:rPr>
            </w:pPr>
            <w:r w:rsidRPr="008238AF">
              <w:rPr>
                <w:rFonts w:hint="eastAsia"/>
                <w:color w:val="000000" w:themeColor="text1"/>
              </w:rPr>
              <w:t>类型</w:t>
            </w:r>
          </w:p>
        </w:tc>
        <w:tc>
          <w:tcPr>
            <w:tcW w:w="2698" w:type="pct"/>
            <w:shd w:val="clear" w:color="auto" w:fill="auto"/>
            <w:tcMar>
              <w:top w:w="72" w:type="dxa"/>
              <w:left w:w="144" w:type="dxa"/>
              <w:bottom w:w="72" w:type="dxa"/>
              <w:right w:w="144" w:type="dxa"/>
            </w:tcMar>
            <w:vAlign w:val="center"/>
            <w:hideMark/>
          </w:tcPr>
          <w:p w14:paraId="08D81D23" w14:textId="77777777" w:rsidR="009B5317" w:rsidRPr="008238AF" w:rsidRDefault="009B5317" w:rsidP="00F32297">
            <w:pPr>
              <w:pStyle w:val="biao"/>
              <w:rPr>
                <w:color w:val="000000" w:themeColor="text1"/>
              </w:rPr>
            </w:pPr>
            <w:r w:rsidRPr="008238AF">
              <w:rPr>
                <w:rFonts w:hint="eastAsia"/>
                <w:color w:val="000000" w:themeColor="text1"/>
              </w:rPr>
              <w:t>应用</w:t>
            </w:r>
          </w:p>
        </w:tc>
      </w:tr>
      <w:tr w:rsidR="009B5317" w:rsidRPr="008238AF" w14:paraId="34B2A455" w14:textId="77777777" w:rsidTr="00F32297">
        <w:trPr>
          <w:trHeight w:val="20"/>
        </w:trPr>
        <w:tc>
          <w:tcPr>
            <w:tcW w:w="2302" w:type="pct"/>
            <w:shd w:val="clear" w:color="auto" w:fill="auto"/>
            <w:tcMar>
              <w:top w:w="72" w:type="dxa"/>
              <w:left w:w="144" w:type="dxa"/>
              <w:bottom w:w="72" w:type="dxa"/>
              <w:right w:w="144" w:type="dxa"/>
            </w:tcMar>
            <w:vAlign w:val="center"/>
            <w:hideMark/>
          </w:tcPr>
          <w:p w14:paraId="3FC1B443" w14:textId="77777777" w:rsidR="009B5317" w:rsidRPr="008238AF" w:rsidRDefault="009B5317" w:rsidP="00F32297">
            <w:pPr>
              <w:pStyle w:val="biao"/>
              <w:rPr>
                <w:color w:val="000000" w:themeColor="text1"/>
              </w:rPr>
            </w:pPr>
            <w:r w:rsidRPr="008238AF">
              <w:rPr>
                <w:rFonts w:hint="eastAsia"/>
                <w:color w:val="000000" w:themeColor="text1"/>
              </w:rPr>
              <w:t>B2B</w:t>
            </w:r>
          </w:p>
        </w:tc>
        <w:tc>
          <w:tcPr>
            <w:tcW w:w="2698" w:type="pct"/>
            <w:shd w:val="clear" w:color="auto" w:fill="auto"/>
            <w:tcMar>
              <w:top w:w="72" w:type="dxa"/>
              <w:left w:w="144" w:type="dxa"/>
              <w:bottom w:w="72" w:type="dxa"/>
              <w:right w:w="144" w:type="dxa"/>
            </w:tcMar>
            <w:vAlign w:val="center"/>
            <w:hideMark/>
          </w:tcPr>
          <w:p w14:paraId="052D44BC" w14:textId="77777777" w:rsidR="009B5317" w:rsidRPr="008238AF" w:rsidRDefault="009B5317" w:rsidP="00F32297">
            <w:pPr>
              <w:pStyle w:val="biao"/>
              <w:rPr>
                <w:color w:val="000000" w:themeColor="text1"/>
              </w:rPr>
            </w:pPr>
            <w:r w:rsidRPr="008238AF">
              <w:rPr>
                <w:rFonts w:hint="eastAsia"/>
                <w:color w:val="000000" w:themeColor="text1"/>
              </w:rPr>
              <w:t>1688，慧聪网</w:t>
            </w:r>
          </w:p>
        </w:tc>
      </w:tr>
      <w:tr w:rsidR="009B5317" w:rsidRPr="008238AF" w14:paraId="4E300B47" w14:textId="77777777" w:rsidTr="00F32297">
        <w:trPr>
          <w:trHeight w:val="20"/>
        </w:trPr>
        <w:tc>
          <w:tcPr>
            <w:tcW w:w="2302" w:type="pct"/>
            <w:shd w:val="clear" w:color="auto" w:fill="auto"/>
            <w:tcMar>
              <w:top w:w="72" w:type="dxa"/>
              <w:left w:w="144" w:type="dxa"/>
              <w:bottom w:w="72" w:type="dxa"/>
              <w:right w:w="144" w:type="dxa"/>
            </w:tcMar>
            <w:vAlign w:val="center"/>
            <w:hideMark/>
          </w:tcPr>
          <w:p w14:paraId="44572805" w14:textId="77777777" w:rsidR="009B5317" w:rsidRPr="008238AF" w:rsidRDefault="009B5317" w:rsidP="00F32297">
            <w:pPr>
              <w:pStyle w:val="biao"/>
              <w:rPr>
                <w:color w:val="000000" w:themeColor="text1"/>
              </w:rPr>
            </w:pPr>
            <w:r w:rsidRPr="008238AF">
              <w:rPr>
                <w:rFonts w:hint="eastAsia"/>
                <w:color w:val="000000" w:themeColor="text1"/>
              </w:rPr>
              <w:t>C2C</w:t>
            </w:r>
          </w:p>
        </w:tc>
        <w:tc>
          <w:tcPr>
            <w:tcW w:w="2698" w:type="pct"/>
            <w:shd w:val="clear" w:color="auto" w:fill="auto"/>
            <w:tcMar>
              <w:top w:w="72" w:type="dxa"/>
              <w:left w:w="144" w:type="dxa"/>
              <w:bottom w:w="72" w:type="dxa"/>
              <w:right w:w="144" w:type="dxa"/>
            </w:tcMar>
            <w:vAlign w:val="center"/>
            <w:hideMark/>
          </w:tcPr>
          <w:p w14:paraId="5EA72B2B" w14:textId="77777777" w:rsidR="009B5317" w:rsidRPr="008238AF" w:rsidRDefault="009B5317" w:rsidP="00F32297">
            <w:pPr>
              <w:pStyle w:val="biao"/>
              <w:rPr>
                <w:color w:val="000000" w:themeColor="text1"/>
              </w:rPr>
            </w:pPr>
            <w:r w:rsidRPr="008238AF">
              <w:rPr>
                <w:rFonts w:hint="eastAsia"/>
                <w:color w:val="000000" w:themeColor="text1"/>
              </w:rPr>
              <w:t>闲鱼</w:t>
            </w:r>
          </w:p>
        </w:tc>
      </w:tr>
      <w:tr w:rsidR="009B5317" w:rsidRPr="008238AF" w14:paraId="381C38B8" w14:textId="77777777" w:rsidTr="00F32297">
        <w:trPr>
          <w:trHeight w:val="20"/>
        </w:trPr>
        <w:tc>
          <w:tcPr>
            <w:tcW w:w="2302" w:type="pct"/>
            <w:shd w:val="clear" w:color="auto" w:fill="auto"/>
            <w:tcMar>
              <w:top w:w="72" w:type="dxa"/>
              <w:left w:w="144" w:type="dxa"/>
              <w:bottom w:w="72" w:type="dxa"/>
              <w:right w:w="144" w:type="dxa"/>
            </w:tcMar>
            <w:vAlign w:val="center"/>
            <w:hideMark/>
          </w:tcPr>
          <w:p w14:paraId="242D89E5" w14:textId="77777777" w:rsidR="009B5317" w:rsidRPr="008238AF" w:rsidRDefault="009B5317" w:rsidP="00F32297">
            <w:pPr>
              <w:pStyle w:val="biao"/>
              <w:rPr>
                <w:color w:val="000000" w:themeColor="text1"/>
              </w:rPr>
            </w:pPr>
            <w:r w:rsidRPr="008238AF">
              <w:rPr>
                <w:rFonts w:hint="eastAsia"/>
                <w:color w:val="000000" w:themeColor="text1"/>
              </w:rPr>
              <w:t>B2C</w:t>
            </w:r>
          </w:p>
        </w:tc>
        <w:tc>
          <w:tcPr>
            <w:tcW w:w="2698" w:type="pct"/>
            <w:shd w:val="clear" w:color="auto" w:fill="auto"/>
            <w:tcMar>
              <w:top w:w="72" w:type="dxa"/>
              <w:left w:w="144" w:type="dxa"/>
              <w:bottom w:w="72" w:type="dxa"/>
              <w:right w:w="144" w:type="dxa"/>
            </w:tcMar>
            <w:vAlign w:val="center"/>
            <w:hideMark/>
          </w:tcPr>
          <w:p w14:paraId="020FEDA3" w14:textId="77777777" w:rsidR="009B5317" w:rsidRPr="008238AF" w:rsidRDefault="009B5317" w:rsidP="00F32297">
            <w:pPr>
              <w:pStyle w:val="biao"/>
              <w:rPr>
                <w:color w:val="000000" w:themeColor="text1"/>
              </w:rPr>
            </w:pPr>
            <w:r w:rsidRPr="008238AF">
              <w:rPr>
                <w:rFonts w:hint="eastAsia"/>
                <w:color w:val="000000" w:themeColor="text1"/>
              </w:rPr>
              <w:t>京东，天猫</w:t>
            </w:r>
          </w:p>
        </w:tc>
      </w:tr>
      <w:tr w:rsidR="009B5317" w:rsidRPr="008238AF" w14:paraId="2D4209B8" w14:textId="77777777" w:rsidTr="00F32297">
        <w:trPr>
          <w:trHeight w:val="20"/>
        </w:trPr>
        <w:tc>
          <w:tcPr>
            <w:tcW w:w="2302" w:type="pct"/>
            <w:shd w:val="clear" w:color="auto" w:fill="auto"/>
            <w:tcMar>
              <w:top w:w="72" w:type="dxa"/>
              <w:left w:w="144" w:type="dxa"/>
              <w:bottom w:w="72" w:type="dxa"/>
              <w:right w:w="144" w:type="dxa"/>
            </w:tcMar>
            <w:vAlign w:val="center"/>
            <w:hideMark/>
          </w:tcPr>
          <w:p w14:paraId="2DB8AEA8" w14:textId="77777777" w:rsidR="009B5317" w:rsidRPr="008238AF" w:rsidRDefault="009B5317" w:rsidP="00F32297">
            <w:pPr>
              <w:pStyle w:val="biao"/>
              <w:rPr>
                <w:color w:val="000000" w:themeColor="text1"/>
              </w:rPr>
            </w:pPr>
            <w:r w:rsidRPr="008238AF">
              <w:rPr>
                <w:rFonts w:hint="eastAsia"/>
                <w:color w:val="000000" w:themeColor="text1"/>
              </w:rPr>
              <w:t>C2B</w:t>
            </w:r>
          </w:p>
        </w:tc>
        <w:tc>
          <w:tcPr>
            <w:tcW w:w="2698" w:type="pct"/>
            <w:shd w:val="clear" w:color="auto" w:fill="auto"/>
            <w:tcMar>
              <w:top w:w="72" w:type="dxa"/>
              <w:left w:w="144" w:type="dxa"/>
              <w:bottom w:w="72" w:type="dxa"/>
              <w:right w:w="144" w:type="dxa"/>
            </w:tcMar>
            <w:vAlign w:val="center"/>
            <w:hideMark/>
          </w:tcPr>
          <w:p w14:paraId="21113C46" w14:textId="77777777" w:rsidR="009B5317" w:rsidRPr="008238AF" w:rsidRDefault="009B5317" w:rsidP="00F32297">
            <w:pPr>
              <w:pStyle w:val="biao"/>
              <w:rPr>
                <w:color w:val="000000" w:themeColor="text1"/>
              </w:rPr>
            </w:pPr>
            <w:r w:rsidRPr="008238AF">
              <w:rPr>
                <w:rFonts w:hint="eastAsia"/>
                <w:color w:val="000000" w:themeColor="text1"/>
              </w:rPr>
              <w:t>个人给企业提供咨询服务</w:t>
            </w:r>
          </w:p>
        </w:tc>
      </w:tr>
      <w:tr w:rsidR="009B5317" w:rsidRPr="008238AF" w14:paraId="5E64FC47" w14:textId="77777777" w:rsidTr="00F32297">
        <w:trPr>
          <w:trHeight w:val="20"/>
        </w:trPr>
        <w:tc>
          <w:tcPr>
            <w:tcW w:w="2302" w:type="pct"/>
            <w:shd w:val="clear" w:color="auto" w:fill="auto"/>
            <w:tcMar>
              <w:top w:w="72" w:type="dxa"/>
              <w:left w:w="144" w:type="dxa"/>
              <w:bottom w:w="72" w:type="dxa"/>
              <w:right w:w="144" w:type="dxa"/>
            </w:tcMar>
            <w:vAlign w:val="center"/>
            <w:hideMark/>
          </w:tcPr>
          <w:p w14:paraId="597BABD6" w14:textId="77777777" w:rsidR="009B5317" w:rsidRPr="008238AF" w:rsidRDefault="009B5317" w:rsidP="00F32297">
            <w:pPr>
              <w:pStyle w:val="biao"/>
              <w:rPr>
                <w:color w:val="000000" w:themeColor="text1"/>
              </w:rPr>
            </w:pPr>
            <w:r w:rsidRPr="008238AF">
              <w:rPr>
                <w:rFonts w:hint="eastAsia"/>
                <w:color w:val="000000" w:themeColor="text1"/>
              </w:rPr>
              <w:t>O2O（Online To Offline）</w:t>
            </w:r>
          </w:p>
          <w:p w14:paraId="787C2255" w14:textId="77777777" w:rsidR="009B5317" w:rsidRPr="008238AF" w:rsidRDefault="009B5317" w:rsidP="00F32297">
            <w:pPr>
              <w:pStyle w:val="biao"/>
              <w:rPr>
                <w:color w:val="000000" w:themeColor="text1"/>
              </w:rPr>
            </w:pPr>
            <w:r w:rsidRPr="008238AF">
              <w:rPr>
                <w:rFonts w:hint="eastAsia"/>
                <w:color w:val="000000" w:themeColor="text1"/>
              </w:rPr>
              <w:t>【线上对线下】</w:t>
            </w:r>
          </w:p>
        </w:tc>
        <w:tc>
          <w:tcPr>
            <w:tcW w:w="2698" w:type="pct"/>
            <w:shd w:val="clear" w:color="auto" w:fill="auto"/>
            <w:tcMar>
              <w:top w:w="72" w:type="dxa"/>
              <w:left w:w="144" w:type="dxa"/>
              <w:bottom w:w="72" w:type="dxa"/>
              <w:right w:w="144" w:type="dxa"/>
            </w:tcMar>
            <w:vAlign w:val="center"/>
            <w:hideMark/>
          </w:tcPr>
          <w:p w14:paraId="4D3DFECE" w14:textId="77777777" w:rsidR="009B5317" w:rsidRPr="008238AF" w:rsidRDefault="009B5317" w:rsidP="00F32297">
            <w:pPr>
              <w:pStyle w:val="biao"/>
              <w:rPr>
                <w:color w:val="000000" w:themeColor="text1"/>
              </w:rPr>
            </w:pPr>
            <w:r w:rsidRPr="008238AF">
              <w:rPr>
                <w:rFonts w:hint="eastAsia"/>
                <w:color w:val="000000" w:themeColor="text1"/>
              </w:rPr>
              <w:t>团购</w:t>
            </w:r>
          </w:p>
        </w:tc>
      </w:tr>
    </w:tbl>
    <w:p w14:paraId="632F08A8" w14:textId="77777777" w:rsidR="009B5317" w:rsidRPr="008238AF" w:rsidRDefault="009B5317" w:rsidP="009B5317">
      <w:pPr>
        <w:ind w:firstLine="420"/>
        <w:rPr>
          <w:color w:val="000000" w:themeColor="text1"/>
        </w:rPr>
      </w:pPr>
      <w:r w:rsidRPr="008238AF">
        <w:rPr>
          <w:rFonts w:hint="eastAsia"/>
          <w:color w:val="000000" w:themeColor="text1"/>
        </w:rPr>
        <w:t>主要了解电子商务的</w:t>
      </w:r>
      <w:r w:rsidRPr="008238AF">
        <w:rPr>
          <w:rFonts w:hint="eastAsia"/>
          <w:bCs/>
          <w:color w:val="000000" w:themeColor="text1"/>
        </w:rPr>
        <w:t>类型</w:t>
      </w:r>
      <w:r w:rsidRPr="008238AF">
        <w:rPr>
          <w:rFonts w:hint="eastAsia"/>
          <w:color w:val="000000" w:themeColor="text1"/>
        </w:rPr>
        <w:t>：</w:t>
      </w:r>
    </w:p>
    <w:p w14:paraId="1E6BFF35" w14:textId="77777777" w:rsidR="009B5317" w:rsidRPr="008238AF" w:rsidRDefault="009B5317" w:rsidP="009B5317">
      <w:pPr>
        <w:ind w:firstLine="420"/>
        <w:rPr>
          <w:color w:val="000000" w:themeColor="text1"/>
        </w:rPr>
      </w:pPr>
      <w:r w:rsidRPr="008238AF">
        <w:rPr>
          <w:rFonts w:hint="eastAsia"/>
          <w:bCs/>
          <w:color w:val="000000" w:themeColor="text1"/>
        </w:rPr>
        <w:t>企业对消费者（B</w:t>
      </w:r>
      <w:r w:rsidRPr="008238AF">
        <w:rPr>
          <w:bCs/>
          <w:color w:val="000000" w:themeColor="text1"/>
        </w:rPr>
        <w:t>2C</w:t>
      </w:r>
      <w:r w:rsidRPr="008238AF">
        <w:rPr>
          <w:rFonts w:hint="eastAsia"/>
          <w:bCs/>
          <w:color w:val="000000" w:themeColor="text1"/>
        </w:rPr>
        <w:t>）</w:t>
      </w:r>
      <w:r w:rsidRPr="008238AF">
        <w:rPr>
          <w:rFonts w:hint="eastAsia"/>
          <w:color w:val="000000" w:themeColor="text1"/>
        </w:rPr>
        <w:t>：京东，当当，天猫，亚马逊。</w:t>
      </w:r>
    </w:p>
    <w:p w14:paraId="302A567E" w14:textId="77777777" w:rsidR="009B5317" w:rsidRPr="008238AF" w:rsidRDefault="009B5317" w:rsidP="009B5317">
      <w:pPr>
        <w:ind w:firstLine="420"/>
        <w:rPr>
          <w:color w:val="000000" w:themeColor="text1"/>
        </w:rPr>
      </w:pPr>
      <w:r w:rsidRPr="008238AF">
        <w:rPr>
          <w:rFonts w:hint="eastAsia"/>
          <w:color w:val="000000" w:themeColor="text1"/>
        </w:rPr>
        <w:t>企业对企业（B</w:t>
      </w:r>
      <w:r w:rsidRPr="008238AF">
        <w:rPr>
          <w:color w:val="000000" w:themeColor="text1"/>
        </w:rPr>
        <w:t>2B</w:t>
      </w:r>
      <w:r w:rsidRPr="008238AF">
        <w:rPr>
          <w:rFonts w:hint="eastAsia"/>
          <w:color w:val="000000" w:themeColor="text1"/>
        </w:rPr>
        <w:t>）：阿里巴巴。</w:t>
      </w:r>
    </w:p>
    <w:p w14:paraId="6344E920" w14:textId="77777777" w:rsidR="009B5317" w:rsidRPr="008238AF" w:rsidRDefault="009B5317" w:rsidP="009B5317">
      <w:pPr>
        <w:ind w:firstLine="420"/>
        <w:rPr>
          <w:color w:val="000000" w:themeColor="text1"/>
        </w:rPr>
      </w:pPr>
      <w:r w:rsidRPr="008238AF">
        <w:rPr>
          <w:rFonts w:hint="eastAsia"/>
          <w:color w:val="000000" w:themeColor="text1"/>
        </w:rPr>
        <w:t>消费者对消费者（C</w:t>
      </w:r>
      <w:r w:rsidRPr="008238AF">
        <w:rPr>
          <w:color w:val="000000" w:themeColor="text1"/>
        </w:rPr>
        <w:t>2C</w:t>
      </w:r>
      <w:r w:rsidRPr="008238AF">
        <w:rPr>
          <w:rFonts w:hint="eastAsia"/>
          <w:color w:val="000000" w:themeColor="text1"/>
        </w:rPr>
        <w:t>）：闲鱼。</w:t>
      </w:r>
    </w:p>
    <w:p w14:paraId="65B06A28" w14:textId="77777777" w:rsidR="009B5317" w:rsidRPr="008238AF" w:rsidRDefault="009B5317" w:rsidP="009B5317">
      <w:pPr>
        <w:ind w:firstLine="420"/>
        <w:rPr>
          <w:color w:val="000000" w:themeColor="text1"/>
        </w:rPr>
      </w:pPr>
      <w:r w:rsidRPr="008238AF">
        <w:rPr>
          <w:rFonts w:hint="eastAsia"/>
          <w:bCs/>
          <w:color w:val="000000" w:themeColor="text1"/>
        </w:rPr>
        <w:t>线上对线下（O</w:t>
      </w:r>
      <w:r w:rsidRPr="008238AF">
        <w:rPr>
          <w:bCs/>
          <w:color w:val="000000" w:themeColor="text1"/>
        </w:rPr>
        <w:t>2O</w:t>
      </w:r>
      <w:r w:rsidRPr="008238AF">
        <w:rPr>
          <w:rFonts w:hint="eastAsia"/>
          <w:bCs/>
          <w:color w:val="000000" w:themeColor="text1"/>
        </w:rPr>
        <w:t>）</w:t>
      </w:r>
      <w:r w:rsidRPr="008238AF">
        <w:rPr>
          <w:rFonts w:hint="eastAsia"/>
          <w:color w:val="000000" w:themeColor="text1"/>
        </w:rPr>
        <w:t>：与前三种类型的分类维度不一样。如：网上南航官方网站购买机票，就既属于B</w:t>
      </w:r>
      <w:r w:rsidRPr="008238AF">
        <w:rPr>
          <w:color w:val="000000" w:themeColor="text1"/>
        </w:rPr>
        <w:t>2C，也属于</w:t>
      </w:r>
      <w:r w:rsidRPr="008238AF">
        <w:rPr>
          <w:rFonts w:hint="eastAsia"/>
          <w:color w:val="000000" w:themeColor="text1"/>
        </w:rPr>
        <w:t>O</w:t>
      </w:r>
      <w:r w:rsidRPr="008238AF">
        <w:rPr>
          <w:color w:val="000000" w:themeColor="text1"/>
        </w:rPr>
        <w:t>2O。</w:t>
      </w:r>
    </w:p>
    <w:p w14:paraId="3BE57233" w14:textId="77777777" w:rsidR="009B5317" w:rsidRPr="008238AF" w:rsidRDefault="009B5317" w:rsidP="00FA59EB">
      <w:pPr>
        <w:ind w:firstLineChars="0" w:firstLine="0"/>
        <w:rPr>
          <w:color w:val="000000" w:themeColor="text1"/>
        </w:rPr>
      </w:pPr>
    </w:p>
    <w:p w14:paraId="6C5AD70E" w14:textId="77777777" w:rsidR="009B5317" w:rsidRPr="008238AF" w:rsidRDefault="009B5317" w:rsidP="009B5317">
      <w:pPr>
        <w:pStyle w:val="3"/>
        <w:ind w:firstLine="422"/>
        <w:rPr>
          <w:color w:val="000000" w:themeColor="text1"/>
        </w:rPr>
      </w:pPr>
      <w:bookmarkStart w:id="6" w:name="_Toc105689281"/>
      <w:r w:rsidRPr="008238AF">
        <w:rPr>
          <w:rFonts w:hint="eastAsia"/>
          <w:color w:val="000000" w:themeColor="text1"/>
        </w:rPr>
        <w:t>2.</w:t>
      </w:r>
      <w:r w:rsidR="00FA59EB">
        <w:rPr>
          <w:color w:val="000000" w:themeColor="text1"/>
        </w:rPr>
        <w:t>2</w:t>
      </w:r>
      <w:r w:rsidRPr="008238AF">
        <w:rPr>
          <w:rFonts w:hint="eastAsia"/>
          <w:color w:val="000000" w:themeColor="text1"/>
        </w:rPr>
        <w:t>企业应用集成（</w:t>
      </w:r>
      <w:r w:rsidRPr="008238AF">
        <w:rPr>
          <w:rFonts w:ascii="Segoe UI Symbol" w:hAnsi="Segoe UI Symbol" w:cs="Segoe UI Symbol"/>
          <w:color w:val="000000" w:themeColor="text1"/>
        </w:rPr>
        <w:t>⭐⭐⭐</w:t>
      </w:r>
      <w:r w:rsidRPr="008238AF">
        <w:rPr>
          <w:rFonts w:hint="eastAsia"/>
          <w:color w:val="000000" w:themeColor="text1"/>
        </w:rPr>
        <w:t>）</w:t>
      </w:r>
      <w:bookmarkEnd w:id="6"/>
    </w:p>
    <w:p w14:paraId="73F92DB1" w14:textId="77777777" w:rsidR="009B5317" w:rsidRPr="008238AF" w:rsidRDefault="009B5317" w:rsidP="009B5317">
      <w:pPr>
        <w:pStyle w:val="4"/>
        <w:rPr>
          <w:color w:val="000000" w:themeColor="text1"/>
        </w:rPr>
      </w:pPr>
      <w:r w:rsidRPr="008238AF">
        <w:rPr>
          <w:rFonts w:hint="eastAsia"/>
          <w:color w:val="000000" w:themeColor="text1"/>
        </w:rPr>
        <w:t>2.</w:t>
      </w:r>
      <w:r w:rsidR="00FA59EB">
        <w:rPr>
          <w:color w:val="000000" w:themeColor="text1"/>
        </w:rPr>
        <w:t>2</w:t>
      </w:r>
      <w:r w:rsidRPr="008238AF">
        <w:rPr>
          <w:color w:val="000000" w:themeColor="text1"/>
        </w:rPr>
        <w:t>.1</w:t>
      </w:r>
      <w:r w:rsidRPr="008238AF">
        <w:rPr>
          <w:color w:val="000000" w:themeColor="text1"/>
        </w:rPr>
        <w:t>企业集成分类</w:t>
      </w:r>
    </w:p>
    <w:p w14:paraId="395AD803" w14:textId="77777777" w:rsidR="009B5317" w:rsidRPr="008238AF" w:rsidRDefault="009B5317" w:rsidP="009B5317">
      <w:pPr>
        <w:ind w:firstLine="420"/>
        <w:rPr>
          <w:color w:val="000000" w:themeColor="text1"/>
        </w:rPr>
      </w:pPr>
      <w:r w:rsidRPr="008238AF">
        <w:rPr>
          <w:color w:val="000000" w:themeColor="text1"/>
        </w:rPr>
        <w:t>按组织范围分：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201"/>
        <w:gridCol w:w="1872"/>
        <w:gridCol w:w="5223"/>
      </w:tblGrid>
      <w:tr w:rsidR="009B5317" w:rsidRPr="008238AF" w14:paraId="388F9D0F" w14:textId="77777777" w:rsidTr="00F32297">
        <w:trPr>
          <w:trHeight w:val="170"/>
        </w:trPr>
        <w:tc>
          <w:tcPr>
            <w:tcW w:w="724" w:type="pct"/>
            <w:vMerge w:val="restart"/>
            <w:shd w:val="clear" w:color="auto" w:fill="auto"/>
            <w:tcMar>
              <w:top w:w="72" w:type="dxa"/>
              <w:left w:w="144" w:type="dxa"/>
              <w:bottom w:w="72" w:type="dxa"/>
              <w:right w:w="144" w:type="dxa"/>
            </w:tcMar>
            <w:vAlign w:val="center"/>
            <w:hideMark/>
          </w:tcPr>
          <w:p w14:paraId="6D1DB68A" w14:textId="77777777" w:rsidR="009B5317" w:rsidRPr="008238AF" w:rsidRDefault="009B5317" w:rsidP="00F32297">
            <w:pPr>
              <w:pStyle w:val="biao"/>
              <w:rPr>
                <w:color w:val="000000" w:themeColor="text1"/>
              </w:rPr>
            </w:pPr>
            <w:r w:rsidRPr="008238AF">
              <w:rPr>
                <w:rFonts w:hint="eastAsia"/>
                <w:color w:val="000000" w:themeColor="text1"/>
              </w:rPr>
              <w:t>内部集成</w:t>
            </w:r>
          </w:p>
        </w:tc>
        <w:tc>
          <w:tcPr>
            <w:tcW w:w="1128" w:type="pct"/>
            <w:shd w:val="clear" w:color="auto" w:fill="auto"/>
            <w:tcMar>
              <w:top w:w="72" w:type="dxa"/>
              <w:left w:w="144" w:type="dxa"/>
              <w:bottom w:w="72" w:type="dxa"/>
              <w:right w:w="144" w:type="dxa"/>
            </w:tcMar>
            <w:vAlign w:val="center"/>
            <w:hideMark/>
          </w:tcPr>
          <w:p w14:paraId="27F0C8F7" w14:textId="77777777" w:rsidR="009B5317" w:rsidRPr="008238AF" w:rsidRDefault="009B5317" w:rsidP="00F32297">
            <w:pPr>
              <w:pStyle w:val="biao"/>
              <w:rPr>
                <w:color w:val="000000" w:themeColor="text1"/>
              </w:rPr>
            </w:pPr>
            <w:r w:rsidRPr="008238AF">
              <w:rPr>
                <w:rFonts w:hint="eastAsia"/>
                <w:color w:val="000000" w:themeColor="text1"/>
              </w:rPr>
              <w:t>业务过程的集成</w:t>
            </w:r>
          </w:p>
        </w:tc>
        <w:tc>
          <w:tcPr>
            <w:tcW w:w="3149" w:type="pct"/>
            <w:shd w:val="clear" w:color="auto" w:fill="auto"/>
            <w:tcMar>
              <w:top w:w="72" w:type="dxa"/>
              <w:left w:w="144" w:type="dxa"/>
              <w:bottom w:w="72" w:type="dxa"/>
              <w:right w:w="144" w:type="dxa"/>
            </w:tcMar>
            <w:vAlign w:val="center"/>
            <w:hideMark/>
          </w:tcPr>
          <w:p w14:paraId="5B5A76E2" w14:textId="77777777" w:rsidR="009B5317" w:rsidRPr="008238AF" w:rsidRDefault="009B5317" w:rsidP="00F32297">
            <w:pPr>
              <w:pStyle w:val="biao"/>
              <w:rPr>
                <w:color w:val="000000" w:themeColor="text1"/>
              </w:rPr>
            </w:pPr>
            <w:r w:rsidRPr="008238AF">
              <w:rPr>
                <w:rFonts w:hint="eastAsia"/>
                <w:color w:val="000000" w:themeColor="text1"/>
              </w:rPr>
              <w:t>实现不同应用系统中的流程能够无缝连接</w:t>
            </w:r>
          </w:p>
        </w:tc>
      </w:tr>
      <w:tr w:rsidR="009B5317" w:rsidRPr="008238AF" w14:paraId="57319B81" w14:textId="77777777" w:rsidTr="00F32297">
        <w:trPr>
          <w:trHeight w:val="170"/>
        </w:trPr>
        <w:tc>
          <w:tcPr>
            <w:tcW w:w="724" w:type="pct"/>
            <w:vMerge/>
            <w:vAlign w:val="center"/>
            <w:hideMark/>
          </w:tcPr>
          <w:p w14:paraId="788923EF" w14:textId="77777777" w:rsidR="009B5317" w:rsidRPr="008238AF" w:rsidRDefault="009B5317" w:rsidP="00F32297">
            <w:pPr>
              <w:pStyle w:val="biao"/>
              <w:rPr>
                <w:color w:val="000000" w:themeColor="text1"/>
              </w:rPr>
            </w:pPr>
          </w:p>
        </w:tc>
        <w:tc>
          <w:tcPr>
            <w:tcW w:w="1128" w:type="pct"/>
            <w:shd w:val="clear" w:color="auto" w:fill="auto"/>
            <w:tcMar>
              <w:top w:w="72" w:type="dxa"/>
              <w:left w:w="144" w:type="dxa"/>
              <w:bottom w:w="72" w:type="dxa"/>
              <w:right w:w="144" w:type="dxa"/>
            </w:tcMar>
            <w:vAlign w:val="center"/>
            <w:hideMark/>
          </w:tcPr>
          <w:p w14:paraId="40347FB6" w14:textId="77777777" w:rsidR="009B5317" w:rsidRPr="008238AF" w:rsidRDefault="009B5317" w:rsidP="00F32297">
            <w:pPr>
              <w:pStyle w:val="biao"/>
              <w:rPr>
                <w:color w:val="000000" w:themeColor="text1"/>
              </w:rPr>
            </w:pPr>
            <w:r w:rsidRPr="008238AF">
              <w:rPr>
                <w:rFonts w:hint="eastAsia"/>
                <w:color w:val="000000" w:themeColor="text1"/>
              </w:rPr>
              <w:t>应用系统的集成</w:t>
            </w:r>
          </w:p>
        </w:tc>
        <w:tc>
          <w:tcPr>
            <w:tcW w:w="3149" w:type="pct"/>
            <w:shd w:val="clear" w:color="auto" w:fill="auto"/>
            <w:tcMar>
              <w:top w:w="72" w:type="dxa"/>
              <w:left w:w="144" w:type="dxa"/>
              <w:bottom w:w="72" w:type="dxa"/>
              <w:right w:w="144" w:type="dxa"/>
            </w:tcMar>
            <w:vAlign w:val="center"/>
            <w:hideMark/>
          </w:tcPr>
          <w:p w14:paraId="39143492" w14:textId="77777777" w:rsidR="009B5317" w:rsidRPr="008238AF" w:rsidRDefault="009B5317" w:rsidP="00F32297">
            <w:pPr>
              <w:pStyle w:val="biao"/>
              <w:rPr>
                <w:color w:val="000000" w:themeColor="text1"/>
              </w:rPr>
            </w:pPr>
            <w:r w:rsidRPr="008238AF">
              <w:rPr>
                <w:rFonts w:hint="eastAsia"/>
                <w:color w:val="000000" w:themeColor="text1"/>
              </w:rPr>
              <w:t>实现不同应用系统之间能够实现数据和方法的共享</w:t>
            </w:r>
          </w:p>
        </w:tc>
      </w:tr>
      <w:tr w:rsidR="009B5317" w:rsidRPr="008238AF" w14:paraId="011DAFDD" w14:textId="77777777" w:rsidTr="00F32297">
        <w:trPr>
          <w:trHeight w:val="170"/>
        </w:trPr>
        <w:tc>
          <w:tcPr>
            <w:tcW w:w="724" w:type="pct"/>
            <w:vMerge/>
            <w:vAlign w:val="center"/>
            <w:hideMark/>
          </w:tcPr>
          <w:p w14:paraId="2527953B" w14:textId="77777777" w:rsidR="009B5317" w:rsidRPr="008238AF" w:rsidRDefault="009B5317" w:rsidP="00F32297">
            <w:pPr>
              <w:pStyle w:val="biao"/>
              <w:rPr>
                <w:color w:val="000000" w:themeColor="text1"/>
              </w:rPr>
            </w:pPr>
          </w:p>
        </w:tc>
        <w:tc>
          <w:tcPr>
            <w:tcW w:w="1128" w:type="pct"/>
            <w:shd w:val="clear" w:color="auto" w:fill="auto"/>
            <w:tcMar>
              <w:top w:w="72" w:type="dxa"/>
              <w:left w:w="144" w:type="dxa"/>
              <w:bottom w:w="72" w:type="dxa"/>
              <w:right w:w="144" w:type="dxa"/>
            </w:tcMar>
            <w:vAlign w:val="center"/>
            <w:hideMark/>
          </w:tcPr>
          <w:p w14:paraId="7A94CB73" w14:textId="77777777" w:rsidR="009B5317" w:rsidRPr="008238AF" w:rsidRDefault="009B5317" w:rsidP="00F32297">
            <w:pPr>
              <w:pStyle w:val="biao"/>
              <w:rPr>
                <w:color w:val="000000" w:themeColor="text1"/>
              </w:rPr>
            </w:pPr>
            <w:r w:rsidRPr="008238AF">
              <w:rPr>
                <w:rFonts w:hint="eastAsia"/>
                <w:color w:val="000000" w:themeColor="text1"/>
              </w:rPr>
              <w:t>数据的集成</w:t>
            </w:r>
          </w:p>
        </w:tc>
        <w:tc>
          <w:tcPr>
            <w:tcW w:w="3149" w:type="pct"/>
            <w:shd w:val="clear" w:color="auto" w:fill="auto"/>
            <w:tcMar>
              <w:top w:w="72" w:type="dxa"/>
              <w:left w:w="144" w:type="dxa"/>
              <w:bottom w:w="72" w:type="dxa"/>
              <w:right w:w="144" w:type="dxa"/>
            </w:tcMar>
            <w:vAlign w:val="center"/>
            <w:hideMark/>
          </w:tcPr>
          <w:p w14:paraId="394E04DF" w14:textId="77777777" w:rsidR="009B5317" w:rsidRPr="008238AF" w:rsidRDefault="009B5317" w:rsidP="00F32297">
            <w:pPr>
              <w:pStyle w:val="biao"/>
              <w:rPr>
                <w:color w:val="000000" w:themeColor="text1"/>
              </w:rPr>
            </w:pPr>
            <w:r w:rsidRPr="008238AF">
              <w:rPr>
                <w:rFonts w:hint="eastAsia"/>
                <w:color w:val="000000" w:themeColor="text1"/>
              </w:rPr>
              <w:t>实现不同系统的数据交流与共享</w:t>
            </w:r>
          </w:p>
        </w:tc>
      </w:tr>
      <w:tr w:rsidR="009B5317" w:rsidRPr="008238AF" w14:paraId="5D908659" w14:textId="77777777" w:rsidTr="00F32297">
        <w:trPr>
          <w:trHeight w:val="170"/>
        </w:trPr>
        <w:tc>
          <w:tcPr>
            <w:tcW w:w="724" w:type="pct"/>
            <w:vMerge/>
            <w:vAlign w:val="center"/>
            <w:hideMark/>
          </w:tcPr>
          <w:p w14:paraId="6AF06462" w14:textId="77777777" w:rsidR="009B5317" w:rsidRPr="008238AF" w:rsidRDefault="009B5317" w:rsidP="00F32297">
            <w:pPr>
              <w:pStyle w:val="biao"/>
              <w:rPr>
                <w:color w:val="000000" w:themeColor="text1"/>
              </w:rPr>
            </w:pPr>
          </w:p>
        </w:tc>
        <w:tc>
          <w:tcPr>
            <w:tcW w:w="1128" w:type="pct"/>
            <w:shd w:val="clear" w:color="auto" w:fill="auto"/>
            <w:tcMar>
              <w:top w:w="72" w:type="dxa"/>
              <w:left w:w="144" w:type="dxa"/>
              <w:bottom w:w="72" w:type="dxa"/>
              <w:right w:w="144" w:type="dxa"/>
            </w:tcMar>
            <w:vAlign w:val="center"/>
            <w:hideMark/>
          </w:tcPr>
          <w:p w14:paraId="2347FF29" w14:textId="77777777" w:rsidR="009B5317" w:rsidRPr="008238AF" w:rsidRDefault="009B5317" w:rsidP="00F32297">
            <w:pPr>
              <w:pStyle w:val="biao"/>
              <w:rPr>
                <w:color w:val="000000" w:themeColor="text1"/>
              </w:rPr>
            </w:pPr>
            <w:r w:rsidRPr="008238AF">
              <w:rPr>
                <w:rFonts w:hint="eastAsia"/>
                <w:color w:val="000000" w:themeColor="text1"/>
              </w:rPr>
              <w:t>技术平台的集成</w:t>
            </w:r>
          </w:p>
        </w:tc>
        <w:tc>
          <w:tcPr>
            <w:tcW w:w="3149" w:type="pct"/>
            <w:shd w:val="clear" w:color="auto" w:fill="auto"/>
            <w:tcMar>
              <w:top w:w="72" w:type="dxa"/>
              <w:left w:w="144" w:type="dxa"/>
              <w:bottom w:w="72" w:type="dxa"/>
              <w:right w:w="144" w:type="dxa"/>
            </w:tcMar>
            <w:vAlign w:val="center"/>
            <w:hideMark/>
          </w:tcPr>
          <w:p w14:paraId="1C149B24" w14:textId="77777777" w:rsidR="009B5317" w:rsidRPr="008238AF" w:rsidRDefault="009B5317" w:rsidP="00F32297">
            <w:pPr>
              <w:pStyle w:val="biao"/>
              <w:rPr>
                <w:color w:val="000000" w:themeColor="text1"/>
              </w:rPr>
            </w:pPr>
            <w:r w:rsidRPr="008238AF">
              <w:rPr>
                <w:rFonts w:hint="eastAsia"/>
                <w:color w:val="000000" w:themeColor="text1"/>
              </w:rPr>
              <w:t>软件/硬件/网络层面的集成</w:t>
            </w:r>
          </w:p>
        </w:tc>
      </w:tr>
      <w:tr w:rsidR="009B5317" w:rsidRPr="008238AF" w14:paraId="4874F4B6" w14:textId="77777777" w:rsidTr="00F32297">
        <w:trPr>
          <w:trHeight w:val="170"/>
        </w:trPr>
        <w:tc>
          <w:tcPr>
            <w:tcW w:w="724" w:type="pct"/>
            <w:vMerge w:val="restart"/>
            <w:shd w:val="clear" w:color="auto" w:fill="auto"/>
            <w:tcMar>
              <w:top w:w="72" w:type="dxa"/>
              <w:left w:w="144" w:type="dxa"/>
              <w:bottom w:w="72" w:type="dxa"/>
              <w:right w:w="144" w:type="dxa"/>
            </w:tcMar>
            <w:vAlign w:val="center"/>
            <w:hideMark/>
          </w:tcPr>
          <w:p w14:paraId="0C7EEF1C" w14:textId="77777777" w:rsidR="009B5317" w:rsidRPr="008238AF" w:rsidRDefault="009B5317" w:rsidP="00F32297">
            <w:pPr>
              <w:pStyle w:val="biao"/>
              <w:rPr>
                <w:color w:val="000000" w:themeColor="text1"/>
              </w:rPr>
            </w:pPr>
            <w:r w:rsidRPr="008238AF">
              <w:rPr>
                <w:rFonts w:hint="eastAsia"/>
                <w:color w:val="000000" w:themeColor="text1"/>
              </w:rPr>
              <w:t>外部集成</w:t>
            </w:r>
          </w:p>
        </w:tc>
        <w:tc>
          <w:tcPr>
            <w:tcW w:w="4276" w:type="pct"/>
            <w:gridSpan w:val="2"/>
            <w:shd w:val="clear" w:color="auto" w:fill="auto"/>
            <w:tcMar>
              <w:top w:w="72" w:type="dxa"/>
              <w:left w:w="144" w:type="dxa"/>
              <w:bottom w:w="72" w:type="dxa"/>
              <w:right w:w="144" w:type="dxa"/>
            </w:tcMar>
            <w:vAlign w:val="center"/>
            <w:hideMark/>
          </w:tcPr>
          <w:p w14:paraId="7CA7B26D" w14:textId="77777777" w:rsidR="009B5317" w:rsidRPr="008238AF" w:rsidRDefault="009B5317" w:rsidP="00F32297">
            <w:pPr>
              <w:pStyle w:val="biao"/>
              <w:rPr>
                <w:color w:val="000000" w:themeColor="text1"/>
              </w:rPr>
            </w:pPr>
            <w:r w:rsidRPr="008238AF">
              <w:rPr>
                <w:rFonts w:hint="eastAsia"/>
                <w:color w:val="000000" w:themeColor="text1"/>
              </w:rPr>
              <w:t>通过门户网站和互联网实现企业内外部信息资源的有效交流和集成</w:t>
            </w:r>
          </w:p>
        </w:tc>
      </w:tr>
      <w:tr w:rsidR="009B5317" w:rsidRPr="008238AF" w14:paraId="206D6E7D" w14:textId="77777777" w:rsidTr="00F32297">
        <w:trPr>
          <w:trHeight w:val="170"/>
        </w:trPr>
        <w:tc>
          <w:tcPr>
            <w:tcW w:w="724" w:type="pct"/>
            <w:vMerge/>
            <w:vAlign w:val="center"/>
            <w:hideMark/>
          </w:tcPr>
          <w:p w14:paraId="49DCC05C" w14:textId="77777777" w:rsidR="009B5317" w:rsidRPr="008238AF" w:rsidRDefault="009B5317" w:rsidP="00F32297">
            <w:pPr>
              <w:pStyle w:val="biao"/>
              <w:rPr>
                <w:color w:val="000000" w:themeColor="text1"/>
              </w:rPr>
            </w:pPr>
          </w:p>
        </w:tc>
        <w:tc>
          <w:tcPr>
            <w:tcW w:w="4276" w:type="pct"/>
            <w:gridSpan w:val="2"/>
            <w:shd w:val="clear" w:color="auto" w:fill="auto"/>
            <w:tcMar>
              <w:top w:w="72" w:type="dxa"/>
              <w:left w:w="144" w:type="dxa"/>
              <w:bottom w:w="72" w:type="dxa"/>
              <w:right w:w="144" w:type="dxa"/>
            </w:tcMar>
            <w:vAlign w:val="center"/>
            <w:hideMark/>
          </w:tcPr>
          <w:p w14:paraId="34CC65E2" w14:textId="77777777" w:rsidR="009B5317" w:rsidRPr="008238AF" w:rsidRDefault="009B5317" w:rsidP="00F32297">
            <w:pPr>
              <w:pStyle w:val="biao"/>
              <w:rPr>
                <w:color w:val="000000" w:themeColor="text1"/>
              </w:rPr>
            </w:pPr>
            <w:r w:rsidRPr="008238AF">
              <w:rPr>
                <w:rFonts w:hint="eastAsia"/>
                <w:color w:val="000000" w:themeColor="text1"/>
              </w:rPr>
              <w:t>通过与合作伙伴信息系统的对接，建立动态的企业联盟</w:t>
            </w:r>
          </w:p>
        </w:tc>
      </w:tr>
    </w:tbl>
    <w:p w14:paraId="21346DA8" w14:textId="77777777" w:rsidR="009B5317" w:rsidRPr="008238AF" w:rsidRDefault="009B5317" w:rsidP="009B5317">
      <w:pPr>
        <w:ind w:firstLine="420"/>
        <w:rPr>
          <w:color w:val="000000" w:themeColor="text1"/>
        </w:rPr>
      </w:pPr>
      <w:r w:rsidRPr="008238AF">
        <w:rPr>
          <w:color w:val="000000" w:themeColor="text1"/>
        </w:rPr>
        <w:t>按集成点分：</w:t>
      </w:r>
    </w:p>
    <w:tbl>
      <w:tblPr>
        <w:tblW w:w="5000" w:type="pct"/>
        <w:tblCellMar>
          <w:left w:w="0" w:type="dxa"/>
          <w:right w:w="0" w:type="dxa"/>
        </w:tblCellMar>
        <w:tblLook w:val="0420" w:firstRow="1" w:lastRow="0" w:firstColumn="0" w:lastColumn="0" w:noHBand="0" w:noVBand="1"/>
      </w:tblPr>
      <w:tblGrid>
        <w:gridCol w:w="1624"/>
        <w:gridCol w:w="1099"/>
        <w:gridCol w:w="2905"/>
        <w:gridCol w:w="2658"/>
      </w:tblGrid>
      <w:tr w:rsidR="009B5317" w:rsidRPr="008238AF" w14:paraId="3D8776FE" w14:textId="77777777" w:rsidTr="00F32297">
        <w:trPr>
          <w:trHeight w:val="20"/>
        </w:trPr>
        <w:tc>
          <w:tcPr>
            <w:tcW w:w="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5F7B01" w14:textId="77777777" w:rsidR="009B5317" w:rsidRPr="008238AF" w:rsidRDefault="009B5317" w:rsidP="00F32297">
            <w:pPr>
              <w:pStyle w:val="biao"/>
              <w:rPr>
                <w:color w:val="000000" w:themeColor="text1"/>
              </w:rPr>
            </w:pPr>
          </w:p>
        </w:tc>
        <w:tc>
          <w:tcPr>
            <w:tcW w:w="66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FEBF50" w14:textId="77777777" w:rsidR="009B5317" w:rsidRPr="008238AF" w:rsidRDefault="009B5317" w:rsidP="00F32297">
            <w:pPr>
              <w:pStyle w:val="biao"/>
              <w:rPr>
                <w:color w:val="000000" w:themeColor="text1"/>
              </w:rPr>
            </w:pPr>
            <w:r w:rsidRPr="008238AF">
              <w:rPr>
                <w:rFonts w:hint="eastAsia"/>
                <w:color w:val="000000" w:themeColor="text1"/>
              </w:rPr>
              <w:t>集成点</w:t>
            </w:r>
          </w:p>
        </w:tc>
        <w:tc>
          <w:tcPr>
            <w:tcW w:w="1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7FE33E8" w14:textId="77777777" w:rsidR="009B5317" w:rsidRPr="008238AF" w:rsidRDefault="009B5317" w:rsidP="00F32297">
            <w:pPr>
              <w:pStyle w:val="biao"/>
              <w:rPr>
                <w:color w:val="000000" w:themeColor="text1"/>
              </w:rPr>
            </w:pPr>
            <w:r w:rsidRPr="008238AF">
              <w:rPr>
                <w:rFonts w:hint="eastAsia"/>
                <w:color w:val="000000" w:themeColor="text1"/>
              </w:rPr>
              <w:t>效果</w:t>
            </w:r>
          </w:p>
        </w:tc>
        <w:tc>
          <w:tcPr>
            <w:tcW w:w="160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1A2EF0" w14:textId="77777777" w:rsidR="009B5317" w:rsidRPr="008238AF" w:rsidRDefault="009B5317" w:rsidP="00F32297">
            <w:pPr>
              <w:pStyle w:val="biao"/>
              <w:rPr>
                <w:color w:val="000000" w:themeColor="text1"/>
              </w:rPr>
            </w:pPr>
            <w:r w:rsidRPr="008238AF">
              <w:rPr>
                <w:rFonts w:hint="eastAsia"/>
                <w:color w:val="000000" w:themeColor="text1"/>
              </w:rPr>
              <w:t>解题关键点</w:t>
            </w:r>
          </w:p>
        </w:tc>
      </w:tr>
      <w:tr w:rsidR="009B5317" w:rsidRPr="008238AF" w14:paraId="230F46E1" w14:textId="77777777" w:rsidTr="00F32297">
        <w:trPr>
          <w:trHeight w:val="20"/>
        </w:trPr>
        <w:tc>
          <w:tcPr>
            <w:tcW w:w="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ECC4E5" w14:textId="77777777" w:rsidR="009B5317" w:rsidRPr="008238AF" w:rsidRDefault="009B5317" w:rsidP="00F32297">
            <w:pPr>
              <w:pStyle w:val="biao"/>
              <w:rPr>
                <w:color w:val="000000" w:themeColor="text1"/>
              </w:rPr>
            </w:pPr>
            <w:r w:rsidRPr="008238AF">
              <w:rPr>
                <w:rFonts w:hint="eastAsia"/>
                <w:color w:val="000000" w:themeColor="text1"/>
              </w:rPr>
              <w:t>界面集成</w:t>
            </w:r>
          </w:p>
        </w:tc>
        <w:tc>
          <w:tcPr>
            <w:tcW w:w="66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4A37C4" w14:textId="77777777" w:rsidR="009B5317" w:rsidRPr="008238AF" w:rsidRDefault="009B5317" w:rsidP="00F32297">
            <w:pPr>
              <w:pStyle w:val="biao"/>
              <w:rPr>
                <w:color w:val="000000" w:themeColor="text1"/>
              </w:rPr>
            </w:pPr>
            <w:r w:rsidRPr="008238AF">
              <w:rPr>
                <w:rFonts w:hint="eastAsia"/>
                <w:color w:val="000000" w:themeColor="text1"/>
              </w:rPr>
              <w:t>界面</w:t>
            </w:r>
          </w:p>
        </w:tc>
        <w:tc>
          <w:tcPr>
            <w:tcW w:w="1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4A4B58" w14:textId="77777777" w:rsidR="009B5317" w:rsidRPr="008238AF" w:rsidRDefault="009B5317" w:rsidP="00F32297">
            <w:pPr>
              <w:pStyle w:val="biao"/>
              <w:rPr>
                <w:color w:val="000000" w:themeColor="text1"/>
              </w:rPr>
            </w:pPr>
            <w:r w:rsidRPr="008238AF">
              <w:rPr>
                <w:rFonts w:hint="eastAsia"/>
                <w:color w:val="000000" w:themeColor="text1"/>
              </w:rPr>
              <w:t>统一入口，产生“整体”感觉</w:t>
            </w:r>
          </w:p>
        </w:tc>
        <w:tc>
          <w:tcPr>
            <w:tcW w:w="160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395372" w14:textId="77777777" w:rsidR="009B5317" w:rsidRPr="008238AF" w:rsidRDefault="009B5317" w:rsidP="00F32297">
            <w:pPr>
              <w:pStyle w:val="biao"/>
              <w:rPr>
                <w:color w:val="000000" w:themeColor="text1"/>
              </w:rPr>
            </w:pPr>
            <w:r w:rsidRPr="008238AF">
              <w:rPr>
                <w:rFonts w:hint="eastAsia"/>
                <w:color w:val="000000" w:themeColor="text1"/>
              </w:rPr>
              <w:t>“整体”感觉</w:t>
            </w:r>
          </w:p>
          <w:p w14:paraId="63432C81" w14:textId="77777777" w:rsidR="009B5317" w:rsidRPr="008238AF" w:rsidRDefault="009B5317" w:rsidP="00F32297">
            <w:pPr>
              <w:pStyle w:val="biao"/>
              <w:rPr>
                <w:color w:val="000000" w:themeColor="text1"/>
              </w:rPr>
            </w:pPr>
            <w:r w:rsidRPr="008238AF">
              <w:rPr>
                <w:rFonts w:hint="eastAsia"/>
                <w:color w:val="000000" w:themeColor="text1"/>
              </w:rPr>
              <w:t>最小代价实现一体化操作</w:t>
            </w:r>
          </w:p>
        </w:tc>
      </w:tr>
      <w:tr w:rsidR="009B5317" w:rsidRPr="008238AF" w14:paraId="064CF279" w14:textId="77777777" w:rsidTr="00F32297">
        <w:trPr>
          <w:trHeight w:val="20"/>
        </w:trPr>
        <w:tc>
          <w:tcPr>
            <w:tcW w:w="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1EDC70" w14:textId="77777777" w:rsidR="009B5317" w:rsidRPr="008238AF" w:rsidRDefault="009B5317" w:rsidP="00F32297">
            <w:pPr>
              <w:pStyle w:val="biao"/>
              <w:rPr>
                <w:color w:val="000000" w:themeColor="text1"/>
              </w:rPr>
            </w:pPr>
            <w:r w:rsidRPr="008238AF">
              <w:rPr>
                <w:rFonts w:hint="eastAsia"/>
                <w:color w:val="000000" w:themeColor="text1"/>
              </w:rPr>
              <w:t>数据集成</w:t>
            </w:r>
          </w:p>
        </w:tc>
        <w:tc>
          <w:tcPr>
            <w:tcW w:w="66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FB7F17" w14:textId="77777777" w:rsidR="009B5317" w:rsidRPr="008238AF" w:rsidRDefault="009B5317" w:rsidP="00F32297">
            <w:pPr>
              <w:pStyle w:val="biao"/>
              <w:rPr>
                <w:color w:val="000000" w:themeColor="text1"/>
              </w:rPr>
            </w:pPr>
            <w:r w:rsidRPr="008238AF">
              <w:rPr>
                <w:rFonts w:hint="eastAsia"/>
                <w:color w:val="000000" w:themeColor="text1"/>
              </w:rPr>
              <w:t>数据</w:t>
            </w:r>
          </w:p>
        </w:tc>
        <w:tc>
          <w:tcPr>
            <w:tcW w:w="1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477D5B" w14:textId="77777777" w:rsidR="009B5317" w:rsidRPr="008238AF" w:rsidRDefault="009B5317" w:rsidP="00F32297">
            <w:pPr>
              <w:pStyle w:val="biao"/>
              <w:rPr>
                <w:color w:val="000000" w:themeColor="text1"/>
              </w:rPr>
            </w:pPr>
            <w:r w:rsidRPr="008238AF">
              <w:rPr>
                <w:rFonts w:hint="eastAsia"/>
                <w:color w:val="000000" w:themeColor="text1"/>
              </w:rPr>
              <w:t>不同来源的数据逻辑或物理上“集中”</w:t>
            </w:r>
          </w:p>
        </w:tc>
        <w:tc>
          <w:tcPr>
            <w:tcW w:w="160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A0EA65" w14:textId="77777777" w:rsidR="009B5317" w:rsidRPr="008238AF" w:rsidRDefault="009B5317" w:rsidP="00F32297">
            <w:pPr>
              <w:pStyle w:val="biao"/>
              <w:rPr>
                <w:color w:val="000000" w:themeColor="text1"/>
              </w:rPr>
            </w:pPr>
            <w:r w:rsidRPr="008238AF">
              <w:rPr>
                <w:rFonts w:hint="eastAsia"/>
                <w:color w:val="000000" w:themeColor="text1"/>
              </w:rPr>
              <w:t>其他集成方法的基础</w:t>
            </w:r>
          </w:p>
        </w:tc>
      </w:tr>
      <w:tr w:rsidR="009B5317" w:rsidRPr="008238AF" w14:paraId="3DAF64F9" w14:textId="77777777" w:rsidTr="00F32297">
        <w:trPr>
          <w:trHeight w:val="20"/>
        </w:trPr>
        <w:tc>
          <w:tcPr>
            <w:tcW w:w="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FEADE6" w14:textId="77777777" w:rsidR="009B5317" w:rsidRPr="008238AF" w:rsidRDefault="009B5317" w:rsidP="00F32297">
            <w:pPr>
              <w:pStyle w:val="biao"/>
              <w:rPr>
                <w:color w:val="000000" w:themeColor="text1"/>
              </w:rPr>
            </w:pPr>
            <w:r w:rsidRPr="008238AF">
              <w:rPr>
                <w:rFonts w:hint="eastAsia"/>
                <w:color w:val="000000" w:themeColor="text1"/>
              </w:rPr>
              <w:t>控制集成</w:t>
            </w:r>
          </w:p>
        </w:tc>
        <w:tc>
          <w:tcPr>
            <w:tcW w:w="66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623542" w14:textId="77777777" w:rsidR="009B5317" w:rsidRPr="008238AF" w:rsidRDefault="009B5317" w:rsidP="00F32297">
            <w:pPr>
              <w:pStyle w:val="biao"/>
              <w:rPr>
                <w:color w:val="000000" w:themeColor="text1"/>
              </w:rPr>
            </w:pPr>
            <w:r w:rsidRPr="008238AF">
              <w:rPr>
                <w:rFonts w:hint="eastAsia"/>
                <w:color w:val="000000" w:themeColor="text1"/>
              </w:rPr>
              <w:t>应用逻辑</w:t>
            </w:r>
          </w:p>
        </w:tc>
        <w:tc>
          <w:tcPr>
            <w:tcW w:w="1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A2039D" w14:textId="77777777" w:rsidR="009B5317" w:rsidRPr="008238AF" w:rsidRDefault="009B5317" w:rsidP="00F32297">
            <w:pPr>
              <w:pStyle w:val="biao"/>
              <w:rPr>
                <w:color w:val="000000" w:themeColor="text1"/>
              </w:rPr>
            </w:pPr>
            <w:r w:rsidRPr="008238AF">
              <w:rPr>
                <w:rFonts w:hint="eastAsia"/>
                <w:color w:val="000000" w:themeColor="text1"/>
              </w:rPr>
              <w:t>调用其他系统已有方法，达到集成效果</w:t>
            </w:r>
          </w:p>
        </w:tc>
        <w:tc>
          <w:tcPr>
            <w:tcW w:w="160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716152" w14:textId="77777777" w:rsidR="009B5317" w:rsidRPr="008238AF" w:rsidRDefault="009B5317" w:rsidP="00F32297">
            <w:pPr>
              <w:pStyle w:val="biao"/>
              <w:rPr>
                <w:color w:val="000000" w:themeColor="text1"/>
              </w:rPr>
            </w:pPr>
          </w:p>
        </w:tc>
      </w:tr>
      <w:tr w:rsidR="009B5317" w:rsidRPr="008238AF" w14:paraId="394D8E72" w14:textId="77777777" w:rsidTr="00F32297">
        <w:trPr>
          <w:trHeight w:val="20"/>
        </w:trPr>
        <w:tc>
          <w:tcPr>
            <w:tcW w:w="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C18AAA" w14:textId="77777777" w:rsidR="009B5317" w:rsidRPr="008238AF" w:rsidRDefault="009B5317" w:rsidP="00F32297">
            <w:pPr>
              <w:pStyle w:val="biao"/>
              <w:rPr>
                <w:color w:val="000000" w:themeColor="text1"/>
              </w:rPr>
            </w:pPr>
            <w:r w:rsidRPr="008238AF">
              <w:rPr>
                <w:rFonts w:hint="eastAsia"/>
                <w:color w:val="000000" w:themeColor="text1"/>
              </w:rPr>
              <w:t>业务流程集成（过程集成）</w:t>
            </w:r>
          </w:p>
        </w:tc>
        <w:tc>
          <w:tcPr>
            <w:tcW w:w="66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F145F0" w14:textId="77777777" w:rsidR="009B5317" w:rsidRPr="008238AF" w:rsidRDefault="009B5317" w:rsidP="00F32297">
            <w:pPr>
              <w:pStyle w:val="biao"/>
              <w:rPr>
                <w:color w:val="000000" w:themeColor="text1"/>
              </w:rPr>
            </w:pPr>
            <w:r w:rsidRPr="008238AF">
              <w:rPr>
                <w:rFonts w:hint="eastAsia"/>
                <w:color w:val="000000" w:themeColor="text1"/>
              </w:rPr>
              <w:t>应用逻辑</w:t>
            </w:r>
          </w:p>
        </w:tc>
        <w:tc>
          <w:tcPr>
            <w:tcW w:w="1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151280" w14:textId="77777777" w:rsidR="009B5317" w:rsidRPr="008238AF" w:rsidRDefault="009B5317" w:rsidP="00F32297">
            <w:pPr>
              <w:pStyle w:val="biao"/>
              <w:rPr>
                <w:color w:val="000000" w:themeColor="text1"/>
              </w:rPr>
            </w:pPr>
            <w:r w:rsidRPr="008238AF">
              <w:rPr>
                <w:rFonts w:hint="eastAsia"/>
                <w:color w:val="000000" w:themeColor="text1"/>
              </w:rPr>
              <w:t>跨企业，或优化流程而非直接调用</w:t>
            </w:r>
          </w:p>
        </w:tc>
        <w:tc>
          <w:tcPr>
            <w:tcW w:w="160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73C4B2" w14:textId="77777777" w:rsidR="009B5317" w:rsidRPr="008238AF" w:rsidRDefault="009B5317" w:rsidP="00F32297">
            <w:pPr>
              <w:pStyle w:val="biao"/>
              <w:rPr>
                <w:color w:val="000000" w:themeColor="text1"/>
              </w:rPr>
            </w:pPr>
            <w:r w:rsidRPr="008238AF">
              <w:rPr>
                <w:rFonts w:hint="eastAsia"/>
                <w:color w:val="000000" w:themeColor="text1"/>
              </w:rPr>
              <w:t>企业之间的信息共享能力</w:t>
            </w:r>
          </w:p>
        </w:tc>
      </w:tr>
      <w:tr w:rsidR="009B5317" w:rsidRPr="008238AF" w14:paraId="275B1756" w14:textId="77777777" w:rsidTr="00F32297">
        <w:trPr>
          <w:trHeight w:val="20"/>
        </w:trPr>
        <w:tc>
          <w:tcPr>
            <w:tcW w:w="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F5E8493" w14:textId="77777777" w:rsidR="009B5317" w:rsidRPr="008238AF" w:rsidRDefault="009B5317" w:rsidP="00F32297">
            <w:pPr>
              <w:pStyle w:val="biao"/>
              <w:rPr>
                <w:color w:val="000000" w:themeColor="text1"/>
              </w:rPr>
            </w:pPr>
            <w:r w:rsidRPr="008238AF">
              <w:rPr>
                <w:rFonts w:hint="eastAsia"/>
                <w:color w:val="000000" w:themeColor="text1"/>
              </w:rPr>
              <w:t>门户集成</w:t>
            </w:r>
          </w:p>
        </w:tc>
        <w:tc>
          <w:tcPr>
            <w:tcW w:w="66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110174" w14:textId="77777777" w:rsidR="009B5317" w:rsidRPr="008238AF" w:rsidRDefault="009B5317" w:rsidP="00F32297">
            <w:pPr>
              <w:pStyle w:val="biao"/>
              <w:rPr>
                <w:color w:val="000000" w:themeColor="text1"/>
              </w:rPr>
            </w:pPr>
          </w:p>
        </w:tc>
        <w:tc>
          <w:tcPr>
            <w:tcW w:w="1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7170F7" w14:textId="77777777" w:rsidR="009B5317" w:rsidRPr="008238AF" w:rsidRDefault="009B5317" w:rsidP="00F32297">
            <w:pPr>
              <w:pStyle w:val="biao"/>
              <w:rPr>
                <w:color w:val="000000" w:themeColor="text1"/>
              </w:rPr>
            </w:pPr>
            <w:r w:rsidRPr="008238AF">
              <w:rPr>
                <w:rFonts w:hint="eastAsia"/>
                <w:color w:val="000000" w:themeColor="text1"/>
              </w:rPr>
              <w:t>将内部系统对接到互联网上</w:t>
            </w:r>
          </w:p>
        </w:tc>
        <w:tc>
          <w:tcPr>
            <w:tcW w:w="160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07ABEB" w14:textId="77777777" w:rsidR="009B5317" w:rsidRPr="008238AF" w:rsidRDefault="009B5317" w:rsidP="00F32297">
            <w:pPr>
              <w:pStyle w:val="biao"/>
              <w:rPr>
                <w:color w:val="000000" w:themeColor="text1"/>
              </w:rPr>
            </w:pPr>
            <w:r w:rsidRPr="008238AF">
              <w:rPr>
                <w:rFonts w:hint="eastAsia"/>
                <w:color w:val="000000" w:themeColor="text1"/>
              </w:rPr>
              <w:t>发布到互联网上</w:t>
            </w:r>
          </w:p>
        </w:tc>
      </w:tr>
    </w:tbl>
    <w:p w14:paraId="6C9B0439" w14:textId="77777777" w:rsidR="009B5317" w:rsidRPr="008238AF" w:rsidRDefault="009B5317" w:rsidP="009B5317">
      <w:pPr>
        <w:ind w:firstLine="420"/>
        <w:rPr>
          <w:color w:val="000000" w:themeColor="text1"/>
        </w:rPr>
      </w:pPr>
      <w:r w:rsidRPr="008238AF">
        <w:rPr>
          <w:rFonts w:hint="eastAsia"/>
          <w:color w:val="000000" w:themeColor="text1"/>
        </w:rPr>
        <w:t>（1）表示集成（界面集成）</w:t>
      </w:r>
    </w:p>
    <w:p w14:paraId="11FDF193" w14:textId="77777777" w:rsidR="009B5317" w:rsidRPr="008238AF" w:rsidRDefault="009B5317" w:rsidP="009B5317">
      <w:pPr>
        <w:ind w:firstLine="420"/>
        <w:rPr>
          <w:color w:val="000000" w:themeColor="text1"/>
        </w:rPr>
      </w:pPr>
      <w:r w:rsidRPr="008238AF">
        <w:rPr>
          <w:rFonts w:hint="eastAsia"/>
          <w:color w:val="000000" w:themeColor="text1"/>
        </w:rPr>
        <w:t>把各应用系统的界面集成起来，统一入口，产生“整体”感觉。</w:t>
      </w:r>
    </w:p>
    <w:p w14:paraId="56295969" w14:textId="77777777" w:rsidR="009B5317" w:rsidRPr="008238AF" w:rsidRDefault="009B5317" w:rsidP="009B5317">
      <w:pPr>
        <w:ind w:left="420" w:firstLineChars="0" w:firstLine="0"/>
        <w:jc w:val="center"/>
        <w:rPr>
          <w:color w:val="000000" w:themeColor="text1"/>
        </w:rPr>
      </w:pPr>
      <w:r w:rsidRPr="008238AF">
        <w:rPr>
          <w:color w:val="000000" w:themeColor="text1"/>
        </w:rPr>
        <w:object w:dxaOrig="11580" w:dyaOrig="6525" w14:anchorId="1093B0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41.75pt" o:ole="">
            <v:imagedata r:id="rId9" o:title=""/>
          </v:shape>
          <o:OLEObject Type="Embed" ProgID="Visio.Drawing.15" ShapeID="_x0000_i1025" DrawAspect="Content" ObjectID="_1723890192" r:id="rId10"/>
        </w:object>
      </w:r>
    </w:p>
    <w:p w14:paraId="0B57F627" w14:textId="77777777" w:rsidR="009B5317" w:rsidRPr="008238AF" w:rsidRDefault="009B5317" w:rsidP="009B5317">
      <w:pPr>
        <w:ind w:firstLine="420"/>
        <w:rPr>
          <w:color w:val="000000" w:themeColor="text1"/>
        </w:rPr>
      </w:pPr>
      <w:r w:rsidRPr="008238AF">
        <w:rPr>
          <w:rFonts w:hint="eastAsia"/>
          <w:color w:val="000000" w:themeColor="text1"/>
        </w:rPr>
        <w:t>（2）数据集成</w:t>
      </w:r>
    </w:p>
    <w:p w14:paraId="488AE3F3" w14:textId="77777777" w:rsidR="009B5317" w:rsidRPr="008238AF" w:rsidRDefault="009B5317" w:rsidP="009B5317">
      <w:pPr>
        <w:ind w:firstLine="420"/>
        <w:rPr>
          <w:color w:val="000000" w:themeColor="text1"/>
        </w:rPr>
      </w:pPr>
      <w:r w:rsidRPr="008238AF">
        <w:rPr>
          <w:rFonts w:hint="eastAsia"/>
          <w:color w:val="000000" w:themeColor="text1"/>
        </w:rPr>
        <w:t>数据集成是应用集成和业务过程集成的基础。把不同来源、格式、特点性质的数据在逻辑上或物理上有机地集中，从而为企业提供全面的数据共享。ETL、数据仓库、联邦数据库都可视为数据集成。</w:t>
      </w:r>
    </w:p>
    <w:p w14:paraId="1357BA72" w14:textId="77777777" w:rsidR="009B5317" w:rsidRPr="008238AF" w:rsidRDefault="009B5317" w:rsidP="009B5317">
      <w:pPr>
        <w:pStyle w:val="biao"/>
        <w:rPr>
          <w:color w:val="000000" w:themeColor="text1"/>
        </w:rPr>
      </w:pPr>
      <w:r w:rsidRPr="008238AF">
        <w:rPr>
          <w:color w:val="000000" w:themeColor="text1"/>
        </w:rPr>
        <w:object w:dxaOrig="7140" w:dyaOrig="6420" w14:anchorId="0CDD2659">
          <v:shape id="_x0000_i1026" type="#_x0000_t75" style="width:143.25pt;height:130.5pt" o:ole="">
            <v:imagedata r:id="rId11" o:title=""/>
          </v:shape>
          <o:OLEObject Type="Embed" ProgID="Visio.Drawing.15" ShapeID="_x0000_i1026" DrawAspect="Content" ObjectID="_1723890193" r:id="rId12"/>
        </w:object>
      </w:r>
    </w:p>
    <w:p w14:paraId="279860BC" w14:textId="77777777" w:rsidR="009B5317" w:rsidRPr="008238AF" w:rsidRDefault="009B5317" w:rsidP="009B5317">
      <w:pPr>
        <w:ind w:firstLine="420"/>
        <w:rPr>
          <w:color w:val="000000" w:themeColor="text1"/>
        </w:rPr>
      </w:pPr>
      <w:r w:rsidRPr="008238AF">
        <w:rPr>
          <w:rFonts w:hint="eastAsia"/>
          <w:color w:val="000000" w:themeColor="text1"/>
        </w:rPr>
        <w:t>（3）控制集成（功能集成、应用集成、A</w:t>
      </w:r>
      <w:r w:rsidRPr="008238AF">
        <w:rPr>
          <w:color w:val="000000" w:themeColor="text1"/>
        </w:rPr>
        <w:t>PI</w:t>
      </w:r>
      <w:r w:rsidRPr="008238AF">
        <w:rPr>
          <w:rFonts w:hint="eastAsia"/>
          <w:color w:val="000000" w:themeColor="text1"/>
        </w:rPr>
        <w:t>集成）</w:t>
      </w:r>
    </w:p>
    <w:p w14:paraId="1BC3E46A" w14:textId="77777777" w:rsidR="009B5317" w:rsidRPr="008238AF" w:rsidRDefault="009B5317" w:rsidP="009B5317">
      <w:pPr>
        <w:ind w:firstLine="420"/>
        <w:rPr>
          <w:color w:val="000000" w:themeColor="text1"/>
        </w:rPr>
      </w:pPr>
      <w:r w:rsidRPr="008238AF">
        <w:rPr>
          <w:rFonts w:hint="eastAsia"/>
          <w:color w:val="000000" w:themeColor="text1"/>
        </w:rPr>
        <w:t>业务逻辑层次集成，可以借助于远程过程调用或远程方法调用、面向消息的中间件等技术。</w:t>
      </w:r>
    </w:p>
    <w:p w14:paraId="451E815C" w14:textId="77777777" w:rsidR="009B5317" w:rsidRPr="008238AF" w:rsidRDefault="009B5317" w:rsidP="009B5317">
      <w:pPr>
        <w:pStyle w:val="biao"/>
        <w:spacing w:line="240" w:lineRule="atLeast"/>
        <w:rPr>
          <w:color w:val="000000" w:themeColor="text1"/>
        </w:rPr>
      </w:pPr>
      <w:r w:rsidRPr="008238AF">
        <w:rPr>
          <w:color w:val="000000" w:themeColor="text1"/>
        </w:rPr>
        <w:object w:dxaOrig="7140" w:dyaOrig="6420" w14:anchorId="1B14E66C">
          <v:shape id="_x0000_i1027" type="#_x0000_t75" style="width:151.5pt;height:136.5pt" o:ole="">
            <v:imagedata r:id="rId13" o:title=""/>
          </v:shape>
          <o:OLEObject Type="Embed" ProgID="Visio.Drawing.15" ShapeID="_x0000_i1027" DrawAspect="Content" ObjectID="_1723890194" r:id="rId14"/>
        </w:object>
      </w:r>
    </w:p>
    <w:p w14:paraId="3E5591DF" w14:textId="77777777" w:rsidR="009B5317" w:rsidRPr="008238AF" w:rsidRDefault="009B5317" w:rsidP="009B5317">
      <w:pPr>
        <w:ind w:firstLine="420"/>
        <w:rPr>
          <w:color w:val="000000" w:themeColor="text1"/>
        </w:rPr>
      </w:pPr>
      <w:r w:rsidRPr="008238AF">
        <w:rPr>
          <w:rFonts w:hint="eastAsia"/>
          <w:color w:val="000000" w:themeColor="text1"/>
        </w:rPr>
        <w:t>（4）业务流程集成（过程集成）</w:t>
      </w:r>
    </w:p>
    <w:p w14:paraId="73C9DD9E" w14:textId="77777777" w:rsidR="009B5317" w:rsidRPr="008238AF" w:rsidRDefault="009B5317" w:rsidP="009B5317">
      <w:pPr>
        <w:ind w:firstLine="420"/>
        <w:rPr>
          <w:color w:val="000000" w:themeColor="text1"/>
        </w:rPr>
      </w:pPr>
      <w:r w:rsidRPr="008238AF">
        <w:rPr>
          <w:rFonts w:hint="eastAsia"/>
          <w:color w:val="000000" w:themeColor="text1"/>
        </w:rPr>
        <w:t>进行业务流程集成时，企业必须对各种业务信息的交换进行定义、授权和管理，以便改进操作、减少成本、提高响应速度。</w:t>
      </w:r>
    </w:p>
    <w:p w14:paraId="2247ECCA" w14:textId="77777777" w:rsidR="009B5317" w:rsidRPr="008238AF" w:rsidRDefault="009B5317" w:rsidP="009B5317">
      <w:pPr>
        <w:ind w:firstLine="420"/>
        <w:rPr>
          <w:color w:val="000000" w:themeColor="text1"/>
        </w:rPr>
      </w:pPr>
      <w:r w:rsidRPr="008238AF">
        <w:rPr>
          <w:color w:val="000000" w:themeColor="text1"/>
        </w:rPr>
        <w:t>按传输方式分：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666"/>
        <w:gridCol w:w="6630"/>
      </w:tblGrid>
      <w:tr w:rsidR="009B5317" w:rsidRPr="008238AF" w14:paraId="031E520D" w14:textId="77777777" w:rsidTr="00F32297">
        <w:trPr>
          <w:trHeight w:val="57"/>
        </w:trPr>
        <w:tc>
          <w:tcPr>
            <w:tcW w:w="1004" w:type="pct"/>
            <w:shd w:val="clear" w:color="auto" w:fill="auto"/>
            <w:tcMar>
              <w:top w:w="72" w:type="dxa"/>
              <w:left w:w="144" w:type="dxa"/>
              <w:bottom w:w="72" w:type="dxa"/>
              <w:right w:w="144" w:type="dxa"/>
            </w:tcMar>
            <w:vAlign w:val="center"/>
            <w:hideMark/>
          </w:tcPr>
          <w:p w14:paraId="3C53B48F" w14:textId="77777777" w:rsidR="009B5317" w:rsidRPr="008238AF" w:rsidRDefault="009B5317" w:rsidP="00F32297">
            <w:pPr>
              <w:pStyle w:val="biao"/>
              <w:rPr>
                <w:color w:val="000000" w:themeColor="text1"/>
              </w:rPr>
            </w:pPr>
          </w:p>
        </w:tc>
        <w:tc>
          <w:tcPr>
            <w:tcW w:w="3996" w:type="pct"/>
            <w:shd w:val="clear" w:color="auto" w:fill="auto"/>
            <w:tcMar>
              <w:top w:w="72" w:type="dxa"/>
              <w:left w:w="144" w:type="dxa"/>
              <w:bottom w:w="72" w:type="dxa"/>
              <w:right w:w="144" w:type="dxa"/>
            </w:tcMar>
            <w:vAlign w:val="center"/>
            <w:hideMark/>
          </w:tcPr>
          <w:p w14:paraId="7242AE1C" w14:textId="77777777" w:rsidR="009B5317" w:rsidRPr="008238AF" w:rsidRDefault="009B5317" w:rsidP="00F32297">
            <w:pPr>
              <w:pStyle w:val="biao"/>
              <w:rPr>
                <w:color w:val="000000" w:themeColor="text1"/>
              </w:rPr>
            </w:pPr>
            <w:r w:rsidRPr="008238AF">
              <w:rPr>
                <w:rFonts w:hint="eastAsia"/>
                <w:color w:val="000000" w:themeColor="text1"/>
              </w:rPr>
              <w:t>特点</w:t>
            </w:r>
          </w:p>
        </w:tc>
      </w:tr>
      <w:tr w:rsidR="009B5317" w:rsidRPr="008238AF" w14:paraId="45E169F2" w14:textId="77777777" w:rsidTr="00F32297">
        <w:trPr>
          <w:trHeight w:val="57"/>
        </w:trPr>
        <w:tc>
          <w:tcPr>
            <w:tcW w:w="1004" w:type="pct"/>
            <w:shd w:val="clear" w:color="auto" w:fill="auto"/>
            <w:tcMar>
              <w:top w:w="72" w:type="dxa"/>
              <w:left w:w="144" w:type="dxa"/>
              <w:bottom w:w="72" w:type="dxa"/>
              <w:right w:w="144" w:type="dxa"/>
            </w:tcMar>
            <w:vAlign w:val="center"/>
            <w:hideMark/>
          </w:tcPr>
          <w:p w14:paraId="3D3E6329" w14:textId="77777777" w:rsidR="009B5317" w:rsidRPr="008238AF" w:rsidRDefault="009B5317" w:rsidP="00F32297">
            <w:pPr>
              <w:pStyle w:val="biao"/>
              <w:rPr>
                <w:color w:val="000000" w:themeColor="text1"/>
              </w:rPr>
            </w:pPr>
            <w:r w:rsidRPr="008238AF">
              <w:rPr>
                <w:rFonts w:hint="eastAsia"/>
                <w:color w:val="000000" w:themeColor="text1"/>
              </w:rPr>
              <w:t>消息集成</w:t>
            </w:r>
          </w:p>
        </w:tc>
        <w:tc>
          <w:tcPr>
            <w:tcW w:w="3996" w:type="pct"/>
            <w:shd w:val="clear" w:color="auto" w:fill="auto"/>
            <w:tcMar>
              <w:top w:w="72" w:type="dxa"/>
              <w:left w:w="144" w:type="dxa"/>
              <w:bottom w:w="72" w:type="dxa"/>
              <w:right w:w="144" w:type="dxa"/>
            </w:tcMar>
            <w:vAlign w:val="center"/>
            <w:hideMark/>
          </w:tcPr>
          <w:p w14:paraId="1D6EFCB5" w14:textId="77777777" w:rsidR="009B5317" w:rsidRPr="008238AF" w:rsidRDefault="009B5317" w:rsidP="00F32297">
            <w:pPr>
              <w:pStyle w:val="biao"/>
              <w:rPr>
                <w:color w:val="000000" w:themeColor="text1"/>
              </w:rPr>
            </w:pPr>
            <w:r w:rsidRPr="008238AF">
              <w:rPr>
                <w:rFonts w:hint="eastAsia"/>
                <w:color w:val="000000" w:themeColor="text1"/>
              </w:rPr>
              <w:t>数据量小，交互频繁，立即地，异步</w:t>
            </w:r>
          </w:p>
        </w:tc>
      </w:tr>
      <w:tr w:rsidR="009B5317" w:rsidRPr="008238AF" w14:paraId="5F3BFCBF" w14:textId="77777777" w:rsidTr="00F32297">
        <w:trPr>
          <w:trHeight w:val="57"/>
        </w:trPr>
        <w:tc>
          <w:tcPr>
            <w:tcW w:w="1004" w:type="pct"/>
            <w:shd w:val="clear" w:color="auto" w:fill="auto"/>
            <w:tcMar>
              <w:top w:w="72" w:type="dxa"/>
              <w:left w:w="144" w:type="dxa"/>
              <w:bottom w:w="72" w:type="dxa"/>
              <w:right w:w="144" w:type="dxa"/>
            </w:tcMar>
            <w:vAlign w:val="center"/>
            <w:hideMark/>
          </w:tcPr>
          <w:p w14:paraId="73AA399C" w14:textId="77777777" w:rsidR="009B5317" w:rsidRPr="008238AF" w:rsidRDefault="009B5317" w:rsidP="00F32297">
            <w:pPr>
              <w:pStyle w:val="biao"/>
              <w:rPr>
                <w:color w:val="000000" w:themeColor="text1"/>
              </w:rPr>
            </w:pPr>
            <w:r w:rsidRPr="008238AF">
              <w:rPr>
                <w:rFonts w:hint="eastAsia"/>
                <w:color w:val="000000" w:themeColor="text1"/>
              </w:rPr>
              <w:t>共享数据库</w:t>
            </w:r>
          </w:p>
        </w:tc>
        <w:tc>
          <w:tcPr>
            <w:tcW w:w="3996" w:type="pct"/>
            <w:shd w:val="clear" w:color="auto" w:fill="auto"/>
            <w:tcMar>
              <w:top w:w="72" w:type="dxa"/>
              <w:left w:w="144" w:type="dxa"/>
              <w:bottom w:w="72" w:type="dxa"/>
              <w:right w:w="144" w:type="dxa"/>
            </w:tcMar>
            <w:vAlign w:val="center"/>
            <w:hideMark/>
          </w:tcPr>
          <w:p w14:paraId="64710790" w14:textId="77777777" w:rsidR="009B5317" w:rsidRPr="008238AF" w:rsidRDefault="009B5317" w:rsidP="00F32297">
            <w:pPr>
              <w:pStyle w:val="biao"/>
              <w:rPr>
                <w:color w:val="000000" w:themeColor="text1"/>
              </w:rPr>
            </w:pPr>
            <w:r w:rsidRPr="008238AF">
              <w:rPr>
                <w:rFonts w:hint="eastAsia"/>
                <w:color w:val="000000" w:themeColor="text1"/>
              </w:rPr>
              <w:t>交互频繁，立即地，同步</w:t>
            </w:r>
          </w:p>
        </w:tc>
      </w:tr>
      <w:tr w:rsidR="009B5317" w:rsidRPr="008238AF" w14:paraId="5A739B18" w14:textId="77777777" w:rsidTr="00F32297">
        <w:trPr>
          <w:trHeight w:val="57"/>
        </w:trPr>
        <w:tc>
          <w:tcPr>
            <w:tcW w:w="1004" w:type="pct"/>
            <w:shd w:val="clear" w:color="auto" w:fill="auto"/>
            <w:tcMar>
              <w:top w:w="72" w:type="dxa"/>
              <w:left w:w="144" w:type="dxa"/>
              <w:bottom w:w="72" w:type="dxa"/>
              <w:right w:w="144" w:type="dxa"/>
            </w:tcMar>
            <w:vAlign w:val="center"/>
            <w:hideMark/>
          </w:tcPr>
          <w:p w14:paraId="1B5C18A2" w14:textId="77777777" w:rsidR="009B5317" w:rsidRPr="008238AF" w:rsidRDefault="009B5317" w:rsidP="00F32297">
            <w:pPr>
              <w:pStyle w:val="biao"/>
              <w:rPr>
                <w:color w:val="000000" w:themeColor="text1"/>
              </w:rPr>
            </w:pPr>
            <w:r w:rsidRPr="008238AF">
              <w:rPr>
                <w:rFonts w:hint="eastAsia"/>
                <w:color w:val="000000" w:themeColor="text1"/>
              </w:rPr>
              <w:t>文件传输</w:t>
            </w:r>
          </w:p>
        </w:tc>
        <w:tc>
          <w:tcPr>
            <w:tcW w:w="3996" w:type="pct"/>
            <w:shd w:val="clear" w:color="auto" w:fill="auto"/>
            <w:tcMar>
              <w:top w:w="72" w:type="dxa"/>
              <w:left w:w="144" w:type="dxa"/>
              <w:bottom w:w="72" w:type="dxa"/>
              <w:right w:w="144" w:type="dxa"/>
            </w:tcMar>
            <w:vAlign w:val="center"/>
            <w:hideMark/>
          </w:tcPr>
          <w:p w14:paraId="3729D23F" w14:textId="77777777" w:rsidR="009B5317" w:rsidRPr="008238AF" w:rsidRDefault="009B5317" w:rsidP="00F32297">
            <w:pPr>
              <w:pStyle w:val="biao"/>
              <w:rPr>
                <w:color w:val="000000" w:themeColor="text1"/>
              </w:rPr>
            </w:pPr>
            <w:r w:rsidRPr="008238AF">
              <w:rPr>
                <w:rFonts w:hint="eastAsia"/>
                <w:color w:val="000000" w:themeColor="text1"/>
              </w:rPr>
              <w:t>数据量大，交互频度小，即时性要求低（月末，年末）</w:t>
            </w:r>
          </w:p>
        </w:tc>
      </w:tr>
    </w:tbl>
    <w:p w14:paraId="2011CA40" w14:textId="77777777" w:rsidR="009B5317" w:rsidRPr="008238AF" w:rsidRDefault="009B5317" w:rsidP="009B5317">
      <w:pPr>
        <w:ind w:firstLine="420"/>
        <w:rPr>
          <w:color w:val="000000" w:themeColor="text1"/>
        </w:rPr>
      </w:pPr>
      <w:r w:rsidRPr="008238AF">
        <w:rPr>
          <w:rFonts w:hint="eastAsia"/>
          <w:color w:val="000000" w:themeColor="text1"/>
        </w:rPr>
        <w:t>（5）消息集成</w:t>
      </w:r>
    </w:p>
    <w:p w14:paraId="6588CD9E" w14:textId="77777777" w:rsidR="009B5317" w:rsidRPr="008238AF" w:rsidRDefault="009B5317" w:rsidP="009B5317">
      <w:pPr>
        <w:ind w:firstLine="420"/>
        <w:rPr>
          <w:color w:val="000000" w:themeColor="text1"/>
        </w:rPr>
      </w:pPr>
      <w:r w:rsidRPr="008238AF">
        <w:rPr>
          <w:rFonts w:hint="eastAsia"/>
          <w:color w:val="000000" w:themeColor="text1"/>
        </w:rPr>
        <w:t>适用于数据量小、但要求频繁地、立即地、异步地数据交换场合。</w:t>
      </w:r>
    </w:p>
    <w:p w14:paraId="4C451478" w14:textId="77777777" w:rsidR="009B5317" w:rsidRPr="008238AF" w:rsidRDefault="009B5317" w:rsidP="009B5317">
      <w:pPr>
        <w:ind w:firstLine="420"/>
        <w:rPr>
          <w:color w:val="000000" w:themeColor="text1"/>
        </w:rPr>
      </w:pPr>
      <w:r w:rsidRPr="008238AF">
        <w:rPr>
          <w:rFonts w:hint="eastAsia"/>
          <w:color w:val="000000" w:themeColor="text1"/>
        </w:rPr>
        <w:t>（6）共享数据库</w:t>
      </w:r>
    </w:p>
    <w:p w14:paraId="112F12EB" w14:textId="77777777" w:rsidR="009B5317" w:rsidRPr="008238AF" w:rsidRDefault="009B5317" w:rsidP="009B5317">
      <w:pPr>
        <w:ind w:firstLine="420"/>
        <w:rPr>
          <w:color w:val="000000" w:themeColor="text1"/>
        </w:rPr>
      </w:pPr>
      <w:r w:rsidRPr="008238AF">
        <w:rPr>
          <w:rFonts w:hint="eastAsia"/>
          <w:color w:val="000000" w:themeColor="text1"/>
        </w:rPr>
        <w:t>实时性强、可以频繁交互，数据的交换属于同步方式。</w:t>
      </w:r>
    </w:p>
    <w:p w14:paraId="55F5743F" w14:textId="77777777" w:rsidR="009B5317" w:rsidRPr="008238AF" w:rsidRDefault="009B5317" w:rsidP="009B5317">
      <w:pPr>
        <w:ind w:firstLine="420"/>
        <w:rPr>
          <w:color w:val="000000" w:themeColor="text1"/>
        </w:rPr>
      </w:pPr>
      <w:r w:rsidRPr="008238AF">
        <w:rPr>
          <w:rFonts w:hint="eastAsia"/>
          <w:color w:val="000000" w:themeColor="text1"/>
        </w:rPr>
        <w:t>（7）文件传输</w:t>
      </w:r>
    </w:p>
    <w:p w14:paraId="44797B8A" w14:textId="77777777" w:rsidR="009B5317" w:rsidRPr="008238AF" w:rsidRDefault="009B5317" w:rsidP="009B5317">
      <w:pPr>
        <w:ind w:firstLine="420"/>
        <w:rPr>
          <w:color w:val="000000" w:themeColor="text1"/>
        </w:rPr>
      </w:pPr>
      <w:r w:rsidRPr="008238AF">
        <w:rPr>
          <w:rFonts w:hint="eastAsia"/>
          <w:color w:val="000000" w:themeColor="text1"/>
        </w:rPr>
        <w:t>适用于数据量大、交换频度小、即时性要求低的情况。</w:t>
      </w:r>
    </w:p>
    <w:p w14:paraId="03853122" w14:textId="77777777" w:rsidR="009B5317" w:rsidRPr="008238AF" w:rsidRDefault="009B5317" w:rsidP="009B5317">
      <w:pPr>
        <w:pStyle w:val="2"/>
        <w:rPr>
          <w:color w:val="000000" w:themeColor="text1"/>
        </w:rPr>
      </w:pPr>
      <w:bookmarkStart w:id="7" w:name="_Toc105689283"/>
      <w:r w:rsidRPr="008238AF">
        <w:rPr>
          <w:rFonts w:hint="eastAsia"/>
          <w:color w:val="000000" w:themeColor="text1"/>
        </w:rPr>
        <w:t xml:space="preserve">3 </w:t>
      </w:r>
      <w:r w:rsidRPr="008238AF">
        <w:rPr>
          <w:rFonts w:hint="eastAsia"/>
          <w:color w:val="000000" w:themeColor="text1"/>
        </w:rPr>
        <w:t>章节问答</w:t>
      </w:r>
      <w:bookmarkEnd w:id="7"/>
    </w:p>
    <w:p w14:paraId="27BA8A38" w14:textId="77777777" w:rsidR="009B5317" w:rsidRPr="008238AF" w:rsidRDefault="009B5317" w:rsidP="009B5317">
      <w:pPr>
        <w:ind w:firstLine="420"/>
        <w:rPr>
          <w:color w:val="000000" w:themeColor="text1"/>
        </w:rPr>
      </w:pPr>
      <w:r w:rsidRPr="008238AF">
        <w:rPr>
          <w:rFonts w:hint="eastAsia"/>
          <w:color w:val="000000" w:themeColor="text1"/>
        </w:rPr>
        <w:t>（</w:t>
      </w:r>
      <w:r w:rsidR="00FA59EB">
        <w:rPr>
          <w:color w:val="000000" w:themeColor="text1"/>
        </w:rPr>
        <w:t>1</w:t>
      </w:r>
      <w:r w:rsidRPr="008238AF">
        <w:rPr>
          <w:rFonts w:hint="eastAsia"/>
          <w:color w:val="000000" w:themeColor="text1"/>
        </w:rPr>
        <w:t>）面向信息集成、面向过程集成、面向服务集成与界面集成、数据集成、应用集成、过程集成有什么区别和联系？</w:t>
      </w:r>
    </w:p>
    <w:p w14:paraId="3A5547E8" w14:textId="77777777" w:rsidR="009B5317" w:rsidRPr="008238AF" w:rsidRDefault="009B5317" w:rsidP="009B5317">
      <w:pPr>
        <w:ind w:firstLine="420"/>
        <w:rPr>
          <w:color w:val="000000" w:themeColor="text1"/>
        </w:rPr>
      </w:pPr>
      <w:r w:rsidRPr="008238AF">
        <w:rPr>
          <w:rFonts w:hint="eastAsia"/>
          <w:color w:val="000000" w:themeColor="text1"/>
        </w:rPr>
        <w:t>答：</w:t>
      </w:r>
    </w:p>
    <w:p w14:paraId="74B466A5" w14:textId="77777777" w:rsidR="009B5317" w:rsidRPr="008238AF" w:rsidRDefault="009B5317" w:rsidP="009B5317">
      <w:pPr>
        <w:ind w:firstLine="420"/>
        <w:rPr>
          <w:color w:val="000000" w:themeColor="text1"/>
        </w:rPr>
      </w:pPr>
      <w:r w:rsidRPr="008238AF">
        <w:rPr>
          <w:rFonts w:hint="eastAsia"/>
          <w:color w:val="000000" w:themeColor="text1"/>
        </w:rPr>
        <w:t>按照集成的层次进行分类的，所以将企业内的集成分为：界面集成、平台集成、数据集成、应用集成、过程集成等。</w:t>
      </w:r>
    </w:p>
    <w:p w14:paraId="47D2C033" w14:textId="77777777" w:rsidR="009B5317" w:rsidRPr="008238AF" w:rsidRDefault="009B5317" w:rsidP="009B5317">
      <w:pPr>
        <w:ind w:firstLine="420"/>
        <w:rPr>
          <w:color w:val="000000" w:themeColor="text1"/>
        </w:rPr>
      </w:pPr>
      <w:r w:rsidRPr="008238AF">
        <w:rPr>
          <w:rFonts w:hint="eastAsia"/>
          <w:color w:val="000000" w:themeColor="text1"/>
        </w:rPr>
        <w:t>按照集成技术来分为：面向信息的集成、面向过程的集成和面向服务的集成。（参见教程P420 集成技术的发展展望）。</w:t>
      </w:r>
    </w:p>
    <w:p w14:paraId="7B2452E5" w14:textId="77777777" w:rsidR="009B5317" w:rsidRPr="008238AF" w:rsidRDefault="009B5317" w:rsidP="009B5317">
      <w:pPr>
        <w:ind w:firstLine="420"/>
        <w:rPr>
          <w:color w:val="000000" w:themeColor="text1"/>
        </w:rPr>
      </w:pPr>
      <w:r w:rsidRPr="008238AF">
        <w:rPr>
          <w:rFonts w:hint="eastAsia"/>
          <w:color w:val="000000" w:themeColor="text1"/>
        </w:rPr>
        <w:t>对于二者的联系： 一般而言，界面集成、平台集成、数据集成、应用集成一般可通过面向信息的集成技术实现，过程集成一般可通过面向过程的集成技术可实现，但其中又常包含接口集成等面向信息的集成技术。当然，应用集成和过程集成也可以通过面向服务的集成技术来实现。</w:t>
      </w:r>
    </w:p>
    <w:p w14:paraId="3B8D0A63" w14:textId="77777777" w:rsidR="009B5317" w:rsidRPr="008238AF" w:rsidRDefault="009B5317" w:rsidP="009B5317">
      <w:pPr>
        <w:pStyle w:val="1"/>
        <w:numPr>
          <w:ilvl w:val="0"/>
          <w:numId w:val="0"/>
        </w:numPr>
        <w:rPr>
          <w:color w:val="000000" w:themeColor="text1"/>
        </w:rPr>
      </w:pPr>
      <w:bookmarkStart w:id="8" w:name="_Toc105689284"/>
      <w:r w:rsidRPr="008238AF">
        <w:rPr>
          <w:color w:val="000000" w:themeColor="text1"/>
        </w:rPr>
        <w:t>第二章</w:t>
      </w:r>
      <w:r w:rsidRPr="008238AF">
        <w:rPr>
          <w:rFonts w:hint="eastAsia"/>
          <w:color w:val="000000" w:themeColor="text1"/>
        </w:rPr>
        <w:t xml:space="preserve"> </w:t>
      </w:r>
      <w:r w:rsidRPr="008238AF">
        <w:rPr>
          <w:rFonts w:hint="eastAsia"/>
          <w:color w:val="000000" w:themeColor="text1"/>
        </w:rPr>
        <w:t>软件工程</w:t>
      </w:r>
      <w:bookmarkEnd w:id="8"/>
    </w:p>
    <w:p w14:paraId="2CD440B9" w14:textId="77777777" w:rsidR="009B5317" w:rsidRPr="008238AF" w:rsidRDefault="009B5317" w:rsidP="009B5317">
      <w:pPr>
        <w:pStyle w:val="2"/>
        <w:rPr>
          <w:color w:val="000000" w:themeColor="text1"/>
        </w:rPr>
      </w:pPr>
      <w:bookmarkStart w:id="9" w:name="_Toc105689285"/>
      <w:r w:rsidRPr="008238AF">
        <w:rPr>
          <w:rFonts w:hint="eastAsia"/>
          <w:color w:val="000000" w:themeColor="text1"/>
        </w:rPr>
        <w:t xml:space="preserve">1 </w:t>
      </w:r>
      <w:r w:rsidRPr="008238AF">
        <w:rPr>
          <w:rFonts w:hint="eastAsia"/>
          <w:color w:val="000000" w:themeColor="text1"/>
        </w:rPr>
        <w:t>考情分析</w:t>
      </w:r>
      <w:bookmarkEnd w:id="9"/>
    </w:p>
    <w:p w14:paraId="65C3BAFE" w14:textId="77777777" w:rsidR="00FA59EB" w:rsidRPr="008238AF" w:rsidRDefault="00FA59EB" w:rsidP="00A04549">
      <w:pPr>
        <w:pStyle w:val="3"/>
        <w:ind w:firstLineChars="94" w:firstLine="198"/>
        <w:rPr>
          <w:color w:val="000000" w:themeColor="text1"/>
        </w:rPr>
      </w:pPr>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本章概要</w:t>
      </w:r>
    </w:p>
    <w:tbl>
      <w:tblPr>
        <w:tblStyle w:val="a7"/>
        <w:tblW w:w="8609" w:type="dxa"/>
        <w:jc w:val="center"/>
        <w:tblLook w:val="04A0" w:firstRow="1" w:lastRow="0" w:firstColumn="1" w:lastColumn="0" w:noHBand="0" w:noVBand="1"/>
      </w:tblPr>
      <w:tblGrid>
        <w:gridCol w:w="770"/>
        <w:gridCol w:w="2949"/>
        <w:gridCol w:w="4890"/>
      </w:tblGrid>
      <w:tr w:rsidR="00A04549" w:rsidRPr="008238AF" w14:paraId="36EF620C" w14:textId="77777777" w:rsidTr="00A04549">
        <w:trPr>
          <w:trHeight w:val="227"/>
          <w:jc w:val="center"/>
        </w:trPr>
        <w:tc>
          <w:tcPr>
            <w:tcW w:w="770" w:type="dxa"/>
            <w:vAlign w:val="center"/>
          </w:tcPr>
          <w:p w14:paraId="20E98E8C" w14:textId="77777777" w:rsidR="00A04549" w:rsidRPr="008238AF" w:rsidRDefault="00A04549" w:rsidP="00BB5FA4">
            <w:pPr>
              <w:pStyle w:val="biao"/>
              <w:rPr>
                <w:color w:val="000000" w:themeColor="text1"/>
              </w:rPr>
            </w:pPr>
            <w:r w:rsidRPr="008238AF">
              <w:rPr>
                <w:rFonts w:hint="eastAsia"/>
                <w:color w:val="000000" w:themeColor="text1"/>
              </w:rPr>
              <w:t>序号</w:t>
            </w:r>
          </w:p>
        </w:tc>
        <w:tc>
          <w:tcPr>
            <w:tcW w:w="2949" w:type="dxa"/>
            <w:vAlign w:val="center"/>
          </w:tcPr>
          <w:p w14:paraId="3B0E5665" w14:textId="77777777" w:rsidR="00A04549" w:rsidRPr="008238AF" w:rsidRDefault="00A04549" w:rsidP="00BB5FA4">
            <w:pPr>
              <w:pStyle w:val="biao"/>
              <w:rPr>
                <w:color w:val="000000" w:themeColor="text1"/>
              </w:rPr>
            </w:pPr>
            <w:r w:rsidRPr="008238AF">
              <w:rPr>
                <w:rFonts w:hint="eastAsia"/>
                <w:color w:val="000000" w:themeColor="text1"/>
              </w:rPr>
              <w:t>知识领域</w:t>
            </w:r>
          </w:p>
        </w:tc>
        <w:tc>
          <w:tcPr>
            <w:tcW w:w="4890" w:type="dxa"/>
            <w:vAlign w:val="center"/>
          </w:tcPr>
          <w:p w14:paraId="301529BF" w14:textId="77777777" w:rsidR="00A04549" w:rsidRPr="008238AF" w:rsidRDefault="00A04549" w:rsidP="00BB5FA4">
            <w:pPr>
              <w:pStyle w:val="biao"/>
              <w:rPr>
                <w:color w:val="000000" w:themeColor="text1"/>
              </w:rPr>
            </w:pPr>
            <w:r w:rsidRPr="008238AF">
              <w:rPr>
                <w:rFonts w:hint="eastAsia"/>
                <w:color w:val="000000" w:themeColor="text1"/>
              </w:rPr>
              <w:t>知识点详情</w:t>
            </w:r>
          </w:p>
        </w:tc>
      </w:tr>
      <w:tr w:rsidR="00A04549" w:rsidRPr="008238AF" w14:paraId="6EF479DE" w14:textId="77777777" w:rsidTr="00A04549">
        <w:trPr>
          <w:trHeight w:val="227"/>
          <w:jc w:val="center"/>
        </w:trPr>
        <w:tc>
          <w:tcPr>
            <w:tcW w:w="770" w:type="dxa"/>
            <w:vAlign w:val="center"/>
          </w:tcPr>
          <w:p w14:paraId="18914226" w14:textId="77777777" w:rsidR="00A04549" w:rsidRPr="008238AF" w:rsidRDefault="00A04549" w:rsidP="00BB5FA4">
            <w:pPr>
              <w:pStyle w:val="biao"/>
              <w:rPr>
                <w:color w:val="000000" w:themeColor="text1"/>
              </w:rPr>
            </w:pPr>
            <w:r w:rsidRPr="008238AF">
              <w:rPr>
                <w:rFonts w:hint="eastAsia"/>
                <w:color w:val="000000" w:themeColor="text1"/>
              </w:rPr>
              <w:t>1</w:t>
            </w:r>
          </w:p>
        </w:tc>
        <w:tc>
          <w:tcPr>
            <w:tcW w:w="2949" w:type="dxa"/>
            <w:vMerge w:val="restart"/>
            <w:vAlign w:val="center"/>
          </w:tcPr>
          <w:p w14:paraId="17A372D7" w14:textId="77777777" w:rsidR="00A04549" w:rsidRPr="008238AF" w:rsidRDefault="00A04549" w:rsidP="00BB5FA4">
            <w:pPr>
              <w:pStyle w:val="biao"/>
              <w:rPr>
                <w:color w:val="000000" w:themeColor="text1"/>
              </w:rPr>
            </w:pPr>
            <w:r w:rsidRPr="008238AF">
              <w:rPr>
                <w:rFonts w:hint="eastAsia"/>
                <w:color w:val="000000" w:themeColor="text1"/>
              </w:rPr>
              <w:t>软件开发</w:t>
            </w:r>
          </w:p>
        </w:tc>
        <w:tc>
          <w:tcPr>
            <w:tcW w:w="4890" w:type="dxa"/>
            <w:vAlign w:val="center"/>
          </w:tcPr>
          <w:p w14:paraId="74795D12" w14:textId="77777777" w:rsidR="00A04549" w:rsidRPr="008238AF" w:rsidRDefault="00A04549" w:rsidP="00BB5FA4">
            <w:pPr>
              <w:pStyle w:val="biao"/>
              <w:rPr>
                <w:color w:val="000000" w:themeColor="text1"/>
              </w:rPr>
            </w:pPr>
            <w:r w:rsidRPr="008238AF">
              <w:rPr>
                <w:rFonts w:hint="eastAsia"/>
                <w:color w:val="000000" w:themeColor="text1"/>
              </w:rPr>
              <w:t>软件开发方法（</w:t>
            </w:r>
            <w:r w:rsidRPr="008238AF">
              <w:rPr>
                <w:rFonts w:ascii="Segoe UI Symbol" w:hAnsi="Segoe UI Symbol" w:cs="Segoe UI Symbol"/>
                <w:color w:val="000000" w:themeColor="text1"/>
              </w:rPr>
              <w:t>⭐</w:t>
            </w:r>
            <w:r w:rsidRPr="008238AF">
              <w:rPr>
                <w:color w:val="000000" w:themeColor="text1"/>
              </w:rPr>
              <w:t>）</w:t>
            </w:r>
          </w:p>
        </w:tc>
      </w:tr>
      <w:tr w:rsidR="00A04549" w:rsidRPr="008238AF" w14:paraId="09A0C8E4" w14:textId="77777777" w:rsidTr="00A04549">
        <w:trPr>
          <w:trHeight w:val="227"/>
          <w:jc w:val="center"/>
        </w:trPr>
        <w:tc>
          <w:tcPr>
            <w:tcW w:w="770" w:type="dxa"/>
            <w:vAlign w:val="center"/>
          </w:tcPr>
          <w:p w14:paraId="33F41D14" w14:textId="77777777" w:rsidR="00A04549" w:rsidRPr="008238AF" w:rsidRDefault="00A04549" w:rsidP="00BB5FA4">
            <w:pPr>
              <w:pStyle w:val="biao"/>
              <w:rPr>
                <w:color w:val="000000" w:themeColor="text1"/>
              </w:rPr>
            </w:pPr>
            <w:r w:rsidRPr="008238AF">
              <w:rPr>
                <w:rFonts w:hint="eastAsia"/>
                <w:color w:val="000000" w:themeColor="text1"/>
              </w:rPr>
              <w:t>2</w:t>
            </w:r>
          </w:p>
        </w:tc>
        <w:tc>
          <w:tcPr>
            <w:tcW w:w="2949" w:type="dxa"/>
            <w:vMerge/>
            <w:vAlign w:val="center"/>
          </w:tcPr>
          <w:p w14:paraId="370C639B" w14:textId="77777777" w:rsidR="00A04549" w:rsidRPr="008238AF" w:rsidRDefault="00A04549" w:rsidP="00BB5FA4">
            <w:pPr>
              <w:pStyle w:val="biao"/>
              <w:rPr>
                <w:color w:val="000000" w:themeColor="text1"/>
              </w:rPr>
            </w:pPr>
          </w:p>
        </w:tc>
        <w:tc>
          <w:tcPr>
            <w:tcW w:w="4890" w:type="dxa"/>
            <w:vAlign w:val="center"/>
          </w:tcPr>
          <w:p w14:paraId="7155F4E4" w14:textId="77777777" w:rsidR="00A04549" w:rsidRPr="008238AF" w:rsidRDefault="00A04549" w:rsidP="00BB5FA4">
            <w:pPr>
              <w:pStyle w:val="biao"/>
              <w:rPr>
                <w:color w:val="000000" w:themeColor="text1"/>
              </w:rPr>
            </w:pPr>
            <w:r w:rsidRPr="008238AF">
              <w:rPr>
                <w:rFonts w:hint="eastAsia"/>
                <w:color w:val="000000" w:themeColor="text1"/>
              </w:rPr>
              <w:t>软件开发模型（</w:t>
            </w:r>
            <w:r w:rsidRPr="008238AF">
              <w:rPr>
                <w:rFonts w:ascii="Segoe UI Symbol" w:hAnsi="Segoe UI Symbol" w:cs="Segoe UI Symbol"/>
                <w:color w:val="000000" w:themeColor="text1"/>
              </w:rPr>
              <w:t>⭐⭐⭐⭐⭐</w:t>
            </w:r>
            <w:r w:rsidRPr="008238AF">
              <w:rPr>
                <w:color w:val="000000" w:themeColor="text1"/>
              </w:rPr>
              <w:t>）</w:t>
            </w:r>
          </w:p>
        </w:tc>
      </w:tr>
      <w:tr w:rsidR="00A04549" w:rsidRPr="008238AF" w14:paraId="38B0E02D" w14:textId="77777777" w:rsidTr="00A04549">
        <w:trPr>
          <w:trHeight w:val="227"/>
          <w:jc w:val="center"/>
        </w:trPr>
        <w:tc>
          <w:tcPr>
            <w:tcW w:w="770" w:type="dxa"/>
            <w:vAlign w:val="center"/>
          </w:tcPr>
          <w:p w14:paraId="78478241" w14:textId="77777777" w:rsidR="00A04549" w:rsidRPr="008238AF" w:rsidRDefault="00A04549" w:rsidP="00BB5FA4">
            <w:pPr>
              <w:pStyle w:val="biao"/>
              <w:rPr>
                <w:color w:val="000000" w:themeColor="text1"/>
              </w:rPr>
            </w:pPr>
            <w:r w:rsidRPr="008238AF">
              <w:rPr>
                <w:rFonts w:hint="eastAsia"/>
                <w:color w:val="000000" w:themeColor="text1"/>
              </w:rPr>
              <w:t>3</w:t>
            </w:r>
          </w:p>
        </w:tc>
        <w:tc>
          <w:tcPr>
            <w:tcW w:w="2949" w:type="dxa"/>
            <w:vMerge/>
            <w:vAlign w:val="center"/>
          </w:tcPr>
          <w:p w14:paraId="6A5CF6FD" w14:textId="77777777" w:rsidR="00A04549" w:rsidRPr="008238AF" w:rsidRDefault="00A04549" w:rsidP="00BB5FA4">
            <w:pPr>
              <w:pStyle w:val="biao"/>
              <w:rPr>
                <w:color w:val="000000" w:themeColor="text1"/>
              </w:rPr>
            </w:pPr>
          </w:p>
        </w:tc>
        <w:tc>
          <w:tcPr>
            <w:tcW w:w="4890" w:type="dxa"/>
            <w:vAlign w:val="center"/>
          </w:tcPr>
          <w:p w14:paraId="0B7C4006" w14:textId="77777777" w:rsidR="00A04549" w:rsidRPr="008238AF" w:rsidRDefault="00A04549" w:rsidP="00BB5FA4">
            <w:pPr>
              <w:pStyle w:val="biao"/>
              <w:rPr>
                <w:color w:val="000000" w:themeColor="text1"/>
              </w:rPr>
            </w:pPr>
            <w:r w:rsidRPr="008238AF">
              <w:rPr>
                <w:rFonts w:hint="eastAsia"/>
                <w:color w:val="000000" w:themeColor="text1"/>
              </w:rPr>
              <w:t>逆向工程（</w:t>
            </w:r>
            <w:r w:rsidRPr="008238AF">
              <w:rPr>
                <w:rFonts w:ascii="Segoe UI Symbol" w:hAnsi="Segoe UI Symbol" w:cs="Segoe UI Symbol"/>
                <w:color w:val="000000" w:themeColor="text1"/>
              </w:rPr>
              <w:t>⭐</w:t>
            </w:r>
            <w:r w:rsidRPr="008238AF">
              <w:rPr>
                <w:color w:val="000000" w:themeColor="text1"/>
              </w:rPr>
              <w:t>）</w:t>
            </w:r>
          </w:p>
        </w:tc>
      </w:tr>
      <w:tr w:rsidR="00A04549" w:rsidRPr="008238AF" w14:paraId="19F1C9F6" w14:textId="77777777" w:rsidTr="00A04549">
        <w:trPr>
          <w:trHeight w:val="227"/>
          <w:jc w:val="center"/>
        </w:trPr>
        <w:tc>
          <w:tcPr>
            <w:tcW w:w="770" w:type="dxa"/>
            <w:vAlign w:val="center"/>
          </w:tcPr>
          <w:p w14:paraId="7494E873" w14:textId="77777777" w:rsidR="00A04549" w:rsidRPr="008238AF" w:rsidRDefault="00A04549" w:rsidP="00BB5FA4">
            <w:pPr>
              <w:pStyle w:val="biao"/>
              <w:rPr>
                <w:color w:val="000000" w:themeColor="text1"/>
              </w:rPr>
            </w:pPr>
            <w:r w:rsidRPr="008238AF">
              <w:rPr>
                <w:rFonts w:hint="eastAsia"/>
                <w:color w:val="000000" w:themeColor="text1"/>
              </w:rPr>
              <w:t>1</w:t>
            </w:r>
          </w:p>
        </w:tc>
        <w:tc>
          <w:tcPr>
            <w:tcW w:w="2949" w:type="dxa"/>
            <w:vMerge w:val="restart"/>
            <w:vAlign w:val="center"/>
          </w:tcPr>
          <w:p w14:paraId="0FA67645" w14:textId="77777777" w:rsidR="00A04549" w:rsidRPr="008238AF" w:rsidRDefault="00A04549" w:rsidP="00BB5FA4">
            <w:pPr>
              <w:pStyle w:val="biao"/>
              <w:rPr>
                <w:color w:val="000000" w:themeColor="text1"/>
              </w:rPr>
            </w:pPr>
            <w:r w:rsidRPr="008238AF">
              <w:rPr>
                <w:rFonts w:hint="eastAsia"/>
                <w:color w:val="000000" w:themeColor="text1"/>
              </w:rPr>
              <w:t>需求工程</w:t>
            </w:r>
          </w:p>
        </w:tc>
        <w:tc>
          <w:tcPr>
            <w:tcW w:w="4890" w:type="dxa"/>
            <w:vAlign w:val="center"/>
          </w:tcPr>
          <w:p w14:paraId="0013FD87" w14:textId="77777777" w:rsidR="00A04549" w:rsidRPr="008238AF" w:rsidRDefault="00A04549" w:rsidP="00BB5FA4">
            <w:pPr>
              <w:pStyle w:val="biao"/>
              <w:rPr>
                <w:color w:val="000000" w:themeColor="text1"/>
              </w:rPr>
            </w:pPr>
            <w:r w:rsidRPr="008238AF">
              <w:rPr>
                <w:rFonts w:hint="eastAsia"/>
                <w:color w:val="000000" w:themeColor="text1"/>
              </w:rPr>
              <w:t>概述</w:t>
            </w:r>
          </w:p>
        </w:tc>
      </w:tr>
      <w:tr w:rsidR="00A04549" w:rsidRPr="008238AF" w14:paraId="198689F8" w14:textId="77777777" w:rsidTr="00A04549">
        <w:trPr>
          <w:trHeight w:val="227"/>
          <w:jc w:val="center"/>
        </w:trPr>
        <w:tc>
          <w:tcPr>
            <w:tcW w:w="770" w:type="dxa"/>
            <w:vAlign w:val="center"/>
          </w:tcPr>
          <w:p w14:paraId="6BDD9265" w14:textId="77777777" w:rsidR="00A04549" w:rsidRPr="008238AF" w:rsidRDefault="00A04549" w:rsidP="00BB5FA4">
            <w:pPr>
              <w:pStyle w:val="biao"/>
              <w:rPr>
                <w:color w:val="000000" w:themeColor="text1"/>
              </w:rPr>
            </w:pPr>
            <w:r w:rsidRPr="008238AF">
              <w:rPr>
                <w:rFonts w:hint="eastAsia"/>
                <w:color w:val="000000" w:themeColor="text1"/>
              </w:rPr>
              <w:t>2</w:t>
            </w:r>
          </w:p>
        </w:tc>
        <w:tc>
          <w:tcPr>
            <w:tcW w:w="2949" w:type="dxa"/>
            <w:vMerge/>
            <w:vAlign w:val="center"/>
          </w:tcPr>
          <w:p w14:paraId="2E4624BF" w14:textId="77777777" w:rsidR="00A04549" w:rsidRPr="008238AF" w:rsidRDefault="00A04549" w:rsidP="00BB5FA4">
            <w:pPr>
              <w:pStyle w:val="biao"/>
              <w:rPr>
                <w:color w:val="000000" w:themeColor="text1"/>
              </w:rPr>
            </w:pPr>
          </w:p>
        </w:tc>
        <w:tc>
          <w:tcPr>
            <w:tcW w:w="4890" w:type="dxa"/>
            <w:vAlign w:val="center"/>
          </w:tcPr>
          <w:p w14:paraId="53FC84FC" w14:textId="77777777" w:rsidR="00A04549" w:rsidRPr="008238AF" w:rsidRDefault="00A04549" w:rsidP="00BB5FA4">
            <w:pPr>
              <w:pStyle w:val="biao"/>
              <w:rPr>
                <w:color w:val="000000" w:themeColor="text1"/>
              </w:rPr>
            </w:pPr>
            <w:r w:rsidRPr="008238AF">
              <w:rPr>
                <w:rFonts w:hint="eastAsia"/>
                <w:color w:val="000000" w:themeColor="text1"/>
              </w:rPr>
              <w:t>需求开发（</w:t>
            </w:r>
            <w:r w:rsidRPr="008238AF">
              <w:rPr>
                <w:rFonts w:ascii="Segoe UI Symbol" w:hAnsi="Segoe UI Symbol" w:cs="Segoe UI Symbol"/>
                <w:color w:val="000000" w:themeColor="text1"/>
              </w:rPr>
              <w:t>⭐⭐⭐⭐⭐</w:t>
            </w:r>
            <w:r w:rsidRPr="008238AF">
              <w:rPr>
                <w:color w:val="000000" w:themeColor="text1"/>
              </w:rPr>
              <w:t>）</w:t>
            </w:r>
          </w:p>
        </w:tc>
      </w:tr>
      <w:tr w:rsidR="00A04549" w:rsidRPr="008238AF" w14:paraId="315C8C11" w14:textId="77777777" w:rsidTr="00A04549">
        <w:trPr>
          <w:trHeight w:val="227"/>
          <w:jc w:val="center"/>
        </w:trPr>
        <w:tc>
          <w:tcPr>
            <w:tcW w:w="770" w:type="dxa"/>
            <w:vAlign w:val="center"/>
          </w:tcPr>
          <w:p w14:paraId="5967C170" w14:textId="77777777" w:rsidR="00A04549" w:rsidRPr="008238AF" w:rsidRDefault="00A04549" w:rsidP="00BB5FA4">
            <w:pPr>
              <w:pStyle w:val="biao"/>
              <w:rPr>
                <w:color w:val="000000" w:themeColor="text1"/>
              </w:rPr>
            </w:pPr>
            <w:r w:rsidRPr="008238AF">
              <w:rPr>
                <w:rFonts w:hint="eastAsia"/>
                <w:color w:val="000000" w:themeColor="text1"/>
              </w:rPr>
              <w:t>3</w:t>
            </w:r>
          </w:p>
        </w:tc>
        <w:tc>
          <w:tcPr>
            <w:tcW w:w="2949" w:type="dxa"/>
            <w:vMerge/>
            <w:vAlign w:val="center"/>
          </w:tcPr>
          <w:p w14:paraId="7C74D76D" w14:textId="77777777" w:rsidR="00A04549" w:rsidRPr="008238AF" w:rsidRDefault="00A04549" w:rsidP="00BB5FA4">
            <w:pPr>
              <w:pStyle w:val="biao"/>
              <w:rPr>
                <w:color w:val="000000" w:themeColor="text1"/>
              </w:rPr>
            </w:pPr>
          </w:p>
        </w:tc>
        <w:tc>
          <w:tcPr>
            <w:tcW w:w="4890" w:type="dxa"/>
            <w:vAlign w:val="center"/>
          </w:tcPr>
          <w:p w14:paraId="29796676" w14:textId="77777777" w:rsidR="00A04549" w:rsidRPr="008238AF" w:rsidRDefault="00A04549" w:rsidP="00BB5FA4">
            <w:pPr>
              <w:pStyle w:val="biao"/>
              <w:rPr>
                <w:color w:val="000000" w:themeColor="text1"/>
              </w:rPr>
            </w:pPr>
            <w:r w:rsidRPr="008238AF">
              <w:rPr>
                <w:rFonts w:hint="eastAsia"/>
                <w:color w:val="000000" w:themeColor="text1"/>
              </w:rPr>
              <w:t>需求管理（</w:t>
            </w:r>
            <w:r w:rsidRPr="008238AF">
              <w:rPr>
                <w:rFonts w:ascii="Segoe UI Symbol" w:hAnsi="Segoe UI Symbol" w:cs="Segoe UI Symbol"/>
                <w:color w:val="000000" w:themeColor="text1"/>
              </w:rPr>
              <w:t>⭐⭐⭐</w:t>
            </w:r>
            <w:r w:rsidRPr="008238AF">
              <w:rPr>
                <w:color w:val="000000" w:themeColor="text1"/>
              </w:rPr>
              <w:t>）</w:t>
            </w:r>
          </w:p>
        </w:tc>
      </w:tr>
      <w:tr w:rsidR="00A04549" w:rsidRPr="008238AF" w14:paraId="2976B512" w14:textId="77777777" w:rsidTr="00A04549">
        <w:trPr>
          <w:trHeight w:val="227"/>
          <w:jc w:val="center"/>
        </w:trPr>
        <w:tc>
          <w:tcPr>
            <w:tcW w:w="770" w:type="dxa"/>
            <w:vAlign w:val="center"/>
          </w:tcPr>
          <w:p w14:paraId="467641CA" w14:textId="77777777" w:rsidR="00A04549" w:rsidRPr="008238AF" w:rsidRDefault="00A04549" w:rsidP="00BB5FA4">
            <w:pPr>
              <w:pStyle w:val="biao"/>
              <w:rPr>
                <w:color w:val="000000" w:themeColor="text1"/>
              </w:rPr>
            </w:pPr>
            <w:r w:rsidRPr="008238AF">
              <w:rPr>
                <w:rFonts w:hint="eastAsia"/>
                <w:color w:val="000000" w:themeColor="text1"/>
              </w:rPr>
              <w:t>1</w:t>
            </w:r>
          </w:p>
        </w:tc>
        <w:tc>
          <w:tcPr>
            <w:tcW w:w="2949" w:type="dxa"/>
            <w:vAlign w:val="center"/>
          </w:tcPr>
          <w:p w14:paraId="41C6C583" w14:textId="77777777" w:rsidR="00A04549" w:rsidRPr="008238AF" w:rsidRDefault="00A04549" w:rsidP="00BB5FA4">
            <w:pPr>
              <w:pStyle w:val="biao"/>
              <w:rPr>
                <w:color w:val="000000" w:themeColor="text1"/>
              </w:rPr>
            </w:pPr>
            <w:r w:rsidRPr="008238AF">
              <w:rPr>
                <w:rFonts w:hint="eastAsia"/>
                <w:color w:val="000000" w:themeColor="text1"/>
              </w:rPr>
              <w:t>系统建模过程</w:t>
            </w:r>
          </w:p>
        </w:tc>
        <w:tc>
          <w:tcPr>
            <w:tcW w:w="4890" w:type="dxa"/>
            <w:vAlign w:val="center"/>
          </w:tcPr>
          <w:p w14:paraId="01941859" w14:textId="77777777" w:rsidR="00A04549" w:rsidRPr="008238AF" w:rsidRDefault="00A04549" w:rsidP="00BB5FA4">
            <w:pPr>
              <w:pStyle w:val="biao"/>
              <w:rPr>
                <w:color w:val="000000" w:themeColor="text1"/>
              </w:rPr>
            </w:pPr>
            <w:r w:rsidRPr="008238AF">
              <w:rPr>
                <w:rFonts w:hint="eastAsia"/>
                <w:color w:val="000000" w:themeColor="text1"/>
              </w:rPr>
              <w:t>系统建模过程</w:t>
            </w:r>
          </w:p>
        </w:tc>
      </w:tr>
      <w:tr w:rsidR="00A04549" w:rsidRPr="008238AF" w14:paraId="040DBB45" w14:textId="77777777" w:rsidTr="00A04549">
        <w:trPr>
          <w:trHeight w:val="227"/>
          <w:jc w:val="center"/>
        </w:trPr>
        <w:tc>
          <w:tcPr>
            <w:tcW w:w="770" w:type="dxa"/>
            <w:vAlign w:val="center"/>
          </w:tcPr>
          <w:p w14:paraId="4A0D49DB" w14:textId="77777777" w:rsidR="00A04549" w:rsidRPr="008238AF" w:rsidRDefault="00A04549" w:rsidP="00BB5FA4">
            <w:pPr>
              <w:pStyle w:val="biao"/>
              <w:rPr>
                <w:color w:val="000000" w:themeColor="text1"/>
              </w:rPr>
            </w:pPr>
            <w:r w:rsidRPr="008238AF">
              <w:rPr>
                <w:rFonts w:hint="eastAsia"/>
                <w:color w:val="000000" w:themeColor="text1"/>
              </w:rPr>
              <w:t>1</w:t>
            </w:r>
          </w:p>
        </w:tc>
        <w:tc>
          <w:tcPr>
            <w:tcW w:w="2949" w:type="dxa"/>
            <w:vMerge w:val="restart"/>
            <w:vAlign w:val="center"/>
          </w:tcPr>
          <w:p w14:paraId="7AD7457D" w14:textId="77777777" w:rsidR="00A04549" w:rsidRPr="008238AF" w:rsidRDefault="00A04549" w:rsidP="00BB5FA4">
            <w:pPr>
              <w:pStyle w:val="biao"/>
              <w:rPr>
                <w:color w:val="000000" w:themeColor="text1"/>
              </w:rPr>
            </w:pPr>
            <w:r w:rsidRPr="008238AF">
              <w:rPr>
                <w:rFonts w:hint="eastAsia"/>
                <w:color w:val="000000" w:themeColor="text1"/>
              </w:rPr>
              <w:t>系统设计</w:t>
            </w:r>
          </w:p>
        </w:tc>
        <w:tc>
          <w:tcPr>
            <w:tcW w:w="4890" w:type="dxa"/>
            <w:vAlign w:val="center"/>
          </w:tcPr>
          <w:p w14:paraId="2F91B65C" w14:textId="77777777" w:rsidR="00A04549" w:rsidRPr="008238AF" w:rsidRDefault="00A04549" w:rsidP="00BB5FA4">
            <w:pPr>
              <w:pStyle w:val="biao"/>
              <w:rPr>
                <w:color w:val="000000" w:themeColor="text1"/>
              </w:rPr>
            </w:pPr>
            <w:r w:rsidRPr="008238AF">
              <w:rPr>
                <w:rFonts w:hint="eastAsia"/>
                <w:color w:val="000000" w:themeColor="text1"/>
              </w:rPr>
              <w:t>系统设计过程</w:t>
            </w:r>
          </w:p>
        </w:tc>
      </w:tr>
      <w:tr w:rsidR="00A04549" w:rsidRPr="008238AF" w14:paraId="77EDBDE0" w14:textId="77777777" w:rsidTr="00A04549">
        <w:trPr>
          <w:trHeight w:val="227"/>
          <w:jc w:val="center"/>
        </w:trPr>
        <w:tc>
          <w:tcPr>
            <w:tcW w:w="770" w:type="dxa"/>
            <w:vAlign w:val="center"/>
          </w:tcPr>
          <w:p w14:paraId="1DD6035C" w14:textId="77777777" w:rsidR="00A04549" w:rsidRPr="008238AF" w:rsidRDefault="00A04549" w:rsidP="00BB5FA4">
            <w:pPr>
              <w:pStyle w:val="biao"/>
              <w:rPr>
                <w:color w:val="000000" w:themeColor="text1"/>
              </w:rPr>
            </w:pPr>
            <w:r w:rsidRPr="008238AF">
              <w:rPr>
                <w:rFonts w:hint="eastAsia"/>
                <w:color w:val="000000" w:themeColor="text1"/>
              </w:rPr>
              <w:t>2</w:t>
            </w:r>
          </w:p>
        </w:tc>
        <w:tc>
          <w:tcPr>
            <w:tcW w:w="2949" w:type="dxa"/>
            <w:vMerge/>
            <w:vAlign w:val="center"/>
          </w:tcPr>
          <w:p w14:paraId="364BAA3A" w14:textId="77777777" w:rsidR="00A04549" w:rsidRPr="008238AF" w:rsidRDefault="00A04549" w:rsidP="00BB5FA4">
            <w:pPr>
              <w:pStyle w:val="biao"/>
              <w:rPr>
                <w:color w:val="000000" w:themeColor="text1"/>
              </w:rPr>
            </w:pPr>
          </w:p>
        </w:tc>
        <w:tc>
          <w:tcPr>
            <w:tcW w:w="4890" w:type="dxa"/>
            <w:vAlign w:val="center"/>
          </w:tcPr>
          <w:p w14:paraId="0FCE49B1" w14:textId="77777777" w:rsidR="00A04549" w:rsidRPr="008238AF" w:rsidRDefault="00A04549" w:rsidP="00BB5FA4">
            <w:pPr>
              <w:pStyle w:val="biao"/>
              <w:rPr>
                <w:color w:val="000000" w:themeColor="text1"/>
              </w:rPr>
            </w:pPr>
            <w:r w:rsidRPr="008238AF">
              <w:rPr>
                <w:rFonts w:hint="eastAsia"/>
                <w:color w:val="000000" w:themeColor="text1"/>
              </w:rPr>
              <w:t>人机界面设计（</w:t>
            </w:r>
            <w:r w:rsidRPr="008238AF">
              <w:rPr>
                <w:rFonts w:ascii="Segoe UI Symbol" w:hAnsi="Segoe UI Symbol" w:cs="Segoe UI Symbol"/>
                <w:color w:val="000000" w:themeColor="text1"/>
              </w:rPr>
              <w:t>⭐</w:t>
            </w:r>
            <w:r w:rsidRPr="008238AF">
              <w:rPr>
                <w:color w:val="000000" w:themeColor="text1"/>
              </w:rPr>
              <w:t>）</w:t>
            </w:r>
          </w:p>
        </w:tc>
      </w:tr>
      <w:tr w:rsidR="00A04549" w:rsidRPr="008238AF" w14:paraId="2294BB64" w14:textId="77777777" w:rsidTr="00A04549">
        <w:trPr>
          <w:trHeight w:val="227"/>
          <w:jc w:val="center"/>
        </w:trPr>
        <w:tc>
          <w:tcPr>
            <w:tcW w:w="770" w:type="dxa"/>
            <w:vAlign w:val="center"/>
          </w:tcPr>
          <w:p w14:paraId="769A2B84" w14:textId="77777777" w:rsidR="00A04549" w:rsidRPr="008238AF" w:rsidRDefault="00A04549" w:rsidP="00BB5FA4">
            <w:pPr>
              <w:pStyle w:val="biao"/>
              <w:rPr>
                <w:color w:val="000000" w:themeColor="text1"/>
              </w:rPr>
            </w:pPr>
            <w:r w:rsidRPr="008238AF">
              <w:rPr>
                <w:rFonts w:hint="eastAsia"/>
                <w:color w:val="000000" w:themeColor="text1"/>
              </w:rPr>
              <w:t>3</w:t>
            </w:r>
          </w:p>
        </w:tc>
        <w:tc>
          <w:tcPr>
            <w:tcW w:w="2949" w:type="dxa"/>
            <w:vMerge/>
            <w:vAlign w:val="center"/>
          </w:tcPr>
          <w:p w14:paraId="13844B96" w14:textId="77777777" w:rsidR="00A04549" w:rsidRPr="008238AF" w:rsidRDefault="00A04549" w:rsidP="00BB5FA4">
            <w:pPr>
              <w:pStyle w:val="biao"/>
              <w:rPr>
                <w:color w:val="000000" w:themeColor="text1"/>
              </w:rPr>
            </w:pPr>
          </w:p>
        </w:tc>
        <w:tc>
          <w:tcPr>
            <w:tcW w:w="4890" w:type="dxa"/>
            <w:vAlign w:val="center"/>
          </w:tcPr>
          <w:p w14:paraId="55546ADE" w14:textId="77777777" w:rsidR="00A04549" w:rsidRPr="008238AF" w:rsidRDefault="00A04549" w:rsidP="00BB5FA4">
            <w:pPr>
              <w:pStyle w:val="biao"/>
              <w:rPr>
                <w:color w:val="000000" w:themeColor="text1"/>
              </w:rPr>
            </w:pPr>
            <w:r w:rsidRPr="008238AF">
              <w:rPr>
                <w:rFonts w:hint="eastAsia"/>
                <w:color w:val="000000" w:themeColor="text1"/>
              </w:rPr>
              <w:t>结构化设计（</w:t>
            </w:r>
            <w:r w:rsidRPr="008238AF">
              <w:rPr>
                <w:rFonts w:ascii="Segoe UI Symbol" w:hAnsi="Segoe UI Symbol" w:cs="Segoe UI Symbol"/>
                <w:color w:val="000000" w:themeColor="text1"/>
              </w:rPr>
              <w:t>⭐</w:t>
            </w:r>
            <w:r w:rsidRPr="008238AF">
              <w:rPr>
                <w:color w:val="000000" w:themeColor="text1"/>
              </w:rPr>
              <w:t>）</w:t>
            </w:r>
          </w:p>
        </w:tc>
      </w:tr>
      <w:tr w:rsidR="00A04549" w:rsidRPr="008238AF" w14:paraId="79EBA537" w14:textId="77777777" w:rsidTr="00A04549">
        <w:trPr>
          <w:trHeight w:val="227"/>
          <w:jc w:val="center"/>
        </w:trPr>
        <w:tc>
          <w:tcPr>
            <w:tcW w:w="770" w:type="dxa"/>
            <w:vAlign w:val="center"/>
          </w:tcPr>
          <w:p w14:paraId="3EE59EA8" w14:textId="77777777" w:rsidR="00A04549" w:rsidRPr="008238AF" w:rsidRDefault="00A04549" w:rsidP="00BB5FA4">
            <w:pPr>
              <w:pStyle w:val="biao"/>
              <w:rPr>
                <w:color w:val="000000" w:themeColor="text1"/>
              </w:rPr>
            </w:pPr>
            <w:r w:rsidRPr="008238AF">
              <w:rPr>
                <w:rFonts w:hint="eastAsia"/>
                <w:color w:val="000000" w:themeColor="text1"/>
              </w:rPr>
              <w:t>4</w:t>
            </w:r>
          </w:p>
        </w:tc>
        <w:tc>
          <w:tcPr>
            <w:tcW w:w="2949" w:type="dxa"/>
            <w:vMerge/>
            <w:vAlign w:val="center"/>
          </w:tcPr>
          <w:p w14:paraId="0A0456C5" w14:textId="77777777" w:rsidR="00A04549" w:rsidRPr="008238AF" w:rsidRDefault="00A04549" w:rsidP="00BB5FA4">
            <w:pPr>
              <w:pStyle w:val="biao"/>
              <w:rPr>
                <w:color w:val="000000" w:themeColor="text1"/>
              </w:rPr>
            </w:pPr>
          </w:p>
        </w:tc>
        <w:tc>
          <w:tcPr>
            <w:tcW w:w="4890" w:type="dxa"/>
            <w:vAlign w:val="center"/>
          </w:tcPr>
          <w:p w14:paraId="63817ED5" w14:textId="77777777" w:rsidR="00A04549" w:rsidRPr="008238AF" w:rsidRDefault="00A04549" w:rsidP="00BB5FA4">
            <w:pPr>
              <w:pStyle w:val="biao"/>
              <w:rPr>
                <w:color w:val="000000" w:themeColor="text1"/>
              </w:rPr>
            </w:pPr>
            <w:r w:rsidRPr="008238AF">
              <w:rPr>
                <w:rFonts w:hint="eastAsia"/>
                <w:color w:val="000000" w:themeColor="text1"/>
              </w:rPr>
              <w:t>面向对象设计（</w:t>
            </w:r>
            <w:r w:rsidRPr="008238AF">
              <w:rPr>
                <w:rFonts w:ascii="Segoe UI Symbol" w:hAnsi="Segoe UI Symbol" w:cs="Segoe UI Symbol"/>
                <w:color w:val="000000" w:themeColor="text1"/>
              </w:rPr>
              <w:t>⭐⭐⭐⭐⭐</w:t>
            </w:r>
            <w:r w:rsidRPr="008238AF">
              <w:rPr>
                <w:color w:val="000000" w:themeColor="text1"/>
              </w:rPr>
              <w:t>）</w:t>
            </w:r>
          </w:p>
        </w:tc>
      </w:tr>
      <w:tr w:rsidR="00A04549" w:rsidRPr="008238AF" w14:paraId="34A1F896" w14:textId="77777777" w:rsidTr="00A04549">
        <w:trPr>
          <w:trHeight w:val="227"/>
          <w:jc w:val="center"/>
        </w:trPr>
        <w:tc>
          <w:tcPr>
            <w:tcW w:w="770" w:type="dxa"/>
            <w:vAlign w:val="center"/>
          </w:tcPr>
          <w:p w14:paraId="602E2823" w14:textId="77777777" w:rsidR="00A04549" w:rsidRPr="008238AF" w:rsidRDefault="00A04549" w:rsidP="00BB5FA4">
            <w:pPr>
              <w:pStyle w:val="biao"/>
              <w:rPr>
                <w:color w:val="000000" w:themeColor="text1"/>
              </w:rPr>
            </w:pPr>
            <w:r w:rsidRPr="008238AF">
              <w:rPr>
                <w:rFonts w:hint="eastAsia"/>
                <w:color w:val="000000" w:themeColor="text1"/>
              </w:rPr>
              <w:t>1</w:t>
            </w:r>
          </w:p>
        </w:tc>
        <w:tc>
          <w:tcPr>
            <w:tcW w:w="2949" w:type="dxa"/>
            <w:vMerge w:val="restart"/>
            <w:vAlign w:val="center"/>
          </w:tcPr>
          <w:p w14:paraId="65C6BBFA" w14:textId="77777777" w:rsidR="00A04549" w:rsidRPr="008238AF" w:rsidRDefault="00A04549" w:rsidP="00BB5FA4">
            <w:pPr>
              <w:pStyle w:val="biao"/>
              <w:rPr>
                <w:color w:val="000000" w:themeColor="text1"/>
              </w:rPr>
            </w:pPr>
            <w:r w:rsidRPr="008238AF">
              <w:rPr>
                <w:rFonts w:hint="eastAsia"/>
                <w:color w:val="000000" w:themeColor="text1"/>
              </w:rPr>
              <w:t>软件测试</w:t>
            </w:r>
          </w:p>
          <w:p w14:paraId="142649ED" w14:textId="77777777" w:rsidR="00A04549" w:rsidRPr="008238AF" w:rsidRDefault="00A04549" w:rsidP="00BB5FA4">
            <w:pPr>
              <w:pStyle w:val="biao"/>
              <w:rPr>
                <w:color w:val="000000" w:themeColor="text1"/>
              </w:rPr>
            </w:pPr>
            <w:r w:rsidRPr="008238AF">
              <w:rPr>
                <w:rFonts w:hint="eastAsia"/>
                <w:color w:val="000000" w:themeColor="text1"/>
              </w:rPr>
              <w:t>（</w:t>
            </w:r>
            <w:r w:rsidRPr="008238AF">
              <w:rPr>
                <w:rFonts w:ascii="Segoe UI Symbol" w:hAnsi="Segoe UI Symbol" w:cs="Segoe UI Symbol"/>
                <w:color w:val="000000" w:themeColor="text1"/>
              </w:rPr>
              <w:t>⭐⭐⭐⭐⭐</w:t>
            </w:r>
            <w:r w:rsidRPr="008238AF">
              <w:rPr>
                <w:color w:val="000000" w:themeColor="text1"/>
              </w:rPr>
              <w:t>）</w:t>
            </w:r>
          </w:p>
        </w:tc>
        <w:tc>
          <w:tcPr>
            <w:tcW w:w="4890" w:type="dxa"/>
            <w:vAlign w:val="center"/>
          </w:tcPr>
          <w:p w14:paraId="1BEED65A" w14:textId="77777777" w:rsidR="00A04549" w:rsidRPr="008238AF" w:rsidRDefault="00A04549" w:rsidP="00BB5FA4">
            <w:pPr>
              <w:pStyle w:val="biao"/>
              <w:rPr>
                <w:color w:val="000000" w:themeColor="text1"/>
              </w:rPr>
            </w:pPr>
            <w:r w:rsidRPr="008238AF">
              <w:rPr>
                <w:rFonts w:hint="eastAsia"/>
                <w:color w:val="000000" w:themeColor="text1"/>
              </w:rPr>
              <w:t>概念和目标</w:t>
            </w:r>
          </w:p>
        </w:tc>
      </w:tr>
      <w:tr w:rsidR="00A04549" w:rsidRPr="008238AF" w14:paraId="543064E9" w14:textId="77777777" w:rsidTr="00A04549">
        <w:trPr>
          <w:trHeight w:val="227"/>
          <w:jc w:val="center"/>
        </w:trPr>
        <w:tc>
          <w:tcPr>
            <w:tcW w:w="770" w:type="dxa"/>
            <w:vAlign w:val="center"/>
          </w:tcPr>
          <w:p w14:paraId="44CA6DAE" w14:textId="77777777" w:rsidR="00A04549" w:rsidRPr="008238AF" w:rsidRDefault="00A04549" w:rsidP="00BB5FA4">
            <w:pPr>
              <w:pStyle w:val="biao"/>
              <w:rPr>
                <w:color w:val="000000" w:themeColor="text1"/>
              </w:rPr>
            </w:pPr>
            <w:r w:rsidRPr="008238AF">
              <w:rPr>
                <w:rFonts w:hint="eastAsia"/>
                <w:color w:val="000000" w:themeColor="text1"/>
              </w:rPr>
              <w:t>4</w:t>
            </w:r>
          </w:p>
        </w:tc>
        <w:tc>
          <w:tcPr>
            <w:tcW w:w="2949" w:type="dxa"/>
            <w:vMerge/>
            <w:vAlign w:val="center"/>
          </w:tcPr>
          <w:p w14:paraId="24DE883A" w14:textId="77777777" w:rsidR="00A04549" w:rsidRPr="008238AF" w:rsidRDefault="00A04549" w:rsidP="00BB5FA4">
            <w:pPr>
              <w:pStyle w:val="biao"/>
              <w:rPr>
                <w:color w:val="000000" w:themeColor="text1"/>
              </w:rPr>
            </w:pPr>
          </w:p>
        </w:tc>
        <w:tc>
          <w:tcPr>
            <w:tcW w:w="4890" w:type="dxa"/>
            <w:vAlign w:val="center"/>
          </w:tcPr>
          <w:p w14:paraId="081CCEA6" w14:textId="77777777" w:rsidR="00A04549" w:rsidRPr="008238AF" w:rsidRDefault="00A04549" w:rsidP="00BB5FA4">
            <w:pPr>
              <w:pStyle w:val="biao"/>
              <w:rPr>
                <w:color w:val="000000" w:themeColor="text1"/>
              </w:rPr>
            </w:pPr>
            <w:r w:rsidRPr="008238AF">
              <w:rPr>
                <w:rFonts w:hint="eastAsia"/>
                <w:color w:val="000000" w:themeColor="text1"/>
              </w:rPr>
              <w:t>测试阶段和分类</w:t>
            </w:r>
          </w:p>
        </w:tc>
      </w:tr>
      <w:tr w:rsidR="00A04549" w:rsidRPr="008238AF" w14:paraId="04937400" w14:textId="77777777" w:rsidTr="00A04549">
        <w:trPr>
          <w:trHeight w:val="227"/>
          <w:jc w:val="center"/>
        </w:trPr>
        <w:tc>
          <w:tcPr>
            <w:tcW w:w="770" w:type="dxa"/>
            <w:vAlign w:val="center"/>
          </w:tcPr>
          <w:p w14:paraId="5F9C17BC" w14:textId="77777777" w:rsidR="00A04549" w:rsidRPr="008238AF" w:rsidRDefault="00A04549" w:rsidP="00BB5FA4">
            <w:pPr>
              <w:pStyle w:val="biao"/>
              <w:rPr>
                <w:color w:val="000000" w:themeColor="text1"/>
              </w:rPr>
            </w:pPr>
            <w:r w:rsidRPr="008238AF">
              <w:rPr>
                <w:rFonts w:hint="eastAsia"/>
                <w:color w:val="000000" w:themeColor="text1"/>
              </w:rPr>
              <w:t>5</w:t>
            </w:r>
          </w:p>
        </w:tc>
        <w:tc>
          <w:tcPr>
            <w:tcW w:w="2949" w:type="dxa"/>
            <w:vMerge/>
            <w:vAlign w:val="center"/>
          </w:tcPr>
          <w:p w14:paraId="02476004" w14:textId="77777777" w:rsidR="00A04549" w:rsidRPr="008238AF" w:rsidRDefault="00A04549" w:rsidP="00BB5FA4">
            <w:pPr>
              <w:pStyle w:val="biao"/>
              <w:rPr>
                <w:color w:val="000000" w:themeColor="text1"/>
              </w:rPr>
            </w:pPr>
          </w:p>
        </w:tc>
        <w:tc>
          <w:tcPr>
            <w:tcW w:w="4890" w:type="dxa"/>
            <w:vAlign w:val="center"/>
          </w:tcPr>
          <w:p w14:paraId="073B2F55" w14:textId="77777777" w:rsidR="00A04549" w:rsidRPr="008238AF" w:rsidRDefault="00A04549" w:rsidP="00BB5FA4">
            <w:pPr>
              <w:pStyle w:val="biao"/>
              <w:rPr>
                <w:color w:val="000000" w:themeColor="text1"/>
              </w:rPr>
            </w:pPr>
            <w:r w:rsidRPr="008238AF">
              <w:rPr>
                <w:rFonts w:hint="eastAsia"/>
                <w:color w:val="000000" w:themeColor="text1"/>
              </w:rPr>
              <w:t>面向对象测试</w:t>
            </w:r>
          </w:p>
        </w:tc>
      </w:tr>
      <w:tr w:rsidR="00A04549" w:rsidRPr="008238AF" w14:paraId="2CCAB28E" w14:textId="77777777" w:rsidTr="00A04549">
        <w:trPr>
          <w:trHeight w:val="227"/>
          <w:jc w:val="center"/>
        </w:trPr>
        <w:tc>
          <w:tcPr>
            <w:tcW w:w="770" w:type="dxa"/>
            <w:vAlign w:val="center"/>
          </w:tcPr>
          <w:p w14:paraId="27D5DD3D" w14:textId="77777777" w:rsidR="00A04549" w:rsidRPr="008238AF" w:rsidRDefault="00A04549" w:rsidP="00BB5FA4">
            <w:pPr>
              <w:pStyle w:val="biao"/>
              <w:rPr>
                <w:color w:val="000000" w:themeColor="text1"/>
              </w:rPr>
            </w:pPr>
            <w:r w:rsidRPr="008238AF">
              <w:rPr>
                <w:rFonts w:hint="eastAsia"/>
                <w:color w:val="000000" w:themeColor="text1"/>
              </w:rPr>
              <w:t>1</w:t>
            </w:r>
          </w:p>
        </w:tc>
        <w:tc>
          <w:tcPr>
            <w:tcW w:w="2949" w:type="dxa"/>
            <w:vMerge w:val="restart"/>
            <w:vAlign w:val="center"/>
          </w:tcPr>
          <w:p w14:paraId="52952F0D" w14:textId="77777777" w:rsidR="00A04549" w:rsidRPr="008238AF" w:rsidRDefault="00A04549" w:rsidP="00BB5FA4">
            <w:pPr>
              <w:pStyle w:val="biao"/>
              <w:rPr>
                <w:color w:val="000000" w:themeColor="text1"/>
              </w:rPr>
            </w:pPr>
            <w:r w:rsidRPr="008238AF">
              <w:rPr>
                <w:rFonts w:hint="eastAsia"/>
                <w:color w:val="000000" w:themeColor="text1"/>
              </w:rPr>
              <w:t>系统运行与软件维护</w:t>
            </w:r>
          </w:p>
        </w:tc>
        <w:tc>
          <w:tcPr>
            <w:tcW w:w="4890" w:type="dxa"/>
            <w:vAlign w:val="center"/>
          </w:tcPr>
          <w:p w14:paraId="403ADA04" w14:textId="77777777" w:rsidR="00A04549" w:rsidRPr="008238AF" w:rsidRDefault="00A04549" w:rsidP="00BB5FA4">
            <w:pPr>
              <w:pStyle w:val="biao"/>
              <w:rPr>
                <w:color w:val="000000" w:themeColor="text1"/>
              </w:rPr>
            </w:pPr>
            <w:r w:rsidRPr="008238AF">
              <w:rPr>
                <w:rFonts w:hint="eastAsia"/>
                <w:color w:val="000000" w:themeColor="text1"/>
              </w:rPr>
              <w:t>系统转换计划（</w:t>
            </w:r>
            <w:r w:rsidRPr="008238AF">
              <w:rPr>
                <w:rFonts w:ascii="Segoe UI Symbol" w:hAnsi="Segoe UI Symbol" w:cs="Segoe UI Symbol"/>
                <w:color w:val="000000" w:themeColor="text1"/>
              </w:rPr>
              <w:t>⭐⭐⭐</w:t>
            </w:r>
            <w:r w:rsidRPr="008238AF">
              <w:rPr>
                <w:color w:val="000000" w:themeColor="text1"/>
              </w:rPr>
              <w:t>）</w:t>
            </w:r>
          </w:p>
        </w:tc>
      </w:tr>
      <w:tr w:rsidR="00A04549" w:rsidRPr="008238AF" w14:paraId="266115FC" w14:textId="77777777" w:rsidTr="00A04549">
        <w:trPr>
          <w:trHeight w:val="227"/>
          <w:jc w:val="center"/>
        </w:trPr>
        <w:tc>
          <w:tcPr>
            <w:tcW w:w="770" w:type="dxa"/>
            <w:vAlign w:val="center"/>
          </w:tcPr>
          <w:p w14:paraId="7730C906" w14:textId="77777777" w:rsidR="00A04549" w:rsidRPr="008238AF" w:rsidRDefault="00A04549" w:rsidP="00BB5FA4">
            <w:pPr>
              <w:pStyle w:val="biao"/>
              <w:rPr>
                <w:color w:val="000000" w:themeColor="text1"/>
              </w:rPr>
            </w:pPr>
            <w:r w:rsidRPr="008238AF">
              <w:rPr>
                <w:rFonts w:hint="eastAsia"/>
                <w:color w:val="000000" w:themeColor="text1"/>
              </w:rPr>
              <w:t>2</w:t>
            </w:r>
          </w:p>
        </w:tc>
        <w:tc>
          <w:tcPr>
            <w:tcW w:w="2949" w:type="dxa"/>
            <w:vMerge/>
            <w:vAlign w:val="center"/>
          </w:tcPr>
          <w:p w14:paraId="259CEA69" w14:textId="77777777" w:rsidR="00A04549" w:rsidRPr="008238AF" w:rsidRDefault="00A04549" w:rsidP="00BB5FA4">
            <w:pPr>
              <w:pStyle w:val="biao"/>
              <w:rPr>
                <w:color w:val="000000" w:themeColor="text1"/>
              </w:rPr>
            </w:pPr>
          </w:p>
        </w:tc>
        <w:tc>
          <w:tcPr>
            <w:tcW w:w="4890" w:type="dxa"/>
            <w:vAlign w:val="center"/>
          </w:tcPr>
          <w:p w14:paraId="0FD9821C" w14:textId="77777777" w:rsidR="00A04549" w:rsidRPr="008238AF" w:rsidRDefault="00A04549" w:rsidP="00BB5FA4">
            <w:pPr>
              <w:pStyle w:val="biao"/>
              <w:rPr>
                <w:color w:val="000000" w:themeColor="text1"/>
              </w:rPr>
            </w:pPr>
            <w:r w:rsidRPr="008238AF">
              <w:rPr>
                <w:rFonts w:hint="eastAsia"/>
                <w:color w:val="000000" w:themeColor="text1"/>
              </w:rPr>
              <w:t>系统维护</w:t>
            </w:r>
            <w:r w:rsidRPr="008238AF">
              <w:rPr>
                <w:color w:val="000000" w:themeColor="text1"/>
              </w:rPr>
              <w:t xml:space="preserve"> （</w:t>
            </w:r>
            <w:r w:rsidRPr="008238AF">
              <w:rPr>
                <w:rFonts w:ascii="Segoe UI Symbol" w:hAnsi="Segoe UI Symbol" w:cs="Segoe UI Symbol"/>
                <w:color w:val="000000" w:themeColor="text1"/>
              </w:rPr>
              <w:t>⭐</w:t>
            </w:r>
            <w:r w:rsidRPr="008238AF">
              <w:rPr>
                <w:color w:val="000000" w:themeColor="text1"/>
              </w:rPr>
              <w:t>）</w:t>
            </w:r>
          </w:p>
        </w:tc>
      </w:tr>
    </w:tbl>
    <w:p w14:paraId="759525A8" w14:textId="77777777" w:rsidR="00FA59EB" w:rsidRPr="008238AF" w:rsidRDefault="00FA59EB" w:rsidP="009B5317">
      <w:pPr>
        <w:ind w:firstLine="420"/>
        <w:rPr>
          <w:color w:val="000000" w:themeColor="text1"/>
        </w:rPr>
      </w:pPr>
    </w:p>
    <w:p w14:paraId="75D29850" w14:textId="77777777" w:rsidR="009B5317" w:rsidRPr="008238AF" w:rsidDel="0078594E" w:rsidRDefault="009B5317" w:rsidP="00C46733">
      <w:pPr>
        <w:pStyle w:val="2"/>
        <w:rPr>
          <w:del w:id="10" w:author="W Y" w:date="2022-06-06T16:46:00Z"/>
          <w:color w:val="000000" w:themeColor="text1"/>
        </w:rPr>
      </w:pPr>
      <w:bookmarkStart w:id="11" w:name="_Toc105689287"/>
      <w:r w:rsidRPr="008238AF">
        <w:rPr>
          <w:rFonts w:hint="eastAsia"/>
          <w:color w:val="000000" w:themeColor="text1"/>
        </w:rPr>
        <w:t xml:space="preserve">2 </w:t>
      </w:r>
      <w:r w:rsidRPr="008238AF">
        <w:rPr>
          <w:rFonts w:hint="eastAsia"/>
          <w:color w:val="000000" w:themeColor="text1"/>
        </w:rPr>
        <w:t>考点精讲</w:t>
      </w:r>
      <w:bookmarkEnd w:id="11"/>
    </w:p>
    <w:p w14:paraId="2B2A1FB0" w14:textId="77777777" w:rsidR="009B5317" w:rsidRPr="008238AF" w:rsidRDefault="009B5317" w:rsidP="009B5317">
      <w:pPr>
        <w:pStyle w:val="3"/>
        <w:ind w:firstLine="422"/>
        <w:rPr>
          <w:color w:val="000000" w:themeColor="text1"/>
        </w:rPr>
      </w:pPr>
      <w:bookmarkStart w:id="12" w:name="_Toc105689290"/>
      <w:r w:rsidRPr="008238AF">
        <w:rPr>
          <w:color w:val="000000" w:themeColor="text1"/>
        </w:rPr>
        <w:t>2</w:t>
      </w:r>
      <w:r w:rsidRPr="008238AF">
        <w:rPr>
          <w:rFonts w:hint="eastAsia"/>
          <w:color w:val="000000" w:themeColor="text1"/>
        </w:rPr>
        <w:t>.</w:t>
      </w:r>
      <w:r w:rsidR="00E3664B">
        <w:rPr>
          <w:color w:val="000000" w:themeColor="text1"/>
        </w:rPr>
        <w:t>1</w:t>
      </w:r>
      <w:r w:rsidRPr="008238AF">
        <w:rPr>
          <w:rFonts w:hint="eastAsia"/>
          <w:color w:val="000000" w:themeColor="text1"/>
        </w:rPr>
        <w:t>软件开发</w:t>
      </w:r>
      <w:bookmarkEnd w:id="12"/>
    </w:p>
    <w:p w14:paraId="0A0E68B3" w14:textId="77777777" w:rsidR="009B5317" w:rsidRPr="008238AF" w:rsidRDefault="009B5317" w:rsidP="009B5317">
      <w:pPr>
        <w:pStyle w:val="4"/>
        <w:rPr>
          <w:color w:val="000000" w:themeColor="text1"/>
        </w:rPr>
      </w:pPr>
      <w:r w:rsidRPr="008238AF">
        <w:rPr>
          <w:rFonts w:hint="eastAsia"/>
          <w:color w:val="000000" w:themeColor="text1"/>
        </w:rPr>
        <w:t>2.</w:t>
      </w:r>
      <w:r w:rsidR="00E3664B">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软件开发方法（</w:t>
      </w:r>
      <w:r w:rsidRPr="00287E40">
        <w:rPr>
          <w:rFonts w:ascii="Segoe UI Symbol" w:hAnsi="Segoe UI Symbol" w:cs="Segoe UI Symbol"/>
          <w:color w:val="000000" w:themeColor="text1"/>
        </w:rPr>
        <w:t>⭐</w:t>
      </w:r>
      <w:r w:rsidRPr="008238AF">
        <w:rPr>
          <w:rFonts w:hint="eastAsia"/>
          <w:color w:val="000000" w:themeColor="text1"/>
        </w:rPr>
        <w:t>）</w:t>
      </w:r>
    </w:p>
    <w:p w14:paraId="65D3529F" w14:textId="2CE0D108" w:rsidR="009B5317" w:rsidRPr="008A5E37" w:rsidRDefault="008A5E37" w:rsidP="009B5317">
      <w:pPr>
        <w:pStyle w:val="biao"/>
        <w:rPr>
          <w:color w:val="000000" w:themeColor="text1"/>
        </w:rPr>
      </w:pPr>
      <w:r>
        <w:rPr>
          <w:noProof/>
        </w:rPr>
        <w:drawing>
          <wp:inline distT="0" distB="0" distL="0" distR="0" wp14:anchorId="47BFD93A" wp14:editId="74861650">
            <wp:extent cx="5871320" cy="1382233"/>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8181" cy="1386202"/>
                    </a:xfrm>
                    <a:prstGeom prst="rect">
                      <a:avLst/>
                    </a:prstGeom>
                  </pic:spPr>
                </pic:pic>
              </a:graphicData>
            </a:graphic>
          </wp:inline>
        </w:drawing>
      </w:r>
    </w:p>
    <w:p w14:paraId="7715956B" w14:textId="77777777" w:rsidR="009B5317" w:rsidRPr="008238AF" w:rsidRDefault="009B5317" w:rsidP="009B5317">
      <w:pPr>
        <w:ind w:firstLine="420"/>
        <w:rPr>
          <w:color w:val="000000" w:themeColor="text1"/>
        </w:rPr>
      </w:pPr>
      <w:r w:rsidRPr="008238AF">
        <w:rPr>
          <w:rFonts w:hint="eastAsia"/>
          <w:color w:val="000000" w:themeColor="text1"/>
        </w:rPr>
        <w:t>（1）结构化开发方法</w:t>
      </w:r>
    </w:p>
    <w:p w14:paraId="12122D26" w14:textId="77777777" w:rsidR="009B5317" w:rsidRPr="008238AF" w:rsidRDefault="009B5317" w:rsidP="009B5317">
      <w:pPr>
        <w:ind w:firstLine="420"/>
        <w:rPr>
          <w:color w:val="000000" w:themeColor="text1"/>
        </w:rPr>
      </w:pPr>
      <w:r w:rsidRPr="008238AF">
        <w:rPr>
          <w:rFonts w:hint="eastAsia"/>
          <w:color w:val="000000" w:themeColor="text1"/>
        </w:rPr>
        <w:t>用户至上，自顶向下，逐步分解（求解），严格区分工作阶段，每阶段有任务与成果，强调系统开发过程的整体性和全局性，系统开发过程工程化，文档资料标准化。</w:t>
      </w:r>
    </w:p>
    <w:p w14:paraId="5E5AC745" w14:textId="77777777" w:rsidR="009B5317" w:rsidRPr="008238AF" w:rsidRDefault="009B5317" w:rsidP="009B5317">
      <w:pPr>
        <w:ind w:firstLine="420"/>
        <w:rPr>
          <w:color w:val="000000" w:themeColor="text1"/>
        </w:rPr>
      </w:pPr>
      <w:r w:rsidRPr="008238AF">
        <w:rPr>
          <w:rFonts w:hint="eastAsia"/>
          <w:color w:val="000000" w:themeColor="text1"/>
        </w:rPr>
        <w:t>优点：</w:t>
      </w:r>
    </w:p>
    <w:p w14:paraId="5B9B924F" w14:textId="77777777" w:rsidR="009B5317" w:rsidRPr="008238AF" w:rsidRDefault="009B5317" w:rsidP="009B5317">
      <w:pPr>
        <w:ind w:firstLine="420"/>
        <w:rPr>
          <w:color w:val="000000" w:themeColor="text1"/>
        </w:rPr>
      </w:pPr>
      <w:r w:rsidRPr="008238AF">
        <w:rPr>
          <w:rFonts w:hint="eastAsia"/>
          <w:color w:val="000000" w:themeColor="text1"/>
        </w:rPr>
        <w:t>理论基础严密，它的指导思想是用户需求在系统建立之前就能被充分了解和理解。由此可见，结构化方法注重开发过程的整体性和全局性。</w:t>
      </w:r>
    </w:p>
    <w:p w14:paraId="7A48BE48" w14:textId="77777777" w:rsidR="009B5317" w:rsidRPr="008238AF" w:rsidRDefault="009B5317" w:rsidP="009B5317">
      <w:pPr>
        <w:ind w:firstLine="420"/>
        <w:rPr>
          <w:color w:val="000000" w:themeColor="text1"/>
        </w:rPr>
      </w:pPr>
      <w:r w:rsidRPr="008238AF">
        <w:rPr>
          <w:rFonts w:hint="eastAsia"/>
          <w:color w:val="000000" w:themeColor="text1"/>
        </w:rPr>
        <w:t>缺点：</w:t>
      </w:r>
    </w:p>
    <w:p w14:paraId="53B8CB56" w14:textId="77777777" w:rsidR="009B5317" w:rsidRPr="008238AF" w:rsidRDefault="009B5317" w:rsidP="009B5317">
      <w:pPr>
        <w:ind w:firstLine="420"/>
        <w:rPr>
          <w:color w:val="000000" w:themeColor="text1"/>
        </w:rPr>
      </w:pPr>
      <w:r w:rsidRPr="008238AF">
        <w:rPr>
          <w:rFonts w:hint="eastAsia"/>
          <w:color w:val="000000" w:themeColor="text1"/>
        </w:rPr>
        <w:t>开发周期长；文档、设计说明繁琐，工作效率低；阶段固化，不善变化，适用于需求明确。</w:t>
      </w:r>
    </w:p>
    <w:p w14:paraId="735D93C1" w14:textId="77777777" w:rsidR="009B5317" w:rsidRPr="008238AF" w:rsidRDefault="009B5317" w:rsidP="009B5317">
      <w:pPr>
        <w:ind w:firstLine="420"/>
        <w:rPr>
          <w:color w:val="000000" w:themeColor="text1"/>
        </w:rPr>
      </w:pPr>
      <w:r w:rsidRPr="008238AF">
        <w:rPr>
          <w:rFonts w:hint="eastAsia"/>
          <w:color w:val="000000" w:themeColor="text1"/>
        </w:rPr>
        <w:t>（2）原型法开发方法</w:t>
      </w:r>
    </w:p>
    <w:p w14:paraId="67FA5A6F" w14:textId="77777777" w:rsidR="009B5317" w:rsidRPr="008238AF" w:rsidRDefault="009B5317" w:rsidP="009B5317">
      <w:pPr>
        <w:ind w:firstLine="420"/>
        <w:rPr>
          <w:color w:val="000000" w:themeColor="text1"/>
        </w:rPr>
      </w:pPr>
      <w:r w:rsidRPr="008238AF">
        <w:rPr>
          <w:rFonts w:hint="eastAsia"/>
          <w:color w:val="000000" w:themeColor="text1"/>
        </w:rPr>
        <w:t>适用于需求不明确的开发，按功能分-水平原型（界面）、垂直原型（复杂算法），按最终结果分-抛弃式原型、演化式原型。原型法的特点在于原型法对用户的需求是动态响应、逐步纳入的，系统分析、设计与实现都是随着对一个工作模型的不断修改而同时完成的，相互之间并无明显界限，也没有明确分工。</w:t>
      </w:r>
    </w:p>
    <w:p w14:paraId="0A6C2FF7" w14:textId="77777777" w:rsidR="009B5317" w:rsidRPr="008238AF" w:rsidRDefault="009B5317" w:rsidP="009B5317">
      <w:pPr>
        <w:ind w:firstLine="420"/>
        <w:rPr>
          <w:color w:val="000000" w:themeColor="text1"/>
        </w:rPr>
      </w:pPr>
      <w:r w:rsidRPr="008238AF">
        <w:rPr>
          <w:rFonts w:hint="eastAsia"/>
          <w:bCs/>
          <w:color w:val="000000" w:themeColor="text1"/>
        </w:rPr>
        <w:t>抛弃型原型</w:t>
      </w:r>
      <w:r w:rsidRPr="008238AF">
        <w:rPr>
          <w:rFonts w:hint="eastAsia"/>
          <w:color w:val="000000" w:themeColor="text1"/>
        </w:rPr>
        <w:t>(Throw-It-Away Prototype)，此类原型在系统真正实现以后就放弃不用了。</w:t>
      </w:r>
    </w:p>
    <w:p w14:paraId="7378CFD3" w14:textId="77777777" w:rsidR="009B5317" w:rsidRPr="008238AF" w:rsidRDefault="009B5317" w:rsidP="009B5317">
      <w:pPr>
        <w:ind w:firstLine="420"/>
        <w:rPr>
          <w:color w:val="000000" w:themeColor="text1"/>
        </w:rPr>
      </w:pPr>
      <w:r w:rsidRPr="008238AF">
        <w:rPr>
          <w:rFonts w:hint="eastAsia"/>
          <w:bCs/>
          <w:color w:val="000000" w:themeColor="text1"/>
        </w:rPr>
        <w:t>进化型原型</w:t>
      </w:r>
      <w:r w:rsidRPr="008238AF">
        <w:rPr>
          <w:rFonts w:hint="eastAsia"/>
          <w:color w:val="000000" w:themeColor="text1"/>
        </w:rPr>
        <w:t>(Evolutionary Prototype)，此类原型的构造从目标系统的一个或几个基本需求出发，通过修改和追加功能的过程逐渐丰富，演化成最终系统。</w:t>
      </w:r>
    </w:p>
    <w:p w14:paraId="7CC9BB39" w14:textId="77777777" w:rsidR="009B5317" w:rsidRPr="008238AF" w:rsidRDefault="009B5317" w:rsidP="009B5317">
      <w:pPr>
        <w:ind w:firstLine="420"/>
        <w:rPr>
          <w:color w:val="000000" w:themeColor="text1"/>
        </w:rPr>
      </w:pPr>
      <w:r w:rsidRPr="008238AF">
        <w:rPr>
          <w:rFonts w:hint="eastAsia"/>
          <w:color w:val="000000" w:themeColor="text1"/>
        </w:rPr>
        <w:t>（3）面向对象方法</w:t>
      </w:r>
    </w:p>
    <w:p w14:paraId="6220775C" w14:textId="77777777" w:rsidR="009B5317" w:rsidRPr="008238AF" w:rsidRDefault="009B5317" w:rsidP="009B5317">
      <w:pPr>
        <w:ind w:firstLine="420"/>
        <w:rPr>
          <w:color w:val="000000" w:themeColor="text1"/>
        </w:rPr>
      </w:pPr>
      <w:r w:rsidRPr="008238AF">
        <w:rPr>
          <w:rFonts w:hint="eastAsia"/>
          <w:color w:val="000000" w:themeColor="text1"/>
        </w:rPr>
        <w:t>用面向对象方法开发软件，通常需要建立三种形式的模型：对象模型（描述系统数据结构）、动态模型（描述系统控制结构）、功能模型（描述系统功能）。</w:t>
      </w:r>
    </w:p>
    <w:p w14:paraId="128FF5CB" w14:textId="77777777" w:rsidR="009B5317" w:rsidRPr="008238AF" w:rsidRDefault="009B5317" w:rsidP="009B5317">
      <w:pPr>
        <w:ind w:firstLine="420"/>
        <w:rPr>
          <w:color w:val="000000" w:themeColor="text1"/>
        </w:rPr>
      </w:pPr>
      <w:r w:rsidRPr="008238AF">
        <w:rPr>
          <w:rFonts w:hint="eastAsia"/>
          <w:color w:val="000000" w:themeColor="text1"/>
        </w:rPr>
        <w:t>（4）面向服务的方法</w:t>
      </w:r>
    </w:p>
    <w:p w14:paraId="37D51967" w14:textId="77777777" w:rsidR="009B5317" w:rsidRPr="008238AF" w:rsidRDefault="009B5317" w:rsidP="009B5317">
      <w:pPr>
        <w:ind w:firstLine="420"/>
        <w:rPr>
          <w:color w:val="000000" w:themeColor="text1"/>
        </w:rPr>
      </w:pPr>
      <w:r w:rsidRPr="008238AF">
        <w:rPr>
          <w:rFonts w:hint="eastAsia"/>
          <w:color w:val="000000" w:themeColor="text1"/>
        </w:rPr>
        <w:t>以粗粒度、松散耦合的系统功能为核心，强调系统功能的标准化和构件化，加强了系统的灵活性、可复用性和可演化性。</w:t>
      </w:r>
    </w:p>
    <w:p w14:paraId="053C6827" w14:textId="77777777" w:rsidR="009B5317" w:rsidRPr="008238AF" w:rsidRDefault="009B5317" w:rsidP="009B5317">
      <w:pPr>
        <w:ind w:firstLine="420"/>
        <w:rPr>
          <w:color w:val="000000" w:themeColor="text1"/>
        </w:rPr>
      </w:pPr>
      <w:r w:rsidRPr="008238AF">
        <w:rPr>
          <w:rFonts w:hint="eastAsia"/>
          <w:color w:val="000000" w:themeColor="text1"/>
        </w:rPr>
        <w:t>从概念上讲，SO方法有三个主要的抽象级别：操作、服务、业务流程</w:t>
      </w:r>
    </w:p>
    <w:p w14:paraId="79744A93" w14:textId="77777777" w:rsidR="009B5317" w:rsidRPr="008238AF" w:rsidRDefault="009B5317" w:rsidP="009B5317">
      <w:pPr>
        <w:ind w:firstLine="420"/>
        <w:rPr>
          <w:color w:val="000000" w:themeColor="text1"/>
        </w:rPr>
      </w:pPr>
      <w:r w:rsidRPr="008238AF">
        <w:rPr>
          <w:rFonts w:hint="eastAsia"/>
          <w:color w:val="000000" w:themeColor="text1"/>
        </w:rPr>
        <w:t>（5）其他开发方法</w:t>
      </w:r>
    </w:p>
    <w:p w14:paraId="7D5DE242" w14:textId="77777777" w:rsidR="009B5317" w:rsidRPr="008238AF" w:rsidRDefault="009B5317" w:rsidP="009B5317">
      <w:pPr>
        <w:ind w:firstLine="420"/>
        <w:rPr>
          <w:color w:val="000000" w:themeColor="text1"/>
        </w:rPr>
      </w:pPr>
      <w:r w:rsidRPr="008238AF">
        <w:rPr>
          <w:rFonts w:hint="eastAsia"/>
          <w:color w:val="000000" w:themeColor="text1"/>
        </w:rPr>
        <w:t>形式化方法（净室软件工程【受控污染级别的环境】；数学模型化；所有东西均可证明/验证，而不是测试）、统一过程方法、敏捷方法、基于架构的开发方法（A</w:t>
      </w:r>
      <w:r w:rsidRPr="008238AF">
        <w:rPr>
          <w:color w:val="000000" w:themeColor="text1"/>
        </w:rPr>
        <w:t>BSD</w:t>
      </w:r>
      <w:r w:rsidRPr="008238AF">
        <w:rPr>
          <w:rFonts w:hint="eastAsia"/>
          <w:color w:val="000000" w:themeColor="text1"/>
        </w:rPr>
        <w:t>）</w:t>
      </w:r>
    </w:p>
    <w:p w14:paraId="15BDFDBB"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E3664B">
        <w:rPr>
          <w:color w:val="000000" w:themeColor="text1"/>
        </w:rPr>
        <w:t>1</w:t>
      </w:r>
      <w:r w:rsidRPr="008238AF">
        <w:rPr>
          <w:rFonts w:hint="eastAsia"/>
          <w:color w:val="000000" w:themeColor="text1"/>
        </w:rPr>
        <w:t xml:space="preserve">.2 </w:t>
      </w:r>
      <w:r w:rsidRPr="008238AF">
        <w:rPr>
          <w:rFonts w:hint="eastAsia"/>
          <w:color w:val="000000" w:themeColor="text1"/>
        </w:rPr>
        <w:t>软件开发模型（</w:t>
      </w:r>
      <w:r w:rsidRPr="008238AF">
        <w:rPr>
          <w:rFonts w:ascii="Segoe UI Symbol" w:hAnsi="Segoe UI Symbol" w:cs="Segoe UI Symbol"/>
          <w:color w:val="000000" w:themeColor="text1"/>
        </w:rPr>
        <w:t>⭐⭐⭐⭐⭐</w:t>
      </w:r>
      <w:r w:rsidRPr="008238AF">
        <w:rPr>
          <w:rFonts w:hint="eastAsia"/>
          <w:color w:val="000000" w:themeColor="text1"/>
        </w:rPr>
        <w:t>）</w:t>
      </w:r>
    </w:p>
    <w:p w14:paraId="34BBBD3C"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3CED422F" wp14:editId="7510D4A5">
            <wp:extent cx="2880000" cy="2277533"/>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277533"/>
                    </a:xfrm>
                    <a:prstGeom prst="rect">
                      <a:avLst/>
                    </a:prstGeom>
                    <a:noFill/>
                  </pic:spPr>
                </pic:pic>
              </a:graphicData>
            </a:graphic>
          </wp:inline>
        </w:drawing>
      </w:r>
    </w:p>
    <w:p w14:paraId="21577985" w14:textId="77777777" w:rsidR="009B5317" w:rsidRPr="008238AF" w:rsidRDefault="009B5317" w:rsidP="009B5317">
      <w:pPr>
        <w:ind w:firstLine="420"/>
        <w:rPr>
          <w:color w:val="000000" w:themeColor="text1"/>
        </w:rPr>
      </w:pPr>
      <w:r w:rsidRPr="008238AF">
        <w:rPr>
          <w:rFonts w:hint="eastAsia"/>
          <w:color w:val="000000" w:themeColor="text1"/>
        </w:rPr>
        <w:t>（1）原型模型</w:t>
      </w:r>
    </w:p>
    <w:p w14:paraId="33DDAB2C" w14:textId="77777777" w:rsidR="009B5317" w:rsidRPr="008238AF" w:rsidRDefault="009B5317" w:rsidP="009B5317">
      <w:pPr>
        <w:ind w:firstLine="420"/>
        <w:rPr>
          <w:color w:val="000000" w:themeColor="text1"/>
        </w:rPr>
      </w:pPr>
      <w:r w:rsidRPr="008238AF">
        <w:rPr>
          <w:rFonts w:hint="eastAsia"/>
          <w:color w:val="000000" w:themeColor="text1"/>
        </w:rPr>
        <w:t>典型的原型开发方法模型。适用于需求不明确的场景，可以帮助用户明确需求。</w:t>
      </w:r>
    </w:p>
    <w:p w14:paraId="59FC983D" w14:textId="77777777" w:rsidR="009B5317" w:rsidRPr="008238AF" w:rsidRDefault="009B5317" w:rsidP="009B5317">
      <w:pPr>
        <w:ind w:firstLine="420"/>
        <w:rPr>
          <w:color w:val="000000" w:themeColor="text1"/>
        </w:rPr>
      </w:pPr>
      <w:r w:rsidRPr="008238AF">
        <w:rPr>
          <w:rFonts w:hint="eastAsia"/>
          <w:color w:val="000000" w:themeColor="text1"/>
        </w:rPr>
        <w:t>原型的发展方向:</w:t>
      </w:r>
    </w:p>
    <w:p w14:paraId="4A695385" w14:textId="77777777" w:rsidR="009B5317" w:rsidRPr="008238AF" w:rsidRDefault="009B5317" w:rsidP="009B5317">
      <w:pPr>
        <w:ind w:firstLine="420"/>
        <w:rPr>
          <w:bCs/>
          <w:color w:val="000000" w:themeColor="text1"/>
        </w:rPr>
      </w:pPr>
      <w:bookmarkStart w:id="13" w:name="_Toc74216357"/>
      <w:r w:rsidRPr="008238AF">
        <w:rPr>
          <w:bCs/>
          <w:color w:val="000000" w:themeColor="text1"/>
        </w:rPr>
        <w:t>（2）</w:t>
      </w:r>
      <w:r w:rsidRPr="008238AF">
        <w:rPr>
          <w:rFonts w:hint="eastAsia"/>
          <w:bCs/>
          <w:color w:val="000000" w:themeColor="text1"/>
        </w:rPr>
        <w:t>瀑布模型</w:t>
      </w:r>
      <w:bookmarkEnd w:id="13"/>
    </w:p>
    <w:p w14:paraId="45B5FCB8" w14:textId="77777777" w:rsidR="009B5317" w:rsidRPr="008238AF" w:rsidRDefault="009B5317" w:rsidP="009B5317">
      <w:pPr>
        <w:ind w:firstLine="420"/>
        <w:rPr>
          <w:color w:val="000000" w:themeColor="text1"/>
        </w:rPr>
      </w:pPr>
      <w:r w:rsidRPr="008238AF">
        <w:rPr>
          <w:rFonts w:hint="eastAsia"/>
          <w:color w:val="000000" w:themeColor="text1"/>
        </w:rPr>
        <w:t>瀑布模型是将软件生存周期中的各个活动规定为依线性顺序连接的若干阶段的模型，包括需求分析、设计、编码、运行与维护。</w:t>
      </w:r>
    </w:p>
    <w:p w14:paraId="71ACEBCB" w14:textId="77777777" w:rsidR="009B5317" w:rsidRPr="008238AF" w:rsidRDefault="009B5317" w:rsidP="009B5317">
      <w:pPr>
        <w:ind w:firstLine="420"/>
        <w:rPr>
          <w:color w:val="000000" w:themeColor="text1"/>
        </w:rPr>
      </w:pPr>
      <w:r w:rsidRPr="008238AF">
        <w:rPr>
          <w:rFonts w:hint="eastAsia"/>
          <w:color w:val="000000" w:themeColor="text1"/>
        </w:rPr>
        <w:t>瀑布模型的特点是容易理解，管理成本低，每个阶段都有对应的成果产物，各个阶段有明显的界限划分和顺序要求，一旦发生错误，整个项目推倒重新开始。</w:t>
      </w:r>
    </w:p>
    <w:p w14:paraId="11DEB97E" w14:textId="77777777" w:rsidR="009B5317" w:rsidRPr="008238AF" w:rsidRDefault="009B5317" w:rsidP="009B5317">
      <w:pPr>
        <w:ind w:firstLine="420"/>
        <w:rPr>
          <w:color w:val="000000" w:themeColor="text1"/>
        </w:rPr>
      </w:pPr>
      <w:r w:rsidRPr="008238AF">
        <w:rPr>
          <w:rFonts w:hint="eastAsia"/>
          <w:color w:val="000000" w:themeColor="text1"/>
        </w:rPr>
        <w:t>适用于需求明确的项目，一般表述为需求明确、或二次开发，或者对于数据处理类型的项目</w:t>
      </w:r>
    </w:p>
    <w:p w14:paraId="287EDC3C"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3</w:t>
      </w:r>
      <w:r w:rsidRPr="008238AF">
        <w:rPr>
          <w:rFonts w:hint="eastAsia"/>
          <w:color w:val="000000" w:themeColor="text1"/>
        </w:rPr>
        <w:t>）增量模型</w:t>
      </w:r>
    </w:p>
    <w:p w14:paraId="25D3ABE3" w14:textId="77777777" w:rsidR="009B5317" w:rsidRPr="008238AF" w:rsidRDefault="009B5317" w:rsidP="009B5317">
      <w:pPr>
        <w:ind w:firstLine="420"/>
        <w:rPr>
          <w:color w:val="000000" w:themeColor="text1"/>
        </w:rPr>
      </w:pPr>
      <w:r w:rsidRPr="008238AF">
        <w:rPr>
          <w:rFonts w:hint="eastAsia"/>
          <w:color w:val="000000" w:themeColor="text1"/>
        </w:rPr>
        <w:t>融合了瀑布模型的基本成分和原型实现的迭代特征，可以有多个可用版本的发布，核心功能往往最先完成，在此基础上，每轮迭代会有新的增量发布，核心功能可以得到充分测试。强调每一个增量均发布一个可操作的产品。</w:t>
      </w:r>
    </w:p>
    <w:p w14:paraId="4475DEE2"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4</w:t>
      </w:r>
      <w:r w:rsidRPr="008238AF">
        <w:rPr>
          <w:rFonts w:hint="eastAsia"/>
          <w:color w:val="000000" w:themeColor="text1"/>
        </w:rPr>
        <w:t>）螺旋模型</w:t>
      </w:r>
    </w:p>
    <w:p w14:paraId="78F45F83" w14:textId="77777777" w:rsidR="009B5317" w:rsidRPr="008238AF" w:rsidRDefault="009B5317" w:rsidP="009B5317">
      <w:pPr>
        <w:ind w:firstLine="420"/>
        <w:rPr>
          <w:color w:val="000000" w:themeColor="text1"/>
        </w:rPr>
      </w:pPr>
      <w:r w:rsidRPr="008238AF">
        <w:rPr>
          <w:rFonts w:hint="eastAsia"/>
          <w:color w:val="000000" w:themeColor="text1"/>
        </w:rPr>
        <w:t>典型特点是引入了风险分析。结合了瀑布模型和演化模型的优点，最主要的特点在于加入了风险分析。它是由制定计划、风险分析、实施工程、客户评估这一循环组成的，它最初从概念项目开始第一个螺旋。</w:t>
      </w:r>
    </w:p>
    <w:p w14:paraId="52011582"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5</w:t>
      </w:r>
      <w:r w:rsidRPr="008238AF">
        <w:rPr>
          <w:rFonts w:hint="eastAsia"/>
          <w:color w:val="000000" w:themeColor="text1"/>
        </w:rPr>
        <w:t>）V模型</w:t>
      </w:r>
    </w:p>
    <w:p w14:paraId="0EA2EBE1" w14:textId="77777777" w:rsidR="009B5317" w:rsidRPr="008238AF" w:rsidRDefault="009B5317" w:rsidP="009B5317">
      <w:pPr>
        <w:ind w:firstLine="420"/>
        <w:rPr>
          <w:color w:val="000000" w:themeColor="text1"/>
        </w:rPr>
      </w:pPr>
      <w:r w:rsidRPr="008238AF">
        <w:rPr>
          <w:rFonts w:hint="eastAsia"/>
          <w:color w:val="000000" w:themeColor="text1"/>
        </w:rPr>
        <w:t>强调测试贯穿项目始终，而不是集中在测试阶段。是一种测试的开发模型。</w:t>
      </w:r>
    </w:p>
    <w:p w14:paraId="1B3FCD70"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6</w:t>
      </w:r>
      <w:r w:rsidRPr="008238AF">
        <w:rPr>
          <w:rFonts w:hint="eastAsia"/>
          <w:color w:val="000000" w:themeColor="text1"/>
        </w:rPr>
        <w:t>）喷泉模型</w:t>
      </w:r>
    </w:p>
    <w:p w14:paraId="79B90C17" w14:textId="77777777" w:rsidR="009B5317" w:rsidRPr="008238AF" w:rsidRDefault="009B5317" w:rsidP="009B5317">
      <w:pPr>
        <w:ind w:firstLine="420"/>
        <w:rPr>
          <w:color w:val="000000" w:themeColor="text1"/>
        </w:rPr>
      </w:pPr>
      <w:r w:rsidRPr="008238AF">
        <w:rPr>
          <w:rFonts w:hint="eastAsia"/>
          <w:color w:val="000000" w:themeColor="text1"/>
        </w:rPr>
        <w:t>典型的面向对象的模型。特点是迭代、无间隙。会将软件开发划分为多个阶段，但各个阶段无明显界限，并且可以迭代交叉。</w:t>
      </w:r>
    </w:p>
    <w:p w14:paraId="4B11B65B" w14:textId="77777777" w:rsidR="009B5317" w:rsidRPr="008238AF" w:rsidRDefault="009B5317" w:rsidP="009B5317">
      <w:pPr>
        <w:ind w:firstLine="420"/>
        <w:rPr>
          <w:color w:val="000000" w:themeColor="text1"/>
        </w:rPr>
      </w:pPr>
      <w:r w:rsidRPr="008238AF">
        <w:rPr>
          <w:color w:val="000000" w:themeColor="text1"/>
        </w:rPr>
        <w:t>（7）</w:t>
      </w:r>
      <w:r w:rsidRPr="008238AF">
        <w:rPr>
          <w:rFonts w:hint="eastAsia"/>
          <w:color w:val="000000" w:themeColor="text1"/>
        </w:rPr>
        <w:t>快速应用开发R</w:t>
      </w:r>
      <w:r w:rsidRPr="008238AF">
        <w:rPr>
          <w:color w:val="000000" w:themeColor="text1"/>
        </w:rPr>
        <w:t>AD</w:t>
      </w:r>
    </w:p>
    <w:p w14:paraId="018D9F66" w14:textId="77777777" w:rsidR="009B5317" w:rsidRPr="008238AF" w:rsidRDefault="009B5317" w:rsidP="009B5317">
      <w:pPr>
        <w:ind w:firstLine="420"/>
        <w:rPr>
          <w:color w:val="000000" w:themeColor="text1"/>
        </w:rPr>
      </w:pPr>
      <w:r w:rsidRPr="008238AF">
        <w:rPr>
          <w:rFonts w:hint="eastAsia"/>
          <w:bCs/>
          <w:color w:val="000000" w:themeColor="text1"/>
        </w:rPr>
        <w:t>概念</w:t>
      </w:r>
      <w:r w:rsidRPr="008238AF">
        <w:rPr>
          <w:rFonts w:hint="eastAsia"/>
          <w:color w:val="000000" w:themeColor="text1"/>
        </w:rPr>
        <w:t>：R</w:t>
      </w:r>
      <w:r w:rsidRPr="008238AF">
        <w:rPr>
          <w:color w:val="000000" w:themeColor="text1"/>
        </w:rPr>
        <w:t>AD</w:t>
      </w:r>
      <w:r w:rsidRPr="008238AF">
        <w:rPr>
          <w:rFonts w:hint="eastAsia"/>
          <w:color w:val="000000" w:themeColor="text1"/>
        </w:rPr>
        <w:t>是瀑布模型的一个高速变种，适用比传统生命周期快得多的开发方法，它强调极短的开发周期，通常适用基于构件的开发方法获得快速开发。</w:t>
      </w:r>
    </w:p>
    <w:p w14:paraId="3128B378" w14:textId="77777777" w:rsidR="009B5317" w:rsidRPr="008238AF" w:rsidRDefault="009B5317" w:rsidP="009B5317">
      <w:pPr>
        <w:ind w:firstLine="420"/>
        <w:rPr>
          <w:color w:val="000000" w:themeColor="text1"/>
        </w:rPr>
      </w:pPr>
      <w:r w:rsidRPr="008238AF">
        <w:rPr>
          <w:rFonts w:hint="eastAsia"/>
          <w:bCs/>
          <w:color w:val="000000" w:themeColor="text1"/>
        </w:rPr>
        <w:t>过程</w:t>
      </w:r>
      <w:r w:rsidRPr="008238AF">
        <w:rPr>
          <w:rFonts w:hint="eastAsia"/>
          <w:color w:val="000000" w:themeColor="text1"/>
        </w:rPr>
        <w:t>：业务建模，数据建模，过程建模，应用生成，测试与交付</w:t>
      </w:r>
    </w:p>
    <w:p w14:paraId="0179CAE8" w14:textId="77777777" w:rsidR="009B5317" w:rsidRPr="008238AF" w:rsidRDefault="009B5317" w:rsidP="009B5317">
      <w:pPr>
        <w:ind w:firstLine="420"/>
        <w:rPr>
          <w:color w:val="000000" w:themeColor="text1"/>
        </w:rPr>
      </w:pPr>
      <w:r w:rsidRPr="008238AF">
        <w:rPr>
          <w:rFonts w:hint="eastAsia"/>
          <w:bCs/>
          <w:color w:val="000000" w:themeColor="text1"/>
        </w:rPr>
        <w:t>适用性</w:t>
      </w:r>
      <w:r w:rsidRPr="008238AF">
        <w:rPr>
          <w:rFonts w:hint="eastAsia"/>
          <w:color w:val="000000" w:themeColor="text1"/>
        </w:rPr>
        <w:t>：R</w:t>
      </w:r>
      <w:r w:rsidRPr="008238AF">
        <w:rPr>
          <w:color w:val="000000" w:themeColor="text1"/>
        </w:rPr>
        <w:t>AD</w:t>
      </w:r>
      <w:r w:rsidRPr="008238AF">
        <w:rPr>
          <w:rFonts w:hint="eastAsia"/>
          <w:color w:val="000000" w:themeColor="text1"/>
        </w:rPr>
        <w:t>对模块化要求比较高，如果某项功能不能被模块化，则其构件就会出问题；如果高性能是一个指标，且必须通过调整结构使其适应系统构件才能获得，则R</w:t>
      </w:r>
      <w:r w:rsidRPr="008238AF">
        <w:rPr>
          <w:color w:val="000000" w:themeColor="text1"/>
        </w:rPr>
        <w:t>AD</w:t>
      </w:r>
      <w:r w:rsidRPr="008238AF">
        <w:rPr>
          <w:rFonts w:hint="eastAsia"/>
          <w:color w:val="000000" w:themeColor="text1"/>
        </w:rPr>
        <w:t>也有可能不能奏效；R</w:t>
      </w:r>
      <w:r w:rsidRPr="008238AF">
        <w:rPr>
          <w:color w:val="000000" w:themeColor="text1"/>
        </w:rPr>
        <w:t>AD</w:t>
      </w:r>
      <w:r w:rsidRPr="008238AF">
        <w:rPr>
          <w:rFonts w:hint="eastAsia"/>
          <w:color w:val="000000" w:themeColor="text1"/>
        </w:rPr>
        <w:t>要求开发者和客户必须在很短的时间完成一系列的需求分析，任何一方配合不当都会导致失败；R</w:t>
      </w:r>
      <w:r w:rsidRPr="008238AF">
        <w:rPr>
          <w:color w:val="000000" w:themeColor="text1"/>
        </w:rPr>
        <w:t>AD</w:t>
      </w:r>
      <w:r w:rsidRPr="008238AF">
        <w:rPr>
          <w:rFonts w:hint="eastAsia"/>
          <w:color w:val="000000" w:themeColor="text1"/>
        </w:rPr>
        <w:t>只能用于管理信息系统的开发，不适合技术风险很高的情况。</w:t>
      </w:r>
    </w:p>
    <w:p w14:paraId="3869C9C3" w14:textId="77777777" w:rsidR="009B5317" w:rsidRPr="008238AF" w:rsidRDefault="009B5317" w:rsidP="009B5317">
      <w:pPr>
        <w:ind w:firstLine="420"/>
        <w:rPr>
          <w:color w:val="000000" w:themeColor="text1"/>
        </w:rPr>
      </w:pPr>
      <w:r w:rsidRPr="008238AF">
        <w:rPr>
          <w:color w:val="000000" w:themeColor="text1"/>
        </w:rPr>
        <w:t>（8）</w:t>
      </w:r>
      <w:r w:rsidRPr="008238AF">
        <w:rPr>
          <w:rFonts w:hint="eastAsia"/>
          <w:color w:val="000000" w:themeColor="text1"/>
        </w:rPr>
        <w:t>构件组装模型</w:t>
      </w:r>
    </w:p>
    <w:p w14:paraId="4D6E04C3" w14:textId="77777777" w:rsidR="009B5317" w:rsidRPr="008238AF" w:rsidRDefault="009B5317" w:rsidP="009B5317">
      <w:pPr>
        <w:ind w:firstLineChars="0" w:firstLine="0"/>
        <w:jc w:val="center"/>
        <w:rPr>
          <w:color w:val="000000" w:themeColor="text1"/>
        </w:rPr>
      </w:pPr>
      <w:r w:rsidRPr="008238AF">
        <w:rPr>
          <w:noProof/>
          <w:color w:val="000000" w:themeColor="text1"/>
        </w:rPr>
        <w:drawing>
          <wp:inline distT="0" distB="0" distL="0" distR="0" wp14:anchorId="21BABA66" wp14:editId="138DA9A8">
            <wp:extent cx="5007610" cy="2249067"/>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528"/>
                    <a:stretch/>
                  </pic:blipFill>
                  <pic:spPr bwMode="auto">
                    <a:xfrm>
                      <a:off x="0" y="0"/>
                      <a:ext cx="5018997" cy="2254181"/>
                    </a:xfrm>
                    <a:prstGeom prst="rect">
                      <a:avLst/>
                    </a:prstGeom>
                    <a:ln>
                      <a:noFill/>
                    </a:ln>
                    <a:extLst>
                      <a:ext uri="{53640926-AAD7-44D8-BBD7-CCE9431645EC}">
                        <a14:shadowObscured xmlns:a14="http://schemas.microsoft.com/office/drawing/2010/main"/>
                      </a:ext>
                    </a:extLst>
                  </pic:spPr>
                </pic:pic>
              </a:graphicData>
            </a:graphic>
          </wp:inline>
        </w:drawing>
      </w:r>
    </w:p>
    <w:p w14:paraId="10B97C0B"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9</w:t>
      </w:r>
      <w:r w:rsidRPr="008238AF">
        <w:rPr>
          <w:rFonts w:hint="eastAsia"/>
          <w:color w:val="000000" w:themeColor="text1"/>
        </w:rPr>
        <w:t>）统一过程（在软考中UP、RUP都指统一过程）</w:t>
      </w:r>
    </w:p>
    <w:p w14:paraId="36D8653F" w14:textId="77777777" w:rsidR="009B5317" w:rsidRPr="008238AF" w:rsidRDefault="009B5317" w:rsidP="009B5317">
      <w:pPr>
        <w:ind w:firstLine="420"/>
        <w:rPr>
          <w:color w:val="000000" w:themeColor="text1"/>
        </w:rPr>
      </w:pPr>
      <w:r w:rsidRPr="008238AF">
        <w:rPr>
          <w:rFonts w:hint="eastAsia"/>
          <w:color w:val="000000" w:themeColor="text1"/>
        </w:rPr>
        <w:t>典型特点是用例驱动、以架构为中心、迭代和增量。</w:t>
      </w:r>
    </w:p>
    <w:p w14:paraId="26B10505" w14:textId="77777777" w:rsidR="009B5317" w:rsidRPr="008238AF" w:rsidRDefault="009B5317" w:rsidP="009B5317">
      <w:pPr>
        <w:ind w:firstLine="420"/>
        <w:rPr>
          <w:color w:val="000000" w:themeColor="text1"/>
        </w:rPr>
      </w:pPr>
      <w:r w:rsidRPr="008238AF">
        <w:rPr>
          <w:rFonts w:hint="eastAsia"/>
          <w:color w:val="000000" w:themeColor="text1"/>
        </w:rPr>
        <w:t>统一过程把一个项目分为四个不同的阶段：</w:t>
      </w:r>
    </w:p>
    <w:p w14:paraId="701A5034" w14:textId="77777777" w:rsidR="009B5317" w:rsidRPr="008238AF" w:rsidRDefault="009B5317" w:rsidP="009B5317">
      <w:pPr>
        <w:ind w:firstLine="420"/>
        <w:rPr>
          <w:color w:val="000000" w:themeColor="text1"/>
        </w:rPr>
      </w:pPr>
      <w:r w:rsidRPr="008238AF">
        <w:rPr>
          <w:rFonts w:hint="eastAsia"/>
          <w:bCs/>
          <w:color w:val="000000" w:themeColor="text1"/>
        </w:rPr>
        <w:t>构思阶段（初始/初启阶段）</w:t>
      </w:r>
      <w:r w:rsidRPr="008238AF">
        <w:rPr>
          <w:rFonts w:hint="eastAsia"/>
          <w:color w:val="000000" w:themeColor="text1"/>
        </w:rPr>
        <w:t>：包括用户沟通和计划活动两个方面，强调定义和细化用例，并将其作为主要模型。</w:t>
      </w:r>
    </w:p>
    <w:p w14:paraId="3C83CE5B" w14:textId="77777777" w:rsidR="009B5317" w:rsidRPr="008238AF" w:rsidRDefault="009B5317" w:rsidP="009B5317">
      <w:pPr>
        <w:ind w:firstLine="420"/>
        <w:rPr>
          <w:color w:val="000000" w:themeColor="text1"/>
        </w:rPr>
      </w:pPr>
      <w:r w:rsidRPr="008238AF">
        <w:rPr>
          <w:rFonts w:hint="eastAsia"/>
          <w:bCs/>
          <w:color w:val="000000" w:themeColor="text1"/>
        </w:rPr>
        <w:t>细化阶段（精化阶段）</w:t>
      </w:r>
      <w:r w:rsidRPr="008238AF">
        <w:rPr>
          <w:rFonts w:hint="eastAsia"/>
          <w:color w:val="000000" w:themeColor="text1"/>
        </w:rPr>
        <w:t>：包括用户沟通和建模活动，重点是创建分析和设计模型，强调类的定义和体系结构的表示。</w:t>
      </w:r>
    </w:p>
    <w:p w14:paraId="27904F74" w14:textId="77777777" w:rsidR="009B5317" w:rsidRPr="008238AF" w:rsidRDefault="009B5317" w:rsidP="009B5317">
      <w:pPr>
        <w:ind w:firstLine="420"/>
        <w:rPr>
          <w:color w:val="000000" w:themeColor="text1"/>
        </w:rPr>
      </w:pPr>
      <w:r w:rsidRPr="008238AF">
        <w:rPr>
          <w:rFonts w:hint="eastAsia"/>
          <w:bCs/>
          <w:color w:val="000000" w:themeColor="text1"/>
        </w:rPr>
        <w:t>构建阶段</w:t>
      </w:r>
      <w:r w:rsidRPr="008238AF">
        <w:rPr>
          <w:rFonts w:hint="eastAsia"/>
          <w:color w:val="000000" w:themeColor="text1"/>
        </w:rPr>
        <w:t>：将设计转化为实现，并进行集成和测试。</w:t>
      </w:r>
    </w:p>
    <w:p w14:paraId="6644D92C" w14:textId="77777777" w:rsidR="009B5317" w:rsidRPr="008238AF" w:rsidRDefault="009B5317" w:rsidP="009B5317">
      <w:pPr>
        <w:ind w:firstLine="420"/>
        <w:rPr>
          <w:color w:val="000000" w:themeColor="text1"/>
        </w:rPr>
      </w:pPr>
      <w:r w:rsidRPr="008238AF">
        <w:rPr>
          <w:rFonts w:hint="eastAsia"/>
          <w:bCs/>
          <w:color w:val="000000" w:themeColor="text1"/>
        </w:rPr>
        <w:t>移交阶段</w:t>
      </w:r>
      <w:r w:rsidRPr="008238AF">
        <w:rPr>
          <w:rFonts w:hint="eastAsia"/>
          <w:color w:val="000000" w:themeColor="text1"/>
        </w:rPr>
        <w:t>：将产品发布给用户进行测试评价，并收集用户的意见，之后再次进行迭代修改产品使之完善。</w:t>
      </w:r>
    </w:p>
    <w:p w14:paraId="7A4C6A7C" w14:textId="77777777" w:rsidR="009B5317" w:rsidRPr="00377121" w:rsidDel="008764DC" w:rsidRDefault="009B5317" w:rsidP="00377121">
      <w:pPr>
        <w:ind w:firstLine="420"/>
        <w:rPr>
          <w:del w:id="14" w:author="W Y" w:date="2022-06-06T16:58:00Z"/>
          <w:color w:val="000000" w:themeColor="text1"/>
        </w:rPr>
      </w:pPr>
      <w:bookmarkStart w:id="15" w:name="_Toc74216358"/>
      <w:r w:rsidRPr="008238AF">
        <w:rPr>
          <w:rFonts w:hint="eastAsia"/>
          <w:color w:val="000000" w:themeColor="text1"/>
        </w:rPr>
        <w:t>（</w:t>
      </w:r>
      <w:r w:rsidRPr="008238AF">
        <w:rPr>
          <w:color w:val="000000" w:themeColor="text1"/>
        </w:rPr>
        <w:t>10</w:t>
      </w:r>
      <w:r w:rsidRPr="008238AF">
        <w:rPr>
          <w:rFonts w:hint="eastAsia"/>
          <w:color w:val="000000" w:themeColor="text1"/>
        </w:rPr>
        <w:t>）敏捷开发</w:t>
      </w:r>
      <w:bookmarkEnd w:id="15"/>
    </w:p>
    <w:p w14:paraId="609E20C3" w14:textId="77777777" w:rsidR="00E3664B" w:rsidRDefault="009B5317">
      <w:pPr>
        <w:pStyle w:val="biao"/>
        <w:ind w:firstLine="420"/>
        <w:rPr>
          <w:color w:val="000000" w:themeColor="text1"/>
        </w:rPr>
        <w:pPrChange w:id="16" w:author="W Y" w:date="2022-06-06T16:58:00Z">
          <w:pPr>
            <w:ind w:firstLine="420"/>
          </w:pPr>
        </w:pPrChange>
      </w:pPr>
      <w:r w:rsidRPr="008238AF">
        <w:rPr>
          <w:rFonts w:hint="eastAsia"/>
          <w:color w:val="000000" w:themeColor="text1"/>
        </w:rPr>
        <w:t>敏捷开发是一种以人为核心、迭代、循序渐进的开发方法，适用于小团队和小项目，具有小步快跑的思想。常见的敏捷开发方法有极限编程法、水晶法、并列争球法和自适应</w:t>
      </w:r>
    </w:p>
    <w:p w14:paraId="2D5BD3A6" w14:textId="77777777" w:rsidR="009B5317" w:rsidRPr="008238AF" w:rsidRDefault="009B5317" w:rsidP="00E3664B">
      <w:pPr>
        <w:pStyle w:val="biao"/>
        <w:jc w:val="both"/>
        <w:rPr>
          <w:color w:val="000000" w:themeColor="text1"/>
        </w:rPr>
      </w:pPr>
      <w:r w:rsidRPr="008238AF">
        <w:rPr>
          <w:rFonts w:hint="eastAsia"/>
          <w:color w:val="000000" w:themeColor="text1"/>
        </w:rPr>
        <w:t>软件开发方法。</w:t>
      </w:r>
    </w:p>
    <w:p w14:paraId="36D355FB" w14:textId="77777777" w:rsidR="009B5317" w:rsidRPr="008238AF" w:rsidRDefault="009B5317" w:rsidP="009B5317">
      <w:pPr>
        <w:ind w:firstLine="420"/>
        <w:rPr>
          <w:color w:val="000000" w:themeColor="text1"/>
        </w:rPr>
      </w:pPr>
      <w:r w:rsidRPr="008238AF">
        <w:rPr>
          <w:rFonts w:hint="eastAsia"/>
          <w:color w:val="000000" w:themeColor="text1"/>
        </w:rPr>
        <w:t>极限编程（XP） ：一些对费用控制严格的公司中的使用，非常有效。四大价值观（沟通【加强面对面沟通】、简单【不过度设计】、反馈【及时反馈】、勇气【接受变更的勇气】）十二大最佳实践（简单设计、测试驱动、代码重构、结对编程、持续集成、现场客户、发行版本小型化、系统隐喻、代码集体所有制、规划策略、规范代码、40小时工作机制）。</w:t>
      </w:r>
    </w:p>
    <w:p w14:paraId="64964D62" w14:textId="77777777" w:rsidR="009B5317" w:rsidRPr="008238AF" w:rsidRDefault="009B5317" w:rsidP="009B5317">
      <w:pPr>
        <w:ind w:firstLine="420"/>
        <w:rPr>
          <w:color w:val="000000" w:themeColor="text1"/>
        </w:rPr>
      </w:pPr>
      <w:r w:rsidRPr="008238AF">
        <w:rPr>
          <w:rFonts w:hint="eastAsia"/>
          <w:color w:val="000000" w:themeColor="text1"/>
        </w:rPr>
        <w:t>水晶方法：探索了用最少纪律约束而仍能成功的方法，从而在产出效率与易于运作上达到一种平衡。</w:t>
      </w:r>
    </w:p>
    <w:p w14:paraId="75238236" w14:textId="77777777" w:rsidR="009B5317" w:rsidRPr="008238AF" w:rsidRDefault="009B5317" w:rsidP="009B5317">
      <w:pPr>
        <w:ind w:firstLine="420"/>
        <w:rPr>
          <w:color w:val="000000" w:themeColor="text1"/>
        </w:rPr>
      </w:pPr>
      <w:r w:rsidRPr="008238AF">
        <w:rPr>
          <w:rFonts w:hint="eastAsia"/>
          <w:color w:val="000000" w:themeColor="text1"/>
        </w:rPr>
        <w:t>开放式源码：程序开发人员在地域上分布很广【其他方法强调集中办公】。</w:t>
      </w:r>
    </w:p>
    <w:p w14:paraId="6E475B1C" w14:textId="77777777" w:rsidR="009B5317" w:rsidRPr="008238AF" w:rsidRDefault="009B5317" w:rsidP="009B5317">
      <w:pPr>
        <w:ind w:firstLine="420"/>
        <w:rPr>
          <w:color w:val="000000" w:themeColor="text1"/>
        </w:rPr>
      </w:pPr>
      <w:r w:rsidRPr="008238AF">
        <w:rPr>
          <w:rFonts w:hint="eastAsia"/>
          <w:color w:val="000000" w:themeColor="text1"/>
        </w:rPr>
        <w:t>SCRUM：明确定义了的可重复的方法过程。</w:t>
      </w:r>
    </w:p>
    <w:p w14:paraId="427F2700" w14:textId="77777777" w:rsidR="009B5317" w:rsidRPr="008238AF" w:rsidRDefault="009B5317" w:rsidP="009B5317">
      <w:pPr>
        <w:ind w:firstLine="420"/>
        <w:rPr>
          <w:color w:val="000000" w:themeColor="text1"/>
        </w:rPr>
      </w:pPr>
      <w:r w:rsidRPr="008238AF">
        <w:rPr>
          <w:rFonts w:hint="eastAsia"/>
          <w:color w:val="000000" w:themeColor="text1"/>
        </w:rPr>
        <w:t>功用驱动开发方法（FDD）：编程开发人员分成两类：首席程序员和“类”程序员。</w:t>
      </w:r>
    </w:p>
    <w:p w14:paraId="2307FF26" w14:textId="77777777" w:rsidR="009B5317" w:rsidRPr="008238AF" w:rsidRDefault="009B5317" w:rsidP="009B5317">
      <w:pPr>
        <w:ind w:firstLine="420"/>
        <w:rPr>
          <w:color w:val="000000" w:themeColor="text1"/>
        </w:rPr>
      </w:pPr>
      <w:r w:rsidRPr="008238AF">
        <w:rPr>
          <w:rFonts w:hint="eastAsia"/>
          <w:color w:val="000000" w:themeColor="text1"/>
        </w:rPr>
        <w:t>ASD方法：其核心是三个非线性的、重叠的开发阶段：猜测、合作与学习。</w:t>
      </w:r>
    </w:p>
    <w:p w14:paraId="04D4079C"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E3664B">
        <w:rPr>
          <w:color w:val="000000" w:themeColor="text1"/>
        </w:rPr>
        <w:t>1</w:t>
      </w:r>
      <w:r w:rsidRPr="008238AF">
        <w:rPr>
          <w:rFonts w:hint="eastAsia"/>
          <w:color w:val="000000" w:themeColor="text1"/>
        </w:rPr>
        <w:t>.</w:t>
      </w:r>
      <w:r w:rsidRPr="008238AF">
        <w:rPr>
          <w:color w:val="000000" w:themeColor="text1"/>
        </w:rPr>
        <w:t>3</w:t>
      </w:r>
      <w:r w:rsidRPr="008238AF">
        <w:rPr>
          <w:rFonts w:hint="eastAsia"/>
          <w:color w:val="000000" w:themeColor="text1"/>
        </w:rPr>
        <w:t xml:space="preserve"> </w:t>
      </w:r>
      <w:r w:rsidRPr="008238AF">
        <w:rPr>
          <w:rFonts w:hint="eastAsia"/>
          <w:color w:val="000000" w:themeColor="text1"/>
        </w:rPr>
        <w:t>逆向工程（</w:t>
      </w:r>
      <w:r w:rsidRPr="008238AF">
        <w:rPr>
          <w:rFonts w:ascii="Segoe UI Symbol" w:hAnsi="Segoe UI Symbol" w:cs="Segoe UI Symbol"/>
          <w:color w:val="000000" w:themeColor="text1"/>
        </w:rPr>
        <w:t>⭐</w:t>
      </w:r>
      <w:r w:rsidRPr="008238AF">
        <w:rPr>
          <w:rFonts w:hint="eastAsia"/>
          <w:color w:val="000000" w:themeColor="text1"/>
        </w:rPr>
        <w:t>）</w:t>
      </w:r>
    </w:p>
    <w:p w14:paraId="5534A4FE" w14:textId="77777777" w:rsidR="009B5317" w:rsidRPr="008238AF" w:rsidRDefault="009B5317" w:rsidP="009B5317">
      <w:pPr>
        <w:ind w:left="420" w:firstLineChars="0" w:firstLine="0"/>
        <w:jc w:val="center"/>
        <w:rPr>
          <w:color w:val="000000" w:themeColor="text1"/>
        </w:rPr>
      </w:pPr>
      <w:r w:rsidRPr="008238AF">
        <w:rPr>
          <w:noProof/>
          <w:color w:val="000000" w:themeColor="text1"/>
        </w:rPr>
        <w:drawing>
          <wp:inline distT="0" distB="0" distL="0" distR="0" wp14:anchorId="3CB25A43" wp14:editId="213D9A14">
            <wp:extent cx="2520000" cy="1804174"/>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000" cy="1804174"/>
                    </a:xfrm>
                    <a:prstGeom prst="rect">
                      <a:avLst/>
                    </a:prstGeom>
                  </pic:spPr>
                </pic:pic>
              </a:graphicData>
            </a:graphic>
          </wp:inline>
        </w:drawing>
      </w:r>
    </w:p>
    <w:p w14:paraId="5FAA7C63"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逆向工程是设计的恢复过程</w:t>
      </w:r>
      <w:r w:rsidRPr="008238AF">
        <w:rPr>
          <w:color w:val="000000" w:themeColor="text1"/>
        </w:rPr>
        <w:t>】</w:t>
      </w:r>
    </w:p>
    <w:p w14:paraId="2A72D32F" w14:textId="77777777" w:rsidR="009B5317" w:rsidRPr="008238AF" w:rsidRDefault="009B5317" w:rsidP="009B5317">
      <w:pPr>
        <w:ind w:firstLine="420"/>
        <w:rPr>
          <w:color w:val="000000" w:themeColor="text1"/>
        </w:rPr>
      </w:pPr>
      <w:r w:rsidRPr="008238AF">
        <w:rPr>
          <w:rFonts w:hint="eastAsia"/>
          <w:color w:val="000000" w:themeColor="text1"/>
        </w:rPr>
        <w:t>实现级：包括程序的抽象语法树、符号表、过程的设计表示</w:t>
      </w:r>
    </w:p>
    <w:p w14:paraId="121C7729" w14:textId="77777777" w:rsidR="009B5317" w:rsidRPr="008238AF" w:rsidRDefault="009B5317" w:rsidP="009B5317">
      <w:pPr>
        <w:ind w:firstLine="420"/>
        <w:rPr>
          <w:color w:val="000000" w:themeColor="text1"/>
        </w:rPr>
      </w:pPr>
      <w:r w:rsidRPr="008238AF">
        <w:rPr>
          <w:rFonts w:hint="eastAsia"/>
          <w:color w:val="000000" w:themeColor="text1"/>
        </w:rPr>
        <w:t>结构级：包括反映程序分量之间相互依赖关系的信息，例如调用图、结构图、程序和数据结构</w:t>
      </w:r>
    </w:p>
    <w:p w14:paraId="69142580" w14:textId="77777777" w:rsidR="009B5317" w:rsidRPr="008238AF" w:rsidRDefault="009B5317" w:rsidP="009B5317">
      <w:pPr>
        <w:ind w:firstLine="420"/>
        <w:rPr>
          <w:color w:val="000000" w:themeColor="text1"/>
        </w:rPr>
      </w:pPr>
      <w:r w:rsidRPr="008238AF">
        <w:rPr>
          <w:rFonts w:hint="eastAsia"/>
          <w:color w:val="000000" w:themeColor="text1"/>
        </w:rPr>
        <w:t>功能级：包括反映程序段功能及程序段之间关系的信息，例如数据和控制流模型</w:t>
      </w:r>
    </w:p>
    <w:p w14:paraId="44EF95E3" w14:textId="77777777" w:rsidR="00C46733" w:rsidRDefault="009B5317" w:rsidP="00C46733">
      <w:pPr>
        <w:ind w:firstLine="420"/>
        <w:rPr>
          <w:color w:val="000000" w:themeColor="text1"/>
        </w:rPr>
      </w:pPr>
      <w:r w:rsidRPr="008238AF">
        <w:rPr>
          <w:rFonts w:hint="eastAsia"/>
          <w:color w:val="000000" w:themeColor="text1"/>
        </w:rPr>
        <w:t>领域级：包括反映程序分量或程序诸实体与应用领域概念之间对应关系的信息，例如实体关系模型</w:t>
      </w:r>
    </w:p>
    <w:p w14:paraId="3655FF01" w14:textId="77777777" w:rsidR="00C46733" w:rsidRDefault="00C46733" w:rsidP="00C46733">
      <w:pPr>
        <w:ind w:firstLine="420"/>
      </w:pPr>
      <w:r>
        <w:t>与逆向工程相关的概念有重构、设计恢复、再工程和正向工程。</w:t>
      </w:r>
    </w:p>
    <w:p w14:paraId="1C24A587" w14:textId="77777777" w:rsidR="00C46733" w:rsidRDefault="00C46733" w:rsidP="00C46733">
      <w:pPr>
        <w:ind w:firstLine="420"/>
      </w:pPr>
      <w:r>
        <w:t>（1）重构（restructuring）。重构是指在同一抽象级别上转换系统描述形式。</w:t>
      </w:r>
    </w:p>
    <w:p w14:paraId="44EEEF8E" w14:textId="77777777" w:rsidR="00C46733" w:rsidRDefault="00C46733" w:rsidP="00C46733">
      <w:pPr>
        <w:ind w:firstLine="420"/>
      </w:pPr>
      <w:r>
        <w:t>（2）设计恢复（design recovery）。设计恢复是指借助工具从已有程序中抽象出有关数据设计、总体结构设计和过程设计等方面的信息。</w:t>
      </w:r>
    </w:p>
    <w:p w14:paraId="1D68E751" w14:textId="77777777" w:rsidR="00C46733" w:rsidRDefault="00C46733" w:rsidP="00C46733">
      <w:pPr>
        <w:ind w:firstLine="420"/>
      </w:pPr>
      <w:r>
        <w:t>（3）逆向工程（reverse engineering）：逆向工程是分析程序，力图在比源代码更高抽象层次上建立程序的表示过程，逆向工程是设计的恢复过程。</w:t>
      </w:r>
    </w:p>
    <w:p w14:paraId="5C7EC1E6" w14:textId="77777777" w:rsidR="00C46733" w:rsidRDefault="00C46733" w:rsidP="00C46733">
      <w:pPr>
        <w:ind w:firstLine="420"/>
      </w:pPr>
      <w:r>
        <w:t>（4）正向工程（forward engineering）。正向工程是指不仅从现有系统中恢复设计信息，而且使用该信息去改变或重构现有系统，以改善其整体质量。</w:t>
      </w:r>
    </w:p>
    <w:p w14:paraId="05E18C98" w14:textId="77777777" w:rsidR="00C46733" w:rsidRPr="00C46733" w:rsidRDefault="00C46733" w:rsidP="00C46733">
      <w:pPr>
        <w:ind w:firstLine="420"/>
        <w:rPr>
          <w:ins w:id="17" w:author="W Y" w:date="2022-06-06T16:48:00Z"/>
          <w:color w:val="000000" w:themeColor="text1"/>
        </w:rPr>
      </w:pPr>
      <w:r>
        <w:t>（5）再工程（re-engineering）。再工程是对现有系统的重新开发过程，包括逆向工程、新需求的考虑过程和正向工程三个步骤。</w:t>
      </w:r>
    </w:p>
    <w:p w14:paraId="38DB563F" w14:textId="77777777" w:rsidR="009B5317" w:rsidRPr="008238AF" w:rsidRDefault="009B5317" w:rsidP="009B5317">
      <w:pPr>
        <w:pStyle w:val="3"/>
        <w:ind w:firstLine="422"/>
        <w:rPr>
          <w:color w:val="000000" w:themeColor="text1"/>
        </w:rPr>
      </w:pPr>
      <w:bookmarkStart w:id="18" w:name="_Toc105689291"/>
      <w:r w:rsidRPr="008238AF">
        <w:rPr>
          <w:color w:val="000000" w:themeColor="text1"/>
        </w:rPr>
        <w:t>2.</w:t>
      </w:r>
      <w:r w:rsidR="00E3664B">
        <w:rPr>
          <w:color w:val="000000" w:themeColor="text1"/>
        </w:rPr>
        <w:t>2</w:t>
      </w:r>
      <w:ins w:id="19" w:author="W Y" w:date="2022-06-06T16:48:00Z">
        <w:r w:rsidRPr="008238AF">
          <w:rPr>
            <w:color w:val="000000" w:themeColor="text1"/>
          </w:rPr>
          <w:t xml:space="preserve"> </w:t>
        </w:r>
      </w:ins>
      <w:r w:rsidRPr="008238AF">
        <w:rPr>
          <w:rFonts w:hint="eastAsia"/>
          <w:color w:val="000000" w:themeColor="text1"/>
        </w:rPr>
        <w:t>需求工程</w:t>
      </w:r>
      <w:bookmarkEnd w:id="18"/>
    </w:p>
    <w:p w14:paraId="51887D1C"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E3664B">
        <w:rPr>
          <w:color w:val="000000" w:themeColor="text1"/>
        </w:rPr>
        <w:t>2</w:t>
      </w:r>
      <w:r w:rsidRPr="008238AF">
        <w:rPr>
          <w:rFonts w:hint="eastAsia"/>
          <w:color w:val="000000" w:themeColor="text1"/>
        </w:rPr>
        <w:t>.1</w:t>
      </w:r>
      <w:r w:rsidRPr="008238AF">
        <w:rPr>
          <w:color w:val="000000" w:themeColor="text1"/>
        </w:rPr>
        <w:t xml:space="preserve"> </w:t>
      </w:r>
      <w:r w:rsidRPr="008238AF">
        <w:rPr>
          <w:rFonts w:hint="eastAsia"/>
          <w:color w:val="000000" w:themeColor="text1"/>
        </w:rPr>
        <w:t>概述</w:t>
      </w:r>
    </w:p>
    <w:p w14:paraId="7C348D49" w14:textId="77777777" w:rsidR="009B5317" w:rsidRPr="008238AF" w:rsidRDefault="009B5317" w:rsidP="009B5317">
      <w:pPr>
        <w:ind w:firstLine="420"/>
        <w:rPr>
          <w:color w:val="000000" w:themeColor="text1"/>
        </w:rPr>
      </w:pPr>
      <w:r w:rsidRPr="008238AF">
        <w:rPr>
          <w:rFonts w:hint="eastAsia"/>
          <w:color w:val="000000" w:themeColor="text1"/>
        </w:rPr>
        <w:t>软件需求是指用户对系统在功能、行为、性能、设计约束等方面的期望。</w:t>
      </w:r>
    </w:p>
    <w:p w14:paraId="071D1BDD" w14:textId="77777777" w:rsidR="009B5317" w:rsidRPr="008238AF" w:rsidRDefault="009B5317" w:rsidP="009B5317">
      <w:pPr>
        <w:ind w:firstLine="420"/>
        <w:rPr>
          <w:color w:val="000000" w:themeColor="text1"/>
        </w:rPr>
      </w:pPr>
      <w:r w:rsidRPr="008238AF">
        <w:rPr>
          <w:rFonts w:hint="eastAsia"/>
          <w:color w:val="000000" w:themeColor="text1"/>
        </w:rPr>
        <w:t>软件需求是指用户解决问题或达到目标所需的条件或能力，是系统或系统部件要满足合同、标准、规范或其他正式规定文档所需具有的条件或能力，以及反映这些条件或能力的文档说明。</w:t>
      </w:r>
    </w:p>
    <w:p w14:paraId="02C2A7F5" w14:textId="77777777" w:rsidR="009B5317" w:rsidRPr="008238AF" w:rsidRDefault="009B5317" w:rsidP="009B5317">
      <w:pPr>
        <w:ind w:left="420" w:firstLineChars="0" w:firstLine="0"/>
        <w:jc w:val="center"/>
        <w:rPr>
          <w:color w:val="000000" w:themeColor="text1"/>
        </w:rPr>
      </w:pPr>
      <w:r w:rsidRPr="008238AF">
        <w:rPr>
          <w:noProof/>
          <w:color w:val="000000" w:themeColor="text1"/>
        </w:rPr>
        <w:drawing>
          <wp:inline distT="0" distB="0" distL="0" distR="0" wp14:anchorId="534CADA8" wp14:editId="3FAEEF4E">
            <wp:extent cx="2880000" cy="2181594"/>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BEBA8EAE-BF5A-486C-A8C5-ECC9F3942E4B}">
                          <a14:imgProps xmlns:a14="http://schemas.microsoft.com/office/drawing/2010/main">
                            <a14:imgLayer r:embed="rId21">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181594"/>
                    </a:xfrm>
                    <a:prstGeom prst="rect">
                      <a:avLst/>
                    </a:prstGeom>
                    <a:noFill/>
                  </pic:spPr>
                </pic:pic>
              </a:graphicData>
            </a:graphic>
          </wp:inline>
        </w:drawing>
      </w:r>
    </w:p>
    <w:p w14:paraId="00B21E1A"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E3664B">
        <w:rPr>
          <w:color w:val="000000" w:themeColor="text1"/>
        </w:rPr>
        <w:t>2</w:t>
      </w:r>
      <w:r w:rsidRPr="008238AF">
        <w:rPr>
          <w:rFonts w:hint="eastAsia"/>
          <w:color w:val="000000" w:themeColor="text1"/>
        </w:rPr>
        <w:t>.2</w:t>
      </w:r>
      <w:r w:rsidRPr="008238AF">
        <w:rPr>
          <w:color w:val="000000" w:themeColor="text1"/>
        </w:rPr>
        <w:t xml:space="preserve"> </w:t>
      </w:r>
      <w:r w:rsidRPr="008238AF">
        <w:rPr>
          <w:rFonts w:hint="eastAsia"/>
          <w:color w:val="000000" w:themeColor="text1"/>
        </w:rPr>
        <w:t>需求开发</w:t>
      </w:r>
    </w:p>
    <w:p w14:paraId="4C39727C" w14:textId="77777777" w:rsidR="009B5317" w:rsidRPr="008238AF" w:rsidRDefault="009B5317" w:rsidP="00E133CE">
      <w:pPr>
        <w:pStyle w:val="5"/>
        <w:ind w:firstLine="422"/>
        <w:rPr>
          <w:color w:val="000000" w:themeColor="text1"/>
        </w:rPr>
      </w:pPr>
      <w:r w:rsidRPr="008238AF">
        <w:rPr>
          <w:rFonts w:hint="eastAsia"/>
          <w:color w:val="000000" w:themeColor="text1"/>
        </w:rPr>
        <w:t>2.</w:t>
      </w:r>
      <w:r w:rsidR="00E3664B">
        <w:rPr>
          <w:color w:val="000000" w:themeColor="text1"/>
        </w:rPr>
        <w:t>2</w:t>
      </w:r>
      <w:r w:rsidRPr="008238AF">
        <w:rPr>
          <w:rFonts w:hint="eastAsia"/>
          <w:color w:val="000000" w:themeColor="text1"/>
        </w:rPr>
        <w:t>.</w:t>
      </w:r>
      <w:r w:rsidRPr="008238AF">
        <w:rPr>
          <w:color w:val="000000" w:themeColor="text1"/>
        </w:rPr>
        <w:t>2</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需求获取</w:t>
      </w:r>
    </w:p>
    <w:p w14:paraId="52E9E1DF" w14:textId="77777777" w:rsidR="009B5317" w:rsidRPr="008238AF" w:rsidRDefault="009B5317" w:rsidP="009B5317">
      <w:pPr>
        <w:ind w:firstLine="420"/>
        <w:rPr>
          <w:color w:val="000000" w:themeColor="text1"/>
        </w:rPr>
      </w:pPr>
      <w:r w:rsidRPr="008238AF">
        <w:rPr>
          <w:rFonts w:hint="eastAsia"/>
          <w:color w:val="000000" w:themeColor="text1"/>
        </w:rPr>
        <w:t>需求分类</w:t>
      </w:r>
    </w:p>
    <w:p w14:paraId="718B0525" w14:textId="77777777" w:rsidR="009B5317" w:rsidRPr="008238AF" w:rsidRDefault="009B5317" w:rsidP="009B5317">
      <w:pPr>
        <w:ind w:firstLine="420"/>
        <w:rPr>
          <w:color w:val="000000" w:themeColor="text1"/>
        </w:rPr>
      </w:pPr>
      <w:r w:rsidRPr="008238AF">
        <w:rPr>
          <w:rFonts w:hint="eastAsia"/>
          <w:color w:val="000000" w:themeColor="text1"/>
        </w:rPr>
        <w:t>【需求的层次分类】</w:t>
      </w:r>
    </w:p>
    <w:p w14:paraId="7D51542C" w14:textId="77777777" w:rsidR="009B5317" w:rsidRPr="008238AF" w:rsidRDefault="009B5317" w:rsidP="009B5317">
      <w:pPr>
        <w:ind w:firstLine="420"/>
        <w:rPr>
          <w:color w:val="000000" w:themeColor="text1"/>
        </w:rPr>
      </w:pPr>
      <w:r w:rsidRPr="008238AF">
        <w:rPr>
          <w:rFonts w:hint="eastAsia"/>
          <w:color w:val="000000" w:themeColor="text1"/>
        </w:rPr>
        <w:t>业务需求：是指反应企业或客户对系统高层次的目标要求，通常来自项目投资人、购买产品的客户、客户单位的管理人员、市场营销部门或产品策划部门等。通过业务需求可以确定项目视图和范围，为以后的开发工作奠定了基础。</w:t>
      </w:r>
    </w:p>
    <w:p w14:paraId="34172661" w14:textId="77777777" w:rsidR="009B5317" w:rsidRPr="008238AF" w:rsidRDefault="009B5317" w:rsidP="009B5317">
      <w:pPr>
        <w:ind w:firstLine="420"/>
        <w:rPr>
          <w:color w:val="000000" w:themeColor="text1"/>
        </w:rPr>
      </w:pPr>
      <w:r w:rsidRPr="008238AF">
        <w:rPr>
          <w:rFonts w:hint="eastAsia"/>
          <w:color w:val="000000" w:themeColor="text1"/>
        </w:rPr>
        <w:t>用户需求：描述的是用户的具体目标，或用户要求系统必须能完成的任务。也就是说，用户需求描述了用户能使用系统来做些什么。</w:t>
      </w:r>
    </w:p>
    <w:p w14:paraId="77281D98" w14:textId="77777777" w:rsidR="009B5317" w:rsidRPr="008238AF" w:rsidRDefault="009B5317" w:rsidP="009B5317">
      <w:pPr>
        <w:ind w:firstLine="420"/>
        <w:rPr>
          <w:color w:val="000000" w:themeColor="text1"/>
        </w:rPr>
      </w:pPr>
      <w:r w:rsidRPr="008238AF">
        <w:rPr>
          <w:rFonts w:hint="eastAsia"/>
          <w:color w:val="000000" w:themeColor="text1"/>
        </w:rPr>
        <w:t>系统需求：是从系统的角度来说明软件的需求，</w:t>
      </w:r>
      <w:r w:rsidRPr="008238AF">
        <w:rPr>
          <w:rFonts w:hint="eastAsia"/>
          <w:bCs/>
          <w:color w:val="000000" w:themeColor="text1"/>
        </w:rPr>
        <w:t>包括功能需求、非功能需求和设计约束</w:t>
      </w:r>
      <w:r w:rsidRPr="008238AF">
        <w:rPr>
          <w:rFonts w:hint="eastAsia"/>
          <w:color w:val="000000" w:themeColor="text1"/>
        </w:rPr>
        <w:t>等。</w:t>
      </w:r>
    </w:p>
    <w:p w14:paraId="59043F90" w14:textId="77777777" w:rsidR="009B5317" w:rsidRPr="008238AF" w:rsidRDefault="009B5317" w:rsidP="009B5317">
      <w:pPr>
        <w:ind w:firstLine="420"/>
        <w:rPr>
          <w:color w:val="000000" w:themeColor="text1"/>
        </w:rPr>
      </w:pPr>
      <w:r w:rsidRPr="008238AF">
        <w:rPr>
          <w:rFonts w:hint="eastAsia"/>
          <w:color w:val="000000" w:themeColor="text1"/>
        </w:rPr>
        <w:t>功能需求也称为行为需求，它规定了开发人员必须在系统种实现的软件功能，用户利用这些功能来完成任务，满足业务要求。</w:t>
      </w:r>
    </w:p>
    <w:p w14:paraId="13074E28" w14:textId="77777777" w:rsidR="009B5317" w:rsidRPr="008238AF" w:rsidRDefault="009B5317" w:rsidP="009B5317">
      <w:pPr>
        <w:ind w:firstLine="420"/>
        <w:rPr>
          <w:color w:val="000000" w:themeColor="text1"/>
        </w:rPr>
      </w:pPr>
      <w:r w:rsidRPr="008238AF">
        <w:rPr>
          <w:rFonts w:hint="eastAsia"/>
          <w:color w:val="000000" w:themeColor="text1"/>
        </w:rPr>
        <w:t>性能需求（非功能需求）是指系统必须具备的属性或品质，又可细分为软件质量属性和其他非功能需求。</w:t>
      </w:r>
    </w:p>
    <w:p w14:paraId="1A4E1C04" w14:textId="77777777" w:rsidR="009B5317" w:rsidRPr="008238AF" w:rsidRDefault="009B5317" w:rsidP="009B5317">
      <w:pPr>
        <w:ind w:firstLine="420"/>
        <w:rPr>
          <w:color w:val="000000" w:themeColor="text1"/>
        </w:rPr>
      </w:pPr>
      <w:r w:rsidRPr="008238AF">
        <w:rPr>
          <w:rFonts w:hint="eastAsia"/>
          <w:color w:val="000000" w:themeColor="text1"/>
        </w:rPr>
        <w:t>设计约束也称为限制条件或补充规约，通常是对系统的一些约束说明。</w:t>
      </w:r>
    </w:p>
    <w:p w14:paraId="419583DE" w14:textId="77777777" w:rsidR="009B5317" w:rsidRPr="008238AF" w:rsidRDefault="009B5317" w:rsidP="009B5317">
      <w:pPr>
        <w:ind w:firstLine="420"/>
        <w:rPr>
          <w:color w:val="000000" w:themeColor="text1"/>
        </w:rPr>
      </w:pPr>
      <w:r w:rsidRPr="008238AF">
        <w:rPr>
          <w:rFonts w:hint="eastAsia"/>
          <w:color w:val="000000" w:themeColor="text1"/>
        </w:rPr>
        <w:t>【需求的Q</w:t>
      </w:r>
      <w:r w:rsidRPr="008238AF">
        <w:rPr>
          <w:color w:val="000000" w:themeColor="text1"/>
        </w:rPr>
        <w:t>FD</w:t>
      </w:r>
      <w:r w:rsidRPr="008238AF">
        <w:rPr>
          <w:rFonts w:hint="eastAsia"/>
          <w:color w:val="000000" w:themeColor="text1"/>
        </w:rPr>
        <w:t>分类】</w:t>
      </w:r>
    </w:p>
    <w:p w14:paraId="1FF0C141" w14:textId="77777777" w:rsidR="009B5317" w:rsidRPr="008238AF" w:rsidRDefault="009B5317" w:rsidP="009B5317">
      <w:pPr>
        <w:ind w:firstLine="420"/>
        <w:rPr>
          <w:color w:val="000000" w:themeColor="text1"/>
        </w:rPr>
      </w:pPr>
      <w:r w:rsidRPr="008238AF">
        <w:rPr>
          <w:rFonts w:hint="eastAsia"/>
          <w:color w:val="000000" w:themeColor="text1"/>
        </w:rPr>
        <w:t>质量功能部署Q</w:t>
      </w:r>
      <w:r w:rsidRPr="008238AF">
        <w:rPr>
          <w:color w:val="000000" w:themeColor="text1"/>
        </w:rPr>
        <w:t>FD</w:t>
      </w:r>
      <w:r w:rsidRPr="008238AF">
        <w:rPr>
          <w:rFonts w:hint="eastAsia"/>
          <w:color w:val="000000" w:themeColor="text1"/>
        </w:rPr>
        <w:t>是一种将用户要求转化成软件需求的技术，其目的是最大限度地提升软件工程过程中用户的满意度。Q</w:t>
      </w:r>
      <w:r w:rsidRPr="008238AF">
        <w:rPr>
          <w:color w:val="000000" w:themeColor="text1"/>
        </w:rPr>
        <w:t>FD</w:t>
      </w:r>
      <w:r w:rsidRPr="008238AF">
        <w:rPr>
          <w:rFonts w:hint="eastAsia"/>
          <w:color w:val="000000" w:themeColor="text1"/>
        </w:rPr>
        <w:t>将软件需求分为三类：</w:t>
      </w:r>
    </w:p>
    <w:p w14:paraId="723299C6" w14:textId="77777777" w:rsidR="009B5317" w:rsidRPr="008238AF" w:rsidRDefault="009B5317" w:rsidP="009B5317">
      <w:pPr>
        <w:ind w:firstLine="420"/>
        <w:rPr>
          <w:color w:val="000000" w:themeColor="text1"/>
        </w:rPr>
      </w:pPr>
      <w:r w:rsidRPr="008238AF">
        <w:rPr>
          <w:rFonts w:hint="eastAsia"/>
          <w:color w:val="000000" w:themeColor="text1"/>
        </w:rPr>
        <w:t>常规需求（基本需求）：用户认为系统应该做到的功能或性能，实现越多用户会越满意。</w:t>
      </w:r>
    </w:p>
    <w:p w14:paraId="1A4245DB" w14:textId="77777777" w:rsidR="009B5317" w:rsidRPr="008238AF" w:rsidRDefault="009B5317" w:rsidP="009B5317">
      <w:pPr>
        <w:ind w:firstLine="420"/>
        <w:rPr>
          <w:color w:val="000000" w:themeColor="text1"/>
        </w:rPr>
      </w:pPr>
      <w:r w:rsidRPr="008238AF">
        <w:rPr>
          <w:rFonts w:hint="eastAsia"/>
          <w:color w:val="000000" w:themeColor="text1"/>
        </w:rPr>
        <w:t>期望需求：用户想当然认为系统应具备的功能或性能，但并不能正确描述自己想要得到的这些功能或性能需求。如果期望需求没有得到实现，会让用户感到不满意。</w:t>
      </w:r>
    </w:p>
    <w:p w14:paraId="7B7E9F06" w14:textId="77777777" w:rsidR="009B5317" w:rsidRPr="008238AF" w:rsidRDefault="009B5317" w:rsidP="009B5317">
      <w:pPr>
        <w:ind w:firstLine="420"/>
        <w:rPr>
          <w:color w:val="000000" w:themeColor="text1"/>
        </w:rPr>
      </w:pPr>
      <w:r w:rsidRPr="008238AF">
        <w:rPr>
          <w:rFonts w:hint="eastAsia"/>
          <w:color w:val="000000" w:themeColor="text1"/>
        </w:rPr>
        <w:t>兴奋需求（意外需求）：是用户要求范围外的功能或性能，实现这些需求用户会更高兴，但不实现也不影响其购买的决策。</w:t>
      </w:r>
    </w:p>
    <w:p w14:paraId="43A7996C" w14:textId="77777777" w:rsidR="009B5317" w:rsidRPr="008238AF" w:rsidRDefault="009B5317" w:rsidP="009B5317">
      <w:pPr>
        <w:pStyle w:val="5"/>
        <w:ind w:firstLine="422"/>
        <w:rPr>
          <w:color w:val="000000" w:themeColor="text1"/>
        </w:rPr>
      </w:pPr>
      <w:r w:rsidRPr="008238AF">
        <w:rPr>
          <w:color w:val="000000" w:themeColor="text1"/>
        </w:rPr>
        <w:t>2.</w:t>
      </w:r>
      <w:r w:rsidR="00E3664B">
        <w:rPr>
          <w:color w:val="000000" w:themeColor="text1"/>
        </w:rPr>
        <w:t>2</w:t>
      </w:r>
      <w:r w:rsidRPr="008238AF">
        <w:rPr>
          <w:color w:val="000000" w:themeColor="text1"/>
        </w:rPr>
        <w:t>.2.2</w:t>
      </w:r>
      <w:r w:rsidRPr="008238AF">
        <w:rPr>
          <w:rFonts w:hint="eastAsia"/>
          <w:color w:val="000000" w:themeColor="text1"/>
        </w:rPr>
        <w:t xml:space="preserve"> </w:t>
      </w:r>
      <w:r w:rsidRPr="008238AF">
        <w:rPr>
          <w:rFonts w:hint="eastAsia"/>
          <w:color w:val="000000" w:themeColor="text1"/>
        </w:rPr>
        <w:t>需求分析</w:t>
      </w:r>
    </w:p>
    <w:p w14:paraId="0FB5A1F9" w14:textId="77777777" w:rsidR="009B5317" w:rsidRPr="008238AF" w:rsidRDefault="009B5317" w:rsidP="009B5317">
      <w:pPr>
        <w:ind w:firstLine="420"/>
        <w:rPr>
          <w:color w:val="000000" w:themeColor="text1"/>
        </w:rPr>
      </w:pPr>
      <w:r w:rsidRPr="008238AF">
        <w:rPr>
          <w:rFonts w:hint="eastAsia"/>
          <w:color w:val="000000" w:themeColor="text1"/>
        </w:rPr>
        <w:t>结构化需求分析（S</w:t>
      </w:r>
      <w:r w:rsidRPr="008238AF">
        <w:rPr>
          <w:color w:val="000000" w:themeColor="text1"/>
        </w:rPr>
        <w:t>A</w:t>
      </w: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p w14:paraId="461389D9" w14:textId="77777777" w:rsidR="009B5317" w:rsidRPr="008238AF" w:rsidRDefault="009B5317" w:rsidP="009B5317">
      <w:pPr>
        <w:ind w:firstLine="420"/>
        <w:rPr>
          <w:color w:val="000000" w:themeColor="text1"/>
        </w:rPr>
      </w:pPr>
      <w:r w:rsidRPr="008238AF">
        <w:rPr>
          <w:rFonts w:hint="eastAsia"/>
          <w:color w:val="000000" w:themeColor="text1"/>
        </w:rPr>
        <w:t>（1）结构化分析过程</w:t>
      </w:r>
    </w:p>
    <w:p w14:paraId="769C331A"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351F650B" wp14:editId="10742B72">
            <wp:extent cx="4979035" cy="2657889"/>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9298" cy="2668706"/>
                    </a:xfrm>
                    <a:prstGeom prst="rect">
                      <a:avLst/>
                    </a:prstGeom>
                  </pic:spPr>
                </pic:pic>
              </a:graphicData>
            </a:graphic>
          </wp:inline>
        </w:drawing>
      </w:r>
    </w:p>
    <w:p w14:paraId="61617483" w14:textId="77777777" w:rsidR="009B5317" w:rsidRPr="008238AF" w:rsidRDefault="009B5317" w:rsidP="009B5317">
      <w:pPr>
        <w:ind w:firstLine="420"/>
        <w:rPr>
          <w:color w:val="000000" w:themeColor="text1"/>
        </w:rPr>
      </w:pPr>
      <w:r w:rsidRPr="008238AF">
        <w:rPr>
          <w:rFonts w:hint="eastAsia"/>
          <w:color w:val="000000" w:themeColor="text1"/>
        </w:rPr>
        <w:t>（2）结构化分析工具-数据流图D</w:t>
      </w:r>
      <w:r w:rsidRPr="008238AF">
        <w:rPr>
          <w:color w:val="000000" w:themeColor="text1"/>
        </w:rPr>
        <w:t>FD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4400"/>
        <w:gridCol w:w="2801"/>
      </w:tblGrid>
      <w:tr w:rsidR="009B5317" w:rsidRPr="008238AF" w14:paraId="0352E1B6" w14:textId="77777777" w:rsidTr="00F32297">
        <w:trPr>
          <w:trHeight w:val="20"/>
        </w:trPr>
        <w:tc>
          <w:tcPr>
            <w:tcW w:w="660" w:type="pct"/>
            <w:vAlign w:val="center"/>
            <w:hideMark/>
          </w:tcPr>
          <w:p w14:paraId="72BFC065" w14:textId="77777777" w:rsidR="009B5317" w:rsidRPr="008238AF" w:rsidRDefault="009B5317" w:rsidP="00F32297">
            <w:pPr>
              <w:pStyle w:val="biao"/>
              <w:keepNext/>
              <w:rPr>
                <w:color w:val="000000" w:themeColor="text1"/>
              </w:rPr>
            </w:pPr>
            <w:r w:rsidRPr="008238AF">
              <w:rPr>
                <w:rFonts w:hint="eastAsia"/>
                <w:color w:val="000000" w:themeColor="text1"/>
              </w:rPr>
              <w:t>元素</w:t>
            </w:r>
          </w:p>
        </w:tc>
        <w:tc>
          <w:tcPr>
            <w:tcW w:w="2652" w:type="pct"/>
            <w:vAlign w:val="center"/>
            <w:hideMark/>
          </w:tcPr>
          <w:p w14:paraId="4144D7BB" w14:textId="77777777" w:rsidR="009B5317" w:rsidRPr="008238AF" w:rsidRDefault="009B5317" w:rsidP="00F32297">
            <w:pPr>
              <w:pStyle w:val="biao"/>
              <w:keepNext/>
              <w:rPr>
                <w:color w:val="000000" w:themeColor="text1"/>
              </w:rPr>
            </w:pPr>
            <w:r w:rsidRPr="008238AF">
              <w:rPr>
                <w:rFonts w:hint="eastAsia"/>
                <w:color w:val="000000" w:themeColor="text1"/>
              </w:rPr>
              <w:t>说明</w:t>
            </w:r>
          </w:p>
        </w:tc>
        <w:tc>
          <w:tcPr>
            <w:tcW w:w="1688" w:type="pct"/>
            <w:vAlign w:val="center"/>
            <w:hideMark/>
          </w:tcPr>
          <w:p w14:paraId="0914F049" w14:textId="77777777" w:rsidR="009B5317" w:rsidRPr="008238AF" w:rsidRDefault="009B5317" w:rsidP="00F32297">
            <w:pPr>
              <w:pStyle w:val="biao"/>
              <w:keepNext/>
              <w:rPr>
                <w:color w:val="000000" w:themeColor="text1"/>
              </w:rPr>
            </w:pPr>
            <w:r w:rsidRPr="008238AF">
              <w:rPr>
                <w:rFonts w:hint="eastAsia"/>
                <w:color w:val="000000" w:themeColor="text1"/>
              </w:rPr>
              <w:t>图元</w:t>
            </w:r>
          </w:p>
        </w:tc>
      </w:tr>
      <w:tr w:rsidR="009B5317" w:rsidRPr="008238AF" w14:paraId="520B67B4" w14:textId="77777777" w:rsidTr="00F32297">
        <w:trPr>
          <w:trHeight w:val="20"/>
        </w:trPr>
        <w:tc>
          <w:tcPr>
            <w:tcW w:w="660" w:type="pct"/>
            <w:vAlign w:val="center"/>
            <w:hideMark/>
          </w:tcPr>
          <w:p w14:paraId="1DA9B7A5" w14:textId="77777777" w:rsidR="009B5317" w:rsidRPr="008238AF" w:rsidRDefault="009B5317" w:rsidP="00F32297">
            <w:pPr>
              <w:pStyle w:val="biao"/>
              <w:rPr>
                <w:color w:val="000000" w:themeColor="text1"/>
              </w:rPr>
            </w:pPr>
            <w:r w:rsidRPr="008238AF">
              <w:rPr>
                <w:rFonts w:hint="eastAsia"/>
                <w:color w:val="000000" w:themeColor="text1"/>
              </w:rPr>
              <w:t>数据流</w:t>
            </w:r>
          </w:p>
        </w:tc>
        <w:tc>
          <w:tcPr>
            <w:tcW w:w="2652" w:type="pct"/>
            <w:vAlign w:val="center"/>
            <w:hideMark/>
          </w:tcPr>
          <w:p w14:paraId="12F6F516" w14:textId="77777777" w:rsidR="009B5317" w:rsidRPr="008238AF" w:rsidRDefault="009B5317" w:rsidP="00F32297">
            <w:pPr>
              <w:pStyle w:val="biao"/>
              <w:rPr>
                <w:color w:val="000000" w:themeColor="text1"/>
              </w:rPr>
            </w:pPr>
            <w:r w:rsidRPr="008238AF">
              <w:rPr>
                <w:rFonts w:hint="eastAsia"/>
                <w:color w:val="000000" w:themeColor="text1"/>
              </w:rPr>
              <w:t>由一组固定成分的数据组成，表示数据的流向。每个数据流通常有一个合适的名词，反映数据流的含义</w:t>
            </w:r>
          </w:p>
        </w:tc>
        <w:tc>
          <w:tcPr>
            <w:tcW w:w="1688" w:type="pct"/>
            <w:tcBorders>
              <w:bottom w:val="single" w:sz="4" w:space="0" w:color="000000"/>
            </w:tcBorders>
            <w:vAlign w:val="center"/>
            <w:hideMark/>
          </w:tcPr>
          <w:p w14:paraId="272503B1" w14:textId="77777777" w:rsidR="009B5317" w:rsidRPr="008238AF" w:rsidRDefault="009B5317" w:rsidP="00F32297">
            <w:pPr>
              <w:pStyle w:val="biao"/>
              <w:rPr>
                <w:color w:val="000000" w:themeColor="text1"/>
              </w:rPr>
            </w:pPr>
            <w:r w:rsidRPr="008238AF">
              <w:rPr>
                <w:noProof/>
                <w:color w:val="000000" w:themeColor="text1"/>
              </w:rPr>
              <mc:AlternateContent>
                <mc:Choice Requires="wps">
                  <w:drawing>
                    <wp:inline distT="0" distB="0" distL="0" distR="0" wp14:anchorId="53B35CBA" wp14:editId="22F91AC6">
                      <wp:extent cx="685800" cy="0"/>
                      <wp:effectExtent l="0" t="57150" r="57150" b="76200"/>
                      <wp:docPr id="18" name="Line 12"/>
                      <wp:cNvGraphicFramePr/>
                      <a:graphic xmlns:a="http://schemas.openxmlformats.org/drawingml/2006/main">
                        <a:graphicData uri="http://schemas.microsoft.com/office/word/2010/wordprocessingShape">
                          <wps:wsp>
                            <wps:cNvCnPr/>
                            <wps:spPr bwMode="auto">
                              <a:xfrm>
                                <a:off x="0" y="0"/>
                                <a:ext cx="685800" cy="0"/>
                              </a:xfrm>
                              <a:prstGeom prst="line">
                                <a:avLst/>
                              </a:prstGeom>
                              <a:noFill/>
                              <a:ln w="12700">
                                <a:solidFill>
                                  <a:schemeClr val="tx1"/>
                                </a:solidFill>
                                <a:round/>
                                <a:tailEnd type="stealth" w="sm" len="med"/>
                              </a:ln>
                              <a:extLst>
                                <a:ext uri="{909E8E84-426E-40DD-AFC4-6F175D3DCCD1}">
                                  <a14:hiddenFill xmlns:a14="http://schemas.microsoft.com/office/drawing/2010/main">
                                    <a:noFill/>
                                  </a14:hiddenFill>
                                </a:ext>
                              </a:extLst>
                            </wps:spPr>
                            <wps:bodyPr/>
                          </wps:wsp>
                        </a:graphicData>
                      </a:graphic>
                    </wp:inline>
                  </w:drawing>
                </mc:Choice>
                <mc:Fallback>
                  <w:pict>
                    <v:line w14:anchorId="0150FD62" id="Line 12" o:spid="_x0000_s1026" style="visibility:visible;mso-wrap-style:square;mso-left-percent:-10001;mso-top-percent:-10001;mso-position-horizontal:absolute;mso-position-horizontal-relative:char;mso-position-vertical:absolute;mso-position-vertical-relative:line;mso-left-percent:-10001;mso-top-percent:-10001" from="0,0" to="5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" strokecolor="black [3213]" strokeweight="1pt">
                      <v:stroke endarrow="classic" endarrowwidth="narrow"/>
                      <w10:anchorlock/>
                    </v:line>
                  </w:pict>
                </mc:Fallback>
              </mc:AlternateContent>
            </w:r>
          </w:p>
        </w:tc>
      </w:tr>
      <w:tr w:rsidR="009B5317" w:rsidRPr="008238AF" w14:paraId="39B2C113" w14:textId="77777777" w:rsidTr="00F32297">
        <w:trPr>
          <w:trHeight w:val="20"/>
        </w:trPr>
        <w:tc>
          <w:tcPr>
            <w:tcW w:w="660" w:type="pct"/>
            <w:vAlign w:val="center"/>
            <w:hideMark/>
          </w:tcPr>
          <w:p w14:paraId="1A964C65" w14:textId="77777777" w:rsidR="009B5317" w:rsidRPr="008238AF" w:rsidRDefault="009B5317" w:rsidP="00F32297">
            <w:pPr>
              <w:pStyle w:val="biao"/>
              <w:rPr>
                <w:color w:val="000000" w:themeColor="text1"/>
              </w:rPr>
            </w:pPr>
            <w:r w:rsidRPr="008238AF">
              <w:rPr>
                <w:rFonts w:hint="eastAsia"/>
                <w:color w:val="000000" w:themeColor="text1"/>
              </w:rPr>
              <w:t>加工</w:t>
            </w:r>
          </w:p>
        </w:tc>
        <w:tc>
          <w:tcPr>
            <w:tcW w:w="2652" w:type="pct"/>
            <w:tcBorders>
              <w:right w:val="single" w:sz="4" w:space="0" w:color="000000"/>
            </w:tcBorders>
            <w:vAlign w:val="center"/>
            <w:hideMark/>
          </w:tcPr>
          <w:p w14:paraId="12FD76AA" w14:textId="77777777" w:rsidR="009B5317" w:rsidRPr="008238AF" w:rsidRDefault="009B5317" w:rsidP="00F32297">
            <w:pPr>
              <w:pStyle w:val="biao"/>
              <w:rPr>
                <w:color w:val="000000" w:themeColor="text1"/>
              </w:rPr>
            </w:pPr>
            <w:r w:rsidRPr="008238AF">
              <w:rPr>
                <w:rFonts w:hint="eastAsia"/>
                <w:color w:val="000000" w:themeColor="text1"/>
              </w:rPr>
              <w:t>加工描述了输入数据流到输出数据流之间的变换，也就是输入数据流做了什么处理后变成了输出数据流</w:t>
            </w:r>
          </w:p>
        </w:tc>
        <w:tc>
          <w:tcPr>
            <w:tcW w:w="1688" w:type="pct"/>
            <w:tcBorders>
              <w:top w:val="single" w:sz="4" w:space="0" w:color="000000"/>
              <w:left w:val="single" w:sz="4" w:space="0" w:color="000000"/>
              <w:bottom w:val="single" w:sz="4" w:space="0" w:color="000000"/>
              <w:right w:val="single" w:sz="4" w:space="0" w:color="000000"/>
            </w:tcBorders>
            <w:vAlign w:val="center"/>
            <w:hideMark/>
          </w:tcPr>
          <w:p w14:paraId="20BE2589" w14:textId="77777777" w:rsidR="009B5317" w:rsidRPr="008238AF" w:rsidRDefault="009B5317" w:rsidP="00F32297">
            <w:pPr>
              <w:pStyle w:val="biao"/>
              <w:rPr>
                <w:color w:val="000000" w:themeColor="text1"/>
              </w:rPr>
            </w:pPr>
            <w:r w:rsidRPr="008238AF">
              <w:rPr>
                <w:noProof/>
                <w:color w:val="000000" w:themeColor="text1"/>
              </w:rPr>
              <mc:AlternateContent>
                <mc:Choice Requires="wps">
                  <w:drawing>
                    <wp:inline distT="0" distB="0" distL="0" distR="0" wp14:anchorId="4984D12E" wp14:editId="0759B4D8">
                      <wp:extent cx="395288" cy="396875"/>
                      <wp:effectExtent l="0" t="0" r="24130" b="22225"/>
                      <wp:docPr id="20"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288" cy="396875"/>
                              </a:xfrm>
                              <a:prstGeom prst="ellipse">
                                <a:avLst/>
                              </a:prstGeom>
                              <a:noFill/>
                              <a:ln w="12700">
                                <a:solidFill>
                                  <a:schemeClr val="tx1"/>
                                </a:solidFill>
                                <a:round/>
                              </a:ln>
                            </wps:spPr>
                            <wps:bodyPr/>
                          </wps:wsp>
                        </a:graphicData>
                      </a:graphic>
                    </wp:inline>
                  </w:drawing>
                </mc:Choice>
                <mc:Fallback>
                  <w:pict>
                    <v:oval w14:anchorId="20CC8921" id="Oval 11" o:spid="_x0000_s1026" style="width:31.15pt;height: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" filled="f" strokecolor="black [3213]" strokeweight="1pt">
                      <w10:anchorlock/>
                    </v:oval>
                  </w:pict>
                </mc:Fallback>
              </mc:AlternateContent>
            </w:r>
            <w:r w:rsidRPr="008238AF">
              <w:rPr>
                <w:color w:val="000000" w:themeColor="text1"/>
              </w:rPr>
              <w:t xml:space="preserve"> </w:t>
            </w:r>
            <w:r w:rsidRPr="008238AF">
              <w:rPr>
                <w:color w:val="000000" w:themeColor="text1"/>
              </w:rPr>
              <w:object w:dxaOrig="1170" w:dyaOrig="600" w14:anchorId="177B81DC">
                <v:shape id="_x0000_i1028" type="#_x0000_t75" style="width:59.25pt;height:30pt" o:ole="">
                  <v:imagedata r:id="rId23" o:title=""/>
                </v:shape>
                <o:OLEObject Type="Embed" ProgID="Visio.Drawing.15" ShapeID="_x0000_i1028" DrawAspect="Content" ObjectID="_1723890195" r:id="rId24"/>
              </w:object>
            </w:r>
          </w:p>
        </w:tc>
      </w:tr>
      <w:tr w:rsidR="009B5317" w:rsidRPr="008238AF" w14:paraId="2F225752" w14:textId="77777777" w:rsidTr="00F32297">
        <w:trPr>
          <w:trHeight w:val="20"/>
        </w:trPr>
        <w:tc>
          <w:tcPr>
            <w:tcW w:w="660" w:type="pct"/>
            <w:vAlign w:val="center"/>
            <w:hideMark/>
          </w:tcPr>
          <w:p w14:paraId="19A5DA9C" w14:textId="77777777" w:rsidR="009B5317" w:rsidRPr="008238AF" w:rsidRDefault="009B5317" w:rsidP="00F32297">
            <w:pPr>
              <w:pStyle w:val="biao"/>
              <w:rPr>
                <w:color w:val="000000" w:themeColor="text1"/>
              </w:rPr>
            </w:pPr>
            <w:r w:rsidRPr="008238AF">
              <w:rPr>
                <w:rFonts w:hint="eastAsia"/>
                <w:color w:val="000000" w:themeColor="text1"/>
              </w:rPr>
              <w:t>数据存储</w:t>
            </w:r>
          </w:p>
          <w:p w14:paraId="0AC04AF2" w14:textId="77777777" w:rsidR="009B5317" w:rsidRPr="008238AF" w:rsidRDefault="009B5317" w:rsidP="00F32297">
            <w:pPr>
              <w:pStyle w:val="biao"/>
              <w:rPr>
                <w:color w:val="000000" w:themeColor="text1"/>
              </w:rPr>
            </w:pPr>
            <w:r w:rsidRPr="008238AF">
              <w:rPr>
                <w:rFonts w:hint="eastAsia"/>
                <w:color w:val="000000" w:themeColor="text1"/>
              </w:rPr>
              <w:t>（文件）</w:t>
            </w:r>
          </w:p>
        </w:tc>
        <w:tc>
          <w:tcPr>
            <w:tcW w:w="2652" w:type="pct"/>
            <w:vAlign w:val="center"/>
            <w:hideMark/>
          </w:tcPr>
          <w:p w14:paraId="0E07E934" w14:textId="77777777" w:rsidR="009B5317" w:rsidRPr="008238AF" w:rsidRDefault="009B5317" w:rsidP="00F32297">
            <w:pPr>
              <w:pStyle w:val="biao"/>
              <w:rPr>
                <w:color w:val="000000" w:themeColor="text1"/>
              </w:rPr>
            </w:pPr>
            <w:r w:rsidRPr="008238AF">
              <w:rPr>
                <w:rFonts w:hint="eastAsia"/>
                <w:color w:val="000000" w:themeColor="text1"/>
              </w:rPr>
              <w:t>用来表示暂时存储的数据，每个文件都有名字。流向文件的数据流表示写文件，流出的表示读文件</w:t>
            </w:r>
          </w:p>
        </w:tc>
        <w:tc>
          <w:tcPr>
            <w:tcW w:w="1688" w:type="pct"/>
            <w:tcBorders>
              <w:top w:val="single" w:sz="4" w:space="0" w:color="000000"/>
            </w:tcBorders>
            <w:vAlign w:val="center"/>
            <w:hideMark/>
          </w:tcPr>
          <w:p w14:paraId="608A27B6" w14:textId="77777777" w:rsidR="009B5317" w:rsidRPr="008238AF" w:rsidRDefault="009B5317" w:rsidP="00F32297">
            <w:pPr>
              <w:pStyle w:val="biao"/>
              <w:rPr>
                <w:color w:val="000000" w:themeColor="text1"/>
              </w:rPr>
            </w:pPr>
            <w:r w:rsidRPr="008238AF">
              <w:rPr>
                <w:noProof/>
                <w:color w:val="000000" w:themeColor="text1"/>
              </w:rPr>
              <mc:AlternateContent>
                <mc:Choice Requires="wpg">
                  <w:drawing>
                    <wp:inline distT="0" distB="0" distL="0" distR="0" wp14:anchorId="7831A205" wp14:editId="23219680">
                      <wp:extent cx="457200" cy="173037"/>
                      <wp:effectExtent l="0" t="0" r="19050" b="17780"/>
                      <wp:docPr id="28" name="Group 8"/>
                      <wp:cNvGraphicFramePr/>
                      <a:graphic xmlns:a="http://schemas.openxmlformats.org/drawingml/2006/main">
                        <a:graphicData uri="http://schemas.microsoft.com/office/word/2010/wordprocessingGroup">
                          <wpg:wgp>
                            <wpg:cNvGrpSpPr/>
                            <wpg:grpSpPr bwMode="auto">
                              <a:xfrm>
                                <a:off x="0" y="0"/>
                                <a:ext cx="457200" cy="173037"/>
                                <a:chOff x="0" y="0"/>
                                <a:chExt cx="720" cy="273"/>
                              </a:xfrm>
                              <a:noFill/>
                            </wpg:grpSpPr>
                            <wps:wsp>
                              <wps:cNvPr id="29" name="Line 10"/>
                              <wps:cNvCnPr/>
                              <wps:spPr bwMode="auto">
                                <a:xfrm>
                                  <a:off x="0" y="0"/>
                                  <a:ext cx="720" cy="0"/>
                                </a:xfrm>
                                <a:prstGeom prst="line">
                                  <a:avLst/>
                                </a:prstGeom>
                                <a:grpFill/>
                                <a:ln w="12700">
                                  <a:solidFill>
                                    <a:schemeClr val="tx1"/>
                                  </a:solidFill>
                                  <a:round/>
                                </a:ln>
                              </wps:spPr>
                              <wps:bodyPr/>
                            </wps:wsp>
                            <wps:wsp>
                              <wps:cNvPr id="31" name="Line 9"/>
                              <wps:cNvCnPr/>
                              <wps:spPr bwMode="auto">
                                <a:xfrm>
                                  <a:off x="0" y="273"/>
                                  <a:ext cx="720" cy="0"/>
                                </a:xfrm>
                                <a:prstGeom prst="line">
                                  <a:avLst/>
                                </a:prstGeom>
                                <a:grpFill/>
                                <a:ln w="12700">
                                  <a:solidFill>
                                    <a:schemeClr val="tx1"/>
                                  </a:solidFill>
                                  <a:round/>
                                </a:ln>
                              </wps:spPr>
                              <wps:bodyPr/>
                            </wps:wsp>
                          </wpg:wgp>
                        </a:graphicData>
                      </a:graphic>
                    </wp:inline>
                  </w:drawing>
                </mc:Choice>
                <mc:Fallback>
                  <w:pict>
                    <v:group w14:anchorId="5C31BDF8" id="Group 8" o:spid="_x0000_s1026" style="width:36pt;height:13.6pt;mso-position-horizontal-relative:char;mso-position-vertical-relative:line" coordsize="720,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">
                      <v:line id="Line 10" o:spid="_x0000_s1027" style="position:absolute;visibility:visible;mso-wrap-style:square" from="0,0" to="7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9nXMUAAADbAAAADwAAAGRycy9kb3ducmV2LnhtbESPT2vCQBTE70K/w/IKXkQ3RvyT1FVK&#10;S6EXEaMHe3tkX5PQ7NuQXU389l1B8DjMzG+Y9bY3tbhS6yrLCqaTCARxbnXFhYLT8Wu8AuE8ssba&#10;Mim4kYPt5mWwxlTbjg90zXwhAoRdigpK75tUSpeXZNBNbEMcvF/bGvRBtoXULXYBbmoZR9FCGqw4&#10;LJTY0EdJ+V92MQo+T4suS4r5cjSd7fqE9/H5Z2eUGr72728gPPX+GX60v7WCOIH7l/AD5O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9nXMUAAADbAAAADwAAAAAAAAAA&#10;AAAAAAChAgAAZHJzL2Rvd25yZXYueG1sUEsFBgAAAAAEAAQA+QAAAJMDAAAAAA==&#10;" strokecolor="black [3213]" strokeweight="1pt"/>
                      <v:line id="Line 9" o:spid="_x0000_s1028" style="position:absolute;visibility:visible;mso-wrap-style:square" from="0,273" to="720,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D9h8UAAADbAAAADwAAAGRycy9kb3ducmV2LnhtbESPT2vCQBTE7wW/w/KEXkQ3Ueqf6CpS&#10;KXiR0uhBb4/sMwlm34bsatJv7xaEHoeZ+Q2z2nSmEg9qXGlZQTyKQBBnVpecKzgdv4ZzEM4ja6ws&#10;k4JfcrBZ995WmGjb8g89Up+LAGGXoILC+zqR0mUFGXQjWxMH72obgz7IJpe6wTbATSXHUTSVBksO&#10;CwXW9FlQdkvvRsHuNG3TRf4xG8STQ7fg7/H5cjBKvfe77RKEp87/h1/tvVYwieHvS/gBcv0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D9h8UAAADbAAAADwAAAAAAAAAA&#10;AAAAAAChAgAAZHJzL2Rvd25yZXYueG1sUEsFBgAAAAAEAAQA+QAAAJMDAAAAAA==&#10;" strokecolor="black [3213]" strokeweight="1pt"/>
                      <w10:anchorlock/>
                    </v:group>
                  </w:pict>
                </mc:Fallback>
              </mc:AlternateContent>
            </w:r>
            <w:r w:rsidRPr="008238AF">
              <w:rPr>
                <w:color w:val="000000" w:themeColor="text1"/>
              </w:rPr>
              <w:t xml:space="preserve"> </w:t>
            </w:r>
            <w:r w:rsidRPr="008238AF">
              <w:rPr>
                <w:color w:val="000000" w:themeColor="text1"/>
              </w:rPr>
              <w:object w:dxaOrig="1170" w:dyaOrig="600" w14:anchorId="5A976991">
                <v:shape id="_x0000_i1029" type="#_x0000_t75" style="width:59.25pt;height:30pt" o:ole="">
                  <v:imagedata r:id="rId25" o:title=""/>
                </v:shape>
                <o:OLEObject Type="Embed" ProgID="Visio.Drawing.15" ShapeID="_x0000_i1029" DrawAspect="Content" ObjectID="_1723890196" r:id="rId26"/>
              </w:object>
            </w:r>
          </w:p>
        </w:tc>
      </w:tr>
      <w:tr w:rsidR="009B5317" w:rsidRPr="008238AF" w14:paraId="7E46E3AC" w14:textId="77777777" w:rsidTr="00F32297">
        <w:trPr>
          <w:trHeight w:val="20"/>
        </w:trPr>
        <w:tc>
          <w:tcPr>
            <w:tcW w:w="660" w:type="pct"/>
            <w:vAlign w:val="center"/>
            <w:hideMark/>
          </w:tcPr>
          <w:p w14:paraId="537CB556" w14:textId="77777777" w:rsidR="009B5317" w:rsidRPr="008238AF" w:rsidRDefault="009B5317" w:rsidP="00F32297">
            <w:pPr>
              <w:pStyle w:val="biao"/>
              <w:rPr>
                <w:color w:val="000000" w:themeColor="text1"/>
              </w:rPr>
            </w:pPr>
            <w:r w:rsidRPr="008238AF">
              <w:rPr>
                <w:rFonts w:hint="eastAsia"/>
                <w:color w:val="000000" w:themeColor="text1"/>
              </w:rPr>
              <w:t>外部实体</w:t>
            </w:r>
          </w:p>
        </w:tc>
        <w:tc>
          <w:tcPr>
            <w:tcW w:w="2652" w:type="pct"/>
            <w:vAlign w:val="center"/>
            <w:hideMark/>
          </w:tcPr>
          <w:p w14:paraId="72458832" w14:textId="77777777" w:rsidR="009B5317" w:rsidRPr="008238AF" w:rsidRDefault="009B5317" w:rsidP="00F32297">
            <w:pPr>
              <w:pStyle w:val="biao"/>
              <w:rPr>
                <w:color w:val="000000" w:themeColor="text1"/>
              </w:rPr>
            </w:pPr>
            <w:r w:rsidRPr="008238AF">
              <w:rPr>
                <w:rFonts w:hint="eastAsia"/>
                <w:color w:val="000000" w:themeColor="text1"/>
              </w:rPr>
              <w:t>指存在于软件系统外的人员或组织</w:t>
            </w:r>
          </w:p>
        </w:tc>
        <w:tc>
          <w:tcPr>
            <w:tcW w:w="1688" w:type="pct"/>
            <w:vAlign w:val="center"/>
            <w:hideMark/>
          </w:tcPr>
          <w:p w14:paraId="7086CBD7" w14:textId="77777777" w:rsidR="009B5317" w:rsidRPr="008238AF" w:rsidRDefault="009B5317" w:rsidP="00F32297">
            <w:pPr>
              <w:pStyle w:val="biao"/>
              <w:rPr>
                <w:color w:val="000000" w:themeColor="text1"/>
              </w:rPr>
            </w:pPr>
            <w:r w:rsidRPr="008238AF">
              <w:rPr>
                <w:noProof/>
                <w:color w:val="000000" w:themeColor="text1"/>
              </w:rPr>
              <mc:AlternateContent>
                <mc:Choice Requires="wps">
                  <w:drawing>
                    <wp:inline distT="0" distB="0" distL="0" distR="0" wp14:anchorId="7DB9BAEF" wp14:editId="59456C2B">
                      <wp:extent cx="295275" cy="150495"/>
                      <wp:effectExtent l="0" t="0" r="28575" b="20955"/>
                      <wp:docPr id="2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150495"/>
                              </a:xfrm>
                              <a:prstGeom prst="rect">
                                <a:avLst/>
                              </a:prstGeom>
                              <a:noFill/>
                              <a:ln w="12700">
                                <a:solidFill>
                                  <a:schemeClr val="tx1"/>
                                </a:solidFill>
                                <a:miter lim="800000"/>
                              </a:ln>
                            </wps:spPr>
                            <wps:bodyPr/>
                          </wps:wsp>
                        </a:graphicData>
                      </a:graphic>
                    </wp:inline>
                  </w:drawing>
                </mc:Choice>
                <mc:Fallback>
                  <w:pict>
                    <v:rect w14:anchorId="555DB381" id="Rectangle 7" o:spid="_x0000_s1026" style="width:23.25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" filled="f" strokecolor="black [3213]" strokeweight="1pt">
                      <w10:anchorlock/>
                    </v:rect>
                  </w:pict>
                </mc:Fallback>
              </mc:AlternateContent>
            </w:r>
          </w:p>
        </w:tc>
      </w:tr>
    </w:tbl>
    <w:p w14:paraId="00994555" w14:textId="77777777" w:rsidR="009B5317" w:rsidRPr="008238AF" w:rsidRDefault="009B5317" w:rsidP="009B5317">
      <w:pPr>
        <w:ind w:firstLine="420"/>
        <w:rPr>
          <w:color w:val="000000" w:themeColor="text1"/>
        </w:rPr>
      </w:pPr>
      <w:r w:rsidRPr="008238AF">
        <w:rPr>
          <w:rFonts w:hint="eastAsia"/>
          <w:color w:val="000000" w:themeColor="text1"/>
        </w:rPr>
        <w:t>（</w:t>
      </w:r>
      <w:r w:rsidR="00EA38A6">
        <w:rPr>
          <w:color w:val="000000" w:themeColor="text1"/>
        </w:rPr>
        <w:t>3</w:t>
      </w:r>
      <w:r w:rsidRPr="008238AF">
        <w:rPr>
          <w:rFonts w:hint="eastAsia"/>
          <w:color w:val="000000" w:themeColor="text1"/>
        </w:rPr>
        <w:t>）结构化需求分析-流程分析S</w:t>
      </w:r>
      <w:r w:rsidRPr="008238AF">
        <w:rPr>
          <w:color w:val="000000" w:themeColor="text1"/>
        </w:rPr>
        <w:t>TD-</w:t>
      </w:r>
      <w:r w:rsidRPr="008238AF">
        <w:rPr>
          <w:rFonts w:hint="eastAsia"/>
          <w:color w:val="000000" w:themeColor="text1"/>
        </w:rPr>
        <w:t>状态转换图</w:t>
      </w:r>
    </w:p>
    <w:p w14:paraId="13058D7F" w14:textId="77777777" w:rsidR="009B5317" w:rsidRPr="008238AF" w:rsidRDefault="009B5317" w:rsidP="009B5317">
      <w:pPr>
        <w:pStyle w:val="biao"/>
        <w:rPr>
          <w:color w:val="000000" w:themeColor="text1"/>
        </w:rPr>
      </w:pPr>
      <w:r w:rsidRPr="008238AF">
        <w:rPr>
          <w:color w:val="000000" w:themeColor="text1"/>
        </w:rPr>
        <w:object w:dxaOrig="6375" w:dyaOrig="3061" w14:anchorId="57538583">
          <v:shape id="_x0000_i1030" type="#_x0000_t75" style="width:252.75pt;height:120.75pt" o:ole="">
            <v:imagedata r:id="rId27" o:title=""/>
          </v:shape>
          <o:OLEObject Type="Embed" ProgID="Visio.Drawing.15" ShapeID="_x0000_i1030" DrawAspect="Content" ObjectID="_1723890197" r:id="rId28"/>
        </w:object>
      </w:r>
    </w:p>
    <w:p w14:paraId="5711FCC8" w14:textId="77777777" w:rsidR="009B5317" w:rsidRPr="008238AF" w:rsidRDefault="009B5317" w:rsidP="009B5317">
      <w:pPr>
        <w:ind w:firstLine="420"/>
        <w:rPr>
          <w:color w:val="000000" w:themeColor="text1"/>
        </w:rPr>
      </w:pPr>
      <w:r w:rsidRPr="008238AF">
        <w:rPr>
          <w:rFonts w:hint="eastAsia"/>
          <w:color w:val="000000" w:themeColor="text1"/>
        </w:rPr>
        <w:t>面向对象需求分析（</w:t>
      </w:r>
      <w:r w:rsidRPr="008238AF">
        <w:rPr>
          <w:rFonts w:ascii="Segoe UI Symbol" w:hAnsi="Segoe UI Symbol" w:cs="Segoe UI Symbol"/>
          <w:color w:val="000000" w:themeColor="text1"/>
        </w:rPr>
        <w:t>⭐⭐⭐⭐⭐</w:t>
      </w:r>
      <w:r w:rsidRPr="008238AF">
        <w:rPr>
          <w:rFonts w:hint="eastAsia"/>
          <w:color w:val="000000" w:themeColor="text1"/>
        </w:rPr>
        <w:t>）</w:t>
      </w:r>
    </w:p>
    <w:p w14:paraId="681B5A1C" w14:textId="77777777" w:rsidR="009B5317" w:rsidRPr="008238AF" w:rsidRDefault="009B5317" w:rsidP="009B5317">
      <w:pPr>
        <w:ind w:firstLine="420"/>
        <w:rPr>
          <w:color w:val="000000" w:themeColor="text1"/>
        </w:rPr>
      </w:pPr>
      <w:r w:rsidRPr="008238AF">
        <w:rPr>
          <w:rFonts w:hint="eastAsia"/>
          <w:color w:val="000000" w:themeColor="text1"/>
        </w:rPr>
        <w:t>（1）面向对象基本概念</w:t>
      </w:r>
    </w:p>
    <w:p w14:paraId="7C5CD769" w14:textId="77777777" w:rsidR="009B5317" w:rsidRPr="008238AF" w:rsidRDefault="009B5317" w:rsidP="009B5317">
      <w:pPr>
        <w:ind w:firstLine="420"/>
        <w:rPr>
          <w:color w:val="000000" w:themeColor="text1"/>
        </w:rPr>
      </w:pPr>
      <w:r w:rsidRPr="008238AF">
        <w:rPr>
          <w:rFonts w:hint="eastAsia"/>
          <w:bCs/>
          <w:color w:val="000000" w:themeColor="text1"/>
        </w:rPr>
        <w:t>对象</w:t>
      </w:r>
      <w:r w:rsidRPr="008238AF">
        <w:rPr>
          <w:rFonts w:hint="eastAsia"/>
          <w:color w:val="000000" w:themeColor="text1"/>
        </w:rPr>
        <w:t>：属性（数据）+方法（操作）+对象ID</w:t>
      </w:r>
    </w:p>
    <w:p w14:paraId="10C0BEEC" w14:textId="77777777" w:rsidR="009B5317" w:rsidRPr="008238AF" w:rsidRDefault="009B5317" w:rsidP="009B5317">
      <w:pPr>
        <w:ind w:firstLine="420"/>
        <w:rPr>
          <w:color w:val="000000" w:themeColor="text1"/>
        </w:rPr>
      </w:pPr>
      <w:r w:rsidRPr="008238AF">
        <w:rPr>
          <w:rFonts w:hint="eastAsia"/>
          <w:bCs/>
          <w:color w:val="000000" w:themeColor="text1"/>
        </w:rPr>
        <w:t>类</w:t>
      </w:r>
      <w:r w:rsidRPr="008238AF">
        <w:rPr>
          <w:rFonts w:hint="eastAsia"/>
          <w:color w:val="000000" w:themeColor="text1"/>
        </w:rPr>
        <w:t>（实体类/控制类/边界类）</w:t>
      </w:r>
    </w:p>
    <w:p w14:paraId="4D692D3D" w14:textId="77777777" w:rsidR="009B5317" w:rsidRPr="008238AF" w:rsidRDefault="009B5317" w:rsidP="009B5317">
      <w:pPr>
        <w:ind w:firstLine="420"/>
        <w:rPr>
          <w:color w:val="000000" w:themeColor="text1"/>
        </w:rPr>
      </w:pPr>
      <w:r w:rsidRPr="008238AF">
        <w:rPr>
          <w:rFonts w:hint="eastAsia"/>
          <w:color w:val="000000" w:themeColor="text1"/>
        </w:rPr>
        <w:t>实体类映射需求中的每个实体，实体类保存需要存储在永久存储体中的信息，例如，在线教育平台系统可以提取出学员类和课程类，它们都属于实体类。</w:t>
      </w:r>
    </w:p>
    <w:p w14:paraId="56F95E44" w14:textId="77777777" w:rsidR="009B5317" w:rsidRPr="008238AF" w:rsidRDefault="009B5317" w:rsidP="009B5317">
      <w:pPr>
        <w:ind w:firstLine="420"/>
        <w:rPr>
          <w:color w:val="000000" w:themeColor="text1"/>
        </w:rPr>
      </w:pPr>
      <w:r w:rsidRPr="008238AF">
        <w:rPr>
          <w:rFonts w:hint="eastAsia"/>
          <w:color w:val="000000" w:themeColor="text1"/>
        </w:rPr>
        <w:t>控制类是用于控制用例工作的类，一般是由动宾结构的短语（“动词+名词”或“名词+动词”）转化来的名词，例如，用例“身份验证”可以对应于一个控制类“身份验证器”，它提供了与身份验证相关的所有操作。</w:t>
      </w:r>
    </w:p>
    <w:p w14:paraId="37A24021" w14:textId="77777777" w:rsidR="009B5317" w:rsidRPr="008238AF" w:rsidRDefault="009B5317" w:rsidP="009B5317">
      <w:pPr>
        <w:ind w:firstLine="420"/>
        <w:rPr>
          <w:color w:val="000000" w:themeColor="text1"/>
        </w:rPr>
      </w:pPr>
      <w:r w:rsidRPr="008238AF">
        <w:rPr>
          <w:rFonts w:hint="eastAsia"/>
          <w:color w:val="000000" w:themeColor="text1"/>
        </w:rPr>
        <w:t>边界类用于封装在用例内、外流动的信息或数据流。边界类位于系统与外界的交接处，包括所有窗体、报表、打印机和扫描仪等硬件的接口，以及与其他系统的接口。</w:t>
      </w:r>
    </w:p>
    <w:p w14:paraId="6682FB44" w14:textId="77777777" w:rsidR="009B5317" w:rsidRPr="008238AF" w:rsidRDefault="009B5317" w:rsidP="009B5317">
      <w:pPr>
        <w:ind w:firstLine="420"/>
        <w:rPr>
          <w:color w:val="000000" w:themeColor="text1"/>
        </w:rPr>
      </w:pPr>
      <w:r w:rsidRPr="008238AF">
        <w:rPr>
          <w:rFonts w:hint="eastAsia"/>
          <w:bCs/>
          <w:color w:val="000000" w:themeColor="text1"/>
        </w:rPr>
        <w:t>继承与泛化</w:t>
      </w:r>
      <w:r w:rsidRPr="008238AF">
        <w:rPr>
          <w:rFonts w:hint="eastAsia"/>
          <w:color w:val="000000" w:themeColor="text1"/>
        </w:rPr>
        <w:t>：复用机制</w:t>
      </w:r>
    </w:p>
    <w:p w14:paraId="49EE5245" w14:textId="77777777" w:rsidR="009B5317" w:rsidRPr="008238AF" w:rsidRDefault="009B5317" w:rsidP="009B5317">
      <w:pPr>
        <w:ind w:firstLine="420"/>
        <w:rPr>
          <w:color w:val="000000" w:themeColor="text1"/>
        </w:rPr>
      </w:pPr>
      <w:r w:rsidRPr="008238AF">
        <w:rPr>
          <w:rFonts w:hint="eastAsia"/>
          <w:bCs/>
          <w:color w:val="000000" w:themeColor="text1"/>
        </w:rPr>
        <w:t>封装</w:t>
      </w:r>
      <w:r w:rsidRPr="008238AF">
        <w:rPr>
          <w:rFonts w:hint="eastAsia"/>
          <w:color w:val="000000" w:themeColor="text1"/>
        </w:rPr>
        <w:t>：隐藏对象的属性和实现细节,仅对外公开接口</w:t>
      </w:r>
    </w:p>
    <w:p w14:paraId="56D6F07D" w14:textId="77777777" w:rsidR="009B5317" w:rsidRPr="008238AF" w:rsidRDefault="009B5317" w:rsidP="009B5317">
      <w:pPr>
        <w:ind w:firstLine="420"/>
        <w:rPr>
          <w:color w:val="000000" w:themeColor="text1"/>
        </w:rPr>
      </w:pPr>
      <w:r w:rsidRPr="008238AF">
        <w:rPr>
          <w:rFonts w:hint="eastAsia"/>
          <w:bCs/>
          <w:color w:val="000000" w:themeColor="text1"/>
        </w:rPr>
        <w:t>多态</w:t>
      </w:r>
      <w:r w:rsidRPr="008238AF">
        <w:rPr>
          <w:rFonts w:hint="eastAsia"/>
          <w:color w:val="000000" w:themeColor="text1"/>
        </w:rPr>
        <w:t>：不同对象收到同样的消息产生不同的结果</w:t>
      </w:r>
    </w:p>
    <w:p w14:paraId="0ED4D9EF" w14:textId="77777777" w:rsidR="009B5317" w:rsidRPr="008238AF" w:rsidRDefault="009B5317" w:rsidP="009B5317">
      <w:pPr>
        <w:ind w:firstLine="420"/>
        <w:rPr>
          <w:color w:val="000000" w:themeColor="text1"/>
        </w:rPr>
      </w:pPr>
      <w:r w:rsidRPr="008238AF">
        <w:rPr>
          <w:rFonts w:hint="eastAsia"/>
          <w:bCs/>
          <w:color w:val="000000" w:themeColor="text1"/>
        </w:rPr>
        <w:t>接口</w:t>
      </w:r>
      <w:r w:rsidRPr="008238AF">
        <w:rPr>
          <w:rFonts w:hint="eastAsia"/>
          <w:color w:val="000000" w:themeColor="text1"/>
        </w:rPr>
        <w:t>：一种特殊的类，他只有方法定义没有实现</w:t>
      </w:r>
    </w:p>
    <w:p w14:paraId="16B9563B" w14:textId="77777777" w:rsidR="009B5317" w:rsidRPr="008238AF" w:rsidRDefault="009B5317" w:rsidP="009B5317">
      <w:pPr>
        <w:ind w:firstLine="420"/>
        <w:rPr>
          <w:color w:val="000000" w:themeColor="text1"/>
        </w:rPr>
      </w:pPr>
      <w:r w:rsidRPr="008238AF">
        <w:rPr>
          <w:rFonts w:hint="eastAsia"/>
          <w:bCs/>
          <w:color w:val="000000" w:themeColor="text1"/>
        </w:rPr>
        <w:t>重载</w:t>
      </w:r>
      <w:r w:rsidRPr="008238AF">
        <w:rPr>
          <w:rFonts w:hint="eastAsia"/>
          <w:color w:val="000000" w:themeColor="text1"/>
        </w:rPr>
        <w:t>：一个类可以有多个同名而参数类型不同的方法</w:t>
      </w:r>
    </w:p>
    <w:p w14:paraId="5F2DD5F2" w14:textId="77777777" w:rsidR="009B5317" w:rsidRPr="008238AF" w:rsidRDefault="009B5317" w:rsidP="009B5317">
      <w:pPr>
        <w:ind w:firstLine="420"/>
        <w:rPr>
          <w:color w:val="000000" w:themeColor="text1"/>
        </w:rPr>
      </w:pPr>
      <w:r w:rsidRPr="008238AF">
        <w:rPr>
          <w:rFonts w:hint="eastAsia"/>
          <w:bCs/>
          <w:color w:val="000000" w:themeColor="text1"/>
        </w:rPr>
        <w:t>消息和消息通信</w:t>
      </w:r>
      <w:r w:rsidRPr="008238AF">
        <w:rPr>
          <w:rFonts w:hint="eastAsia"/>
          <w:color w:val="000000" w:themeColor="text1"/>
        </w:rPr>
        <w:t>：消息是异步通信的</w:t>
      </w:r>
    </w:p>
    <w:p w14:paraId="7C758DCF" w14:textId="77777777" w:rsidR="009B5317" w:rsidRPr="008238AF" w:rsidRDefault="009B5317" w:rsidP="003B0F27">
      <w:pPr>
        <w:ind w:firstLine="420"/>
        <w:rPr>
          <w:color w:val="000000" w:themeColor="text1"/>
        </w:rPr>
      </w:pPr>
      <w:r w:rsidRPr="008238AF">
        <w:rPr>
          <w:rFonts w:hint="eastAsia"/>
          <w:color w:val="000000" w:themeColor="text1"/>
        </w:rPr>
        <w:t>（2）UML图分类</w:t>
      </w:r>
    </w:p>
    <w:p w14:paraId="44CE49CA" w14:textId="0F39CE48" w:rsidR="009B5317" w:rsidRPr="008238AF" w:rsidRDefault="00461C52" w:rsidP="009B5317">
      <w:pPr>
        <w:pStyle w:val="biao"/>
        <w:rPr>
          <w:color w:val="000000" w:themeColor="text1"/>
        </w:rPr>
      </w:pPr>
      <w:r>
        <w:rPr>
          <w:noProof/>
        </w:rPr>
        <w:drawing>
          <wp:inline distT="0" distB="0" distL="0" distR="0" wp14:anchorId="37AB5728" wp14:editId="41E8BE1D">
            <wp:extent cx="6042660" cy="30940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9348" cy="3102620"/>
                    </a:xfrm>
                    <a:prstGeom prst="rect">
                      <a:avLst/>
                    </a:prstGeom>
                  </pic:spPr>
                </pic:pic>
              </a:graphicData>
            </a:graphic>
          </wp:inline>
        </w:drawing>
      </w:r>
    </w:p>
    <w:p w14:paraId="38F1B382" w14:textId="77777777" w:rsidR="009B5317" w:rsidRPr="008238AF" w:rsidRDefault="009B5317" w:rsidP="009B5317">
      <w:pPr>
        <w:ind w:firstLine="420"/>
        <w:rPr>
          <w:color w:val="000000" w:themeColor="text1"/>
        </w:rPr>
      </w:pPr>
      <w:r w:rsidRPr="008238AF">
        <w:rPr>
          <w:rFonts w:hint="eastAsia"/>
          <w:color w:val="000000" w:themeColor="text1"/>
        </w:rPr>
        <w:t>（</w:t>
      </w:r>
      <w:r w:rsidR="005F6B25">
        <w:rPr>
          <w:color w:val="000000" w:themeColor="text1"/>
        </w:rPr>
        <w:t>3</w:t>
      </w:r>
      <w:r w:rsidRPr="008238AF">
        <w:rPr>
          <w:rFonts w:hint="eastAsia"/>
          <w:color w:val="000000" w:themeColor="text1"/>
        </w:rPr>
        <w:t>）U</w:t>
      </w:r>
      <w:r w:rsidRPr="008238AF">
        <w:rPr>
          <w:color w:val="000000" w:themeColor="text1"/>
        </w:rPr>
        <w:t>ML</w:t>
      </w:r>
      <w:r w:rsidRPr="008238AF">
        <w:rPr>
          <w:rFonts w:hint="eastAsia"/>
          <w:color w:val="000000" w:themeColor="text1"/>
        </w:rPr>
        <w:t>图关系</w:t>
      </w:r>
    </w:p>
    <w:p w14:paraId="2B8055FF" w14:textId="77777777" w:rsidR="009B5317" w:rsidRPr="008238AF" w:rsidRDefault="009B5317" w:rsidP="005F6B25">
      <w:pPr>
        <w:ind w:firstLine="420"/>
        <w:rPr>
          <w:color w:val="000000" w:themeColor="text1"/>
        </w:rPr>
      </w:pPr>
      <w:r w:rsidRPr="008238AF">
        <w:rPr>
          <w:rFonts w:hint="eastAsia"/>
          <w:color w:val="000000" w:themeColor="text1"/>
        </w:rPr>
        <w:t>用例关系包括：包含关系、扩展关系、泛化关系。</w:t>
      </w:r>
    </w:p>
    <w:p w14:paraId="756FF452" w14:textId="77777777" w:rsidR="009B5317" w:rsidRPr="008238AF" w:rsidRDefault="009B5317" w:rsidP="009B5317">
      <w:pPr>
        <w:ind w:firstLine="420"/>
        <w:rPr>
          <w:color w:val="000000" w:themeColor="text1"/>
        </w:rPr>
      </w:pPr>
      <w:r w:rsidRPr="008238AF">
        <w:rPr>
          <w:rFonts w:hint="eastAsia"/>
          <w:bCs/>
          <w:color w:val="000000" w:themeColor="text1"/>
        </w:rPr>
        <w:t>包含关系</w:t>
      </w:r>
      <w:r w:rsidRPr="008238AF">
        <w:rPr>
          <w:rFonts w:hint="eastAsia"/>
          <w:color w:val="000000" w:themeColor="text1"/>
        </w:rPr>
        <w:t>：其中这个提取出来的公共用例称为抽象用例，而把原始用例称为基本用例或基础用例系：当可以从两个或两个以上的用例中提取公共行为时，应该使用包含关系来表示它们。</w:t>
      </w:r>
    </w:p>
    <w:p w14:paraId="62FCE213" w14:textId="77777777" w:rsidR="009B5317" w:rsidRPr="008238AF" w:rsidRDefault="009B5317" w:rsidP="009B5317">
      <w:pPr>
        <w:ind w:firstLine="420"/>
        <w:rPr>
          <w:color w:val="000000" w:themeColor="text1"/>
        </w:rPr>
      </w:pPr>
      <w:r w:rsidRPr="008238AF">
        <w:rPr>
          <w:rFonts w:hint="eastAsia"/>
          <w:bCs/>
          <w:color w:val="000000" w:themeColor="text1"/>
        </w:rPr>
        <w:t>扩展关系</w:t>
      </w:r>
      <w:r w:rsidRPr="008238AF">
        <w:rPr>
          <w:rFonts w:hint="eastAsia"/>
          <w:color w:val="000000" w:themeColor="text1"/>
        </w:rPr>
        <w:t>：如果一个用例明显地混合了两种或两种以上的不同场景，即根据情况可能发生多种分支，则可以将这个用例分为一个基本用例和一个或多个扩展用例，这样使描述可能更加清晰。</w:t>
      </w:r>
    </w:p>
    <w:p w14:paraId="1A79EF83" w14:textId="77777777" w:rsidR="009B5317" w:rsidRPr="008238AF" w:rsidRDefault="009B5317" w:rsidP="009B5317">
      <w:pPr>
        <w:ind w:firstLine="420"/>
        <w:rPr>
          <w:color w:val="000000" w:themeColor="text1"/>
        </w:rPr>
      </w:pPr>
      <w:r w:rsidRPr="008238AF">
        <w:rPr>
          <w:rFonts w:hint="eastAsia"/>
          <w:bCs/>
          <w:color w:val="000000" w:themeColor="text1"/>
        </w:rPr>
        <w:t>泛化关系</w:t>
      </w:r>
      <w:r w:rsidRPr="008238AF">
        <w:rPr>
          <w:rFonts w:hint="eastAsia"/>
          <w:color w:val="000000" w:themeColor="text1"/>
        </w:rPr>
        <w:t>：当多个用例共同拥有一种类似的结构和行为的时候，可以将它们的共性抽象成为父用例，其他的用例作为泛化关系中的子用例。在用例的泛化关系中，子用例是父用例的一种特殊形式，子用例继承了父用例所有的结构、行为和关系。</w:t>
      </w:r>
    </w:p>
    <w:p w14:paraId="52E62AB0" w14:textId="77777777" w:rsidR="009B5317" w:rsidRPr="008238AF" w:rsidRDefault="009B5317" w:rsidP="005F6B25">
      <w:pPr>
        <w:ind w:firstLine="420"/>
        <w:rPr>
          <w:color w:val="000000" w:themeColor="text1"/>
        </w:rPr>
      </w:pPr>
      <w:r w:rsidRPr="008238AF">
        <w:rPr>
          <w:rFonts w:hint="eastAsia"/>
          <w:color w:val="000000" w:themeColor="text1"/>
        </w:rPr>
        <w:t>类图/对象图关系：</w:t>
      </w:r>
    </w:p>
    <w:p w14:paraId="63008152" w14:textId="77777777" w:rsidR="009B5317" w:rsidRPr="008238AF" w:rsidRDefault="009B5317" w:rsidP="009B5317">
      <w:pPr>
        <w:ind w:firstLine="420"/>
        <w:rPr>
          <w:color w:val="000000" w:themeColor="text1"/>
        </w:rPr>
      </w:pPr>
      <w:r w:rsidRPr="008238AF">
        <w:rPr>
          <w:rFonts w:hint="eastAsia"/>
          <w:bCs/>
          <w:color w:val="000000" w:themeColor="text1"/>
        </w:rPr>
        <w:t>依赖关系</w:t>
      </w:r>
      <w:r w:rsidRPr="008238AF">
        <w:rPr>
          <w:rFonts w:hint="eastAsia"/>
          <w:color w:val="000000" w:themeColor="text1"/>
        </w:rPr>
        <w:t>：一个事物发生变化影响另一个事物。</w:t>
      </w:r>
    </w:p>
    <w:p w14:paraId="256E0966" w14:textId="77777777" w:rsidR="009B5317" w:rsidRPr="008238AF" w:rsidRDefault="009B5317" w:rsidP="009B5317">
      <w:pPr>
        <w:ind w:firstLine="420"/>
        <w:rPr>
          <w:color w:val="000000" w:themeColor="text1"/>
        </w:rPr>
      </w:pPr>
      <w:r w:rsidRPr="008238AF">
        <w:rPr>
          <w:rFonts w:hint="eastAsia"/>
          <w:bCs/>
          <w:color w:val="000000" w:themeColor="text1"/>
        </w:rPr>
        <w:t>泛化关系</w:t>
      </w:r>
      <w:r w:rsidRPr="008238AF">
        <w:rPr>
          <w:rFonts w:hint="eastAsia"/>
          <w:color w:val="000000" w:themeColor="text1"/>
        </w:rPr>
        <w:t>：特殊/一般关系</w:t>
      </w:r>
    </w:p>
    <w:p w14:paraId="096B4308" w14:textId="77777777" w:rsidR="009B5317" w:rsidRPr="008238AF" w:rsidRDefault="009B5317" w:rsidP="009B5317">
      <w:pPr>
        <w:ind w:firstLine="420"/>
        <w:rPr>
          <w:color w:val="000000" w:themeColor="text1"/>
        </w:rPr>
      </w:pPr>
      <w:r w:rsidRPr="008238AF">
        <w:rPr>
          <w:rFonts w:hint="eastAsia"/>
          <w:bCs/>
          <w:color w:val="000000" w:themeColor="text1"/>
        </w:rPr>
        <w:t>关联关系</w:t>
      </w:r>
      <w:r w:rsidRPr="008238AF">
        <w:rPr>
          <w:rFonts w:hint="eastAsia"/>
          <w:color w:val="000000" w:themeColor="text1"/>
        </w:rPr>
        <w:t>：描述了一组链，链是对象之间的连接。</w:t>
      </w:r>
    </w:p>
    <w:p w14:paraId="72F74D7D" w14:textId="77777777" w:rsidR="009B5317" w:rsidRPr="008238AF" w:rsidRDefault="009B5317" w:rsidP="009B5317">
      <w:pPr>
        <w:ind w:firstLine="420"/>
        <w:rPr>
          <w:color w:val="000000" w:themeColor="text1"/>
        </w:rPr>
      </w:pPr>
      <w:r w:rsidRPr="008238AF">
        <w:rPr>
          <w:rFonts w:hint="eastAsia"/>
          <w:bCs/>
          <w:color w:val="000000" w:themeColor="text1"/>
        </w:rPr>
        <w:t>聚合关系</w:t>
      </w:r>
      <w:r w:rsidRPr="008238AF">
        <w:rPr>
          <w:rFonts w:hint="eastAsia"/>
          <w:color w:val="000000" w:themeColor="text1"/>
        </w:rPr>
        <w:t>：整体与部分生命周期不同。</w:t>
      </w:r>
    </w:p>
    <w:p w14:paraId="1464AE79" w14:textId="77777777" w:rsidR="009B5317" w:rsidRPr="008238AF" w:rsidRDefault="009B5317" w:rsidP="009B5317">
      <w:pPr>
        <w:ind w:firstLine="420"/>
        <w:rPr>
          <w:color w:val="000000" w:themeColor="text1"/>
        </w:rPr>
      </w:pPr>
      <w:r w:rsidRPr="008238AF">
        <w:rPr>
          <w:rFonts w:hint="eastAsia"/>
          <w:bCs/>
          <w:color w:val="000000" w:themeColor="text1"/>
        </w:rPr>
        <w:t>组合关系</w:t>
      </w:r>
      <w:r w:rsidRPr="008238AF">
        <w:rPr>
          <w:rFonts w:hint="eastAsia"/>
          <w:color w:val="000000" w:themeColor="text1"/>
        </w:rPr>
        <w:t>：整体与部分生命周期相同。</w:t>
      </w:r>
    </w:p>
    <w:p w14:paraId="75860762" w14:textId="77777777" w:rsidR="009B5317" w:rsidRPr="008238AF" w:rsidRDefault="009B5317" w:rsidP="009B5317">
      <w:pPr>
        <w:ind w:firstLine="420"/>
        <w:rPr>
          <w:color w:val="000000" w:themeColor="text1"/>
        </w:rPr>
      </w:pPr>
      <w:r w:rsidRPr="008238AF">
        <w:rPr>
          <w:rFonts w:hint="eastAsia"/>
          <w:bCs/>
          <w:color w:val="000000" w:themeColor="text1"/>
        </w:rPr>
        <w:t>实现关系</w:t>
      </w:r>
      <w:r w:rsidRPr="008238AF">
        <w:rPr>
          <w:rFonts w:hint="eastAsia"/>
          <w:color w:val="000000" w:themeColor="text1"/>
        </w:rPr>
        <w:t>：接口与类之间的关系</w:t>
      </w:r>
    </w:p>
    <w:p w14:paraId="31D639FB" w14:textId="77777777" w:rsidR="009B5317" w:rsidRPr="008238AF" w:rsidRDefault="009B5317" w:rsidP="009B5317">
      <w:pPr>
        <w:ind w:firstLine="420"/>
        <w:rPr>
          <w:color w:val="000000" w:themeColor="text1"/>
        </w:rPr>
      </w:pPr>
      <w:r w:rsidRPr="008238AF">
        <w:rPr>
          <w:rFonts w:hint="eastAsia"/>
          <w:color w:val="000000" w:themeColor="text1"/>
        </w:rPr>
        <w:t>（</w:t>
      </w:r>
      <w:r w:rsidR="005F6B25">
        <w:rPr>
          <w:color w:val="000000" w:themeColor="text1"/>
        </w:rPr>
        <w:t>4</w:t>
      </w:r>
      <w:r w:rsidRPr="008238AF">
        <w:rPr>
          <w:rFonts w:hint="eastAsia"/>
          <w:color w:val="000000" w:themeColor="text1"/>
        </w:rPr>
        <w:t>）</w:t>
      </w:r>
      <w:r w:rsidRPr="008238AF">
        <w:rPr>
          <w:color w:val="000000" w:themeColor="text1"/>
        </w:rPr>
        <w:t>“4+1”</w:t>
      </w:r>
      <w:r w:rsidRPr="008238AF">
        <w:rPr>
          <w:rFonts w:hint="eastAsia"/>
          <w:color w:val="000000" w:themeColor="text1"/>
        </w:rPr>
        <w:t>视图（</w:t>
      </w:r>
      <w:r w:rsidRPr="008238AF">
        <w:rPr>
          <w:rFonts w:ascii="Segoe UI Symbol" w:hAnsi="Segoe UI Symbol" w:cs="Segoe UI Symbol"/>
          <w:color w:val="000000" w:themeColor="text1"/>
        </w:rPr>
        <w:t>⭐⭐</w:t>
      </w:r>
      <w:r w:rsidRPr="008238AF">
        <w:rPr>
          <w:rFonts w:hint="eastAsia"/>
          <w:color w:val="000000" w:themeColor="text1"/>
        </w:rPr>
        <w:t>）</w:t>
      </w:r>
    </w:p>
    <w:p w14:paraId="027B23EF" w14:textId="77777777" w:rsidR="009B5317" w:rsidRPr="008238AF" w:rsidRDefault="009B5317" w:rsidP="009B5317">
      <w:pPr>
        <w:ind w:left="420" w:firstLineChars="0" w:firstLine="0"/>
        <w:jc w:val="center"/>
        <w:rPr>
          <w:color w:val="000000" w:themeColor="text1"/>
          <w:highlight w:val="yellow"/>
        </w:rPr>
      </w:pPr>
      <w:r w:rsidRPr="008238AF">
        <w:rPr>
          <w:color w:val="000000" w:themeColor="text1"/>
        </w:rPr>
        <w:object w:dxaOrig="8850" w:dyaOrig="4905" w14:anchorId="2524EBA3">
          <v:shape id="_x0000_i1031" type="#_x0000_t75" style="width:283.5pt;height:157.5pt" o:ole="">
            <v:imagedata r:id="rId30" o:title=""/>
          </v:shape>
          <o:OLEObject Type="Embed" ProgID="Visio.Drawing.15" ShapeID="_x0000_i1031" DrawAspect="Content" ObjectID="_1723890198" r:id="rId31"/>
        </w:object>
      </w:r>
    </w:p>
    <w:p w14:paraId="491E41D2" w14:textId="77777777" w:rsidR="009B5317" w:rsidRPr="008238AF" w:rsidRDefault="009B5317" w:rsidP="009B5317">
      <w:pPr>
        <w:ind w:firstLine="420"/>
        <w:rPr>
          <w:color w:val="000000" w:themeColor="text1"/>
        </w:rPr>
      </w:pPr>
      <w:r w:rsidRPr="008238AF">
        <w:rPr>
          <w:rFonts w:hint="eastAsia"/>
          <w:color w:val="000000" w:themeColor="text1"/>
        </w:rPr>
        <w:t>UML采用4+1视图来描述软件和软件开发过程：</w:t>
      </w:r>
    </w:p>
    <w:p w14:paraId="28CFDF66" w14:textId="77777777" w:rsidR="009B5317" w:rsidRPr="008238AF" w:rsidRDefault="009B5317" w:rsidP="009B5317">
      <w:pPr>
        <w:ind w:firstLine="420"/>
        <w:rPr>
          <w:color w:val="000000" w:themeColor="text1"/>
        </w:rPr>
      </w:pPr>
      <w:r w:rsidRPr="008238AF">
        <w:rPr>
          <w:rFonts w:hint="eastAsia"/>
          <w:bCs/>
          <w:color w:val="000000" w:themeColor="text1"/>
        </w:rPr>
        <w:t>逻辑视图</w:t>
      </w:r>
      <w:r w:rsidRPr="008238AF">
        <w:rPr>
          <w:rFonts w:hint="eastAsia"/>
          <w:color w:val="000000" w:themeColor="text1"/>
        </w:rPr>
        <w:t>：以问题域的语汇组成的类和对象集合。</w:t>
      </w:r>
    </w:p>
    <w:p w14:paraId="49BA08D2" w14:textId="77777777" w:rsidR="009B5317" w:rsidRPr="008238AF" w:rsidRDefault="009B5317" w:rsidP="009B5317">
      <w:pPr>
        <w:ind w:firstLine="420"/>
        <w:rPr>
          <w:color w:val="000000" w:themeColor="text1"/>
        </w:rPr>
      </w:pPr>
      <w:r w:rsidRPr="008238AF">
        <w:rPr>
          <w:rFonts w:hint="eastAsia"/>
          <w:bCs/>
          <w:color w:val="000000" w:themeColor="text1"/>
        </w:rPr>
        <w:t>进程视图</w:t>
      </w:r>
      <w:r w:rsidRPr="008238AF">
        <w:rPr>
          <w:rFonts w:hint="eastAsia"/>
          <w:color w:val="000000" w:themeColor="text1"/>
        </w:rPr>
        <w:t>：可执行线程和进程作为活动类的建模，它是逻辑视图的一次执行实例，描绘了所设计的并发与同步结构。</w:t>
      </w:r>
    </w:p>
    <w:p w14:paraId="00F1460C" w14:textId="77777777" w:rsidR="009B5317" w:rsidRPr="008238AF" w:rsidRDefault="009B5317" w:rsidP="009B5317">
      <w:pPr>
        <w:ind w:firstLine="420"/>
        <w:rPr>
          <w:color w:val="000000" w:themeColor="text1"/>
        </w:rPr>
      </w:pPr>
      <w:r w:rsidRPr="008238AF">
        <w:rPr>
          <w:rFonts w:hint="eastAsia"/>
          <w:bCs/>
          <w:color w:val="000000" w:themeColor="text1"/>
        </w:rPr>
        <w:t>实现视图</w:t>
      </w:r>
      <w:r w:rsidRPr="008238AF">
        <w:rPr>
          <w:rFonts w:hint="eastAsia"/>
          <w:color w:val="000000" w:themeColor="text1"/>
        </w:rPr>
        <w:t>：对组成基于系统的物理代码的文件和组件进行建模。</w:t>
      </w:r>
    </w:p>
    <w:p w14:paraId="4318E119" w14:textId="77777777" w:rsidR="009B5317" w:rsidRPr="008238AF" w:rsidRDefault="009B5317" w:rsidP="009B5317">
      <w:pPr>
        <w:ind w:firstLine="420"/>
        <w:rPr>
          <w:color w:val="000000" w:themeColor="text1"/>
        </w:rPr>
      </w:pPr>
      <w:r w:rsidRPr="008238AF">
        <w:rPr>
          <w:rFonts w:hint="eastAsia"/>
          <w:bCs/>
          <w:color w:val="000000" w:themeColor="text1"/>
        </w:rPr>
        <w:t>部署视图</w:t>
      </w:r>
      <w:r w:rsidRPr="008238AF">
        <w:rPr>
          <w:rFonts w:hint="eastAsia"/>
          <w:color w:val="000000" w:themeColor="text1"/>
        </w:rPr>
        <w:t>：把构件部署到一组物理的、可计算的节点上，表示软件到硬件的映射及分布结构。</w:t>
      </w:r>
    </w:p>
    <w:p w14:paraId="2C805267" w14:textId="77777777" w:rsidR="009B5317" w:rsidRPr="005F6B25" w:rsidRDefault="009B5317" w:rsidP="005F6B25">
      <w:pPr>
        <w:ind w:firstLine="420"/>
        <w:rPr>
          <w:color w:val="000000" w:themeColor="text1"/>
        </w:rPr>
      </w:pPr>
      <w:r w:rsidRPr="008238AF">
        <w:rPr>
          <w:rFonts w:hint="eastAsia"/>
          <w:bCs/>
          <w:color w:val="000000" w:themeColor="text1"/>
        </w:rPr>
        <w:t>用例视图</w:t>
      </w:r>
      <w:r w:rsidRPr="008238AF">
        <w:rPr>
          <w:rFonts w:hint="eastAsia"/>
          <w:color w:val="000000" w:themeColor="text1"/>
        </w:rPr>
        <w:t>：最基本的需求分析模型。</w:t>
      </w:r>
    </w:p>
    <w:p w14:paraId="51E601F3"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E3664B">
        <w:rPr>
          <w:color w:val="000000" w:themeColor="text1"/>
        </w:rPr>
        <w:t>2</w:t>
      </w:r>
      <w:r w:rsidRPr="008238AF">
        <w:rPr>
          <w:rFonts w:hint="eastAsia"/>
          <w:color w:val="000000" w:themeColor="text1"/>
        </w:rPr>
        <w:t>.</w:t>
      </w:r>
      <w:r w:rsidRPr="008238AF">
        <w:rPr>
          <w:color w:val="000000" w:themeColor="text1"/>
        </w:rPr>
        <w:t xml:space="preserve">3 </w:t>
      </w:r>
      <w:r w:rsidRPr="008238AF">
        <w:rPr>
          <w:rFonts w:hint="eastAsia"/>
          <w:color w:val="000000" w:themeColor="text1"/>
        </w:rPr>
        <w:t>需求管理（</w:t>
      </w:r>
      <w:r w:rsidRPr="008238AF">
        <w:rPr>
          <w:rFonts w:ascii="Segoe UI Symbol" w:hAnsi="Segoe UI Symbol" w:cs="Segoe UI Symbol"/>
          <w:color w:val="000000" w:themeColor="text1"/>
        </w:rPr>
        <w:t>⭐⭐⭐</w:t>
      </w:r>
      <w:r w:rsidRPr="008238AF">
        <w:rPr>
          <w:rFonts w:hint="eastAsia"/>
          <w:color w:val="000000" w:themeColor="text1"/>
        </w:rPr>
        <w:t>）</w:t>
      </w:r>
    </w:p>
    <w:p w14:paraId="7FE59A85" w14:textId="77777777" w:rsidR="009B5317" w:rsidRPr="008238AF" w:rsidRDefault="009B5317" w:rsidP="009B5317">
      <w:pPr>
        <w:ind w:firstLine="420"/>
        <w:rPr>
          <w:color w:val="000000" w:themeColor="text1"/>
        </w:rPr>
      </w:pPr>
      <w:r w:rsidRPr="008238AF">
        <w:rPr>
          <w:rFonts w:hint="eastAsia"/>
          <w:color w:val="000000" w:themeColor="text1"/>
        </w:rPr>
        <w:t>（1）定义需求基线</w:t>
      </w:r>
    </w:p>
    <w:p w14:paraId="2665D8F4" w14:textId="77777777" w:rsidR="009B5317" w:rsidRPr="008238AF" w:rsidRDefault="009B5317" w:rsidP="009B5317">
      <w:pPr>
        <w:pStyle w:val="biao"/>
        <w:rPr>
          <w:color w:val="000000" w:themeColor="text1"/>
        </w:rPr>
      </w:pPr>
      <w:r w:rsidRPr="008238AF">
        <w:rPr>
          <w:color w:val="000000" w:themeColor="text1"/>
        </w:rPr>
        <w:object w:dxaOrig="9556" w:dyaOrig="3301" w14:anchorId="14708071">
          <v:shape id="_x0000_i1032" type="#_x0000_t75" style="width:406.5pt;height:140.25pt" o:ole="">
            <v:imagedata r:id="rId32" o:title=""/>
          </v:shape>
          <o:OLEObject Type="Embed" ProgID="Visio.Drawing.15" ShapeID="_x0000_i1032" DrawAspect="Content" ObjectID="_1723890199" r:id="rId33"/>
        </w:object>
      </w:r>
    </w:p>
    <w:p w14:paraId="2C40CD34" w14:textId="77777777" w:rsidR="009B5317" w:rsidRPr="008238AF" w:rsidRDefault="009B5317" w:rsidP="009B5317">
      <w:pPr>
        <w:pStyle w:val="biao"/>
        <w:rPr>
          <w:b/>
          <w:color w:val="000000" w:themeColor="text1"/>
        </w:rPr>
      </w:pPr>
      <w:r w:rsidRPr="008238AF">
        <w:rPr>
          <w:b/>
          <w:color w:val="000000" w:themeColor="text1"/>
        </w:rPr>
        <w:t>需求的状态</w:t>
      </w:r>
    </w:p>
    <w:p w14:paraId="4D0CFF15" w14:textId="77777777" w:rsidR="009B5317" w:rsidRPr="008238AF" w:rsidRDefault="009B5317" w:rsidP="009B5317">
      <w:pPr>
        <w:ind w:firstLine="420"/>
        <w:rPr>
          <w:color w:val="000000" w:themeColor="text1"/>
        </w:rPr>
      </w:pPr>
      <w:r w:rsidRPr="008238AF">
        <w:rPr>
          <w:rFonts w:hint="eastAsia"/>
          <w:color w:val="000000" w:themeColor="text1"/>
        </w:rPr>
        <w:t>（2）需求跟踪</w:t>
      </w:r>
    </w:p>
    <w:p w14:paraId="06A2B581"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3AFC39AE" wp14:editId="793D9EC0">
            <wp:extent cx="2880000" cy="1121684"/>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1121684"/>
                    </a:xfrm>
                    <a:prstGeom prst="rect">
                      <a:avLst/>
                    </a:prstGeom>
                    <a:noFill/>
                    <a:ln>
                      <a:noFill/>
                    </a:ln>
                  </pic:spPr>
                </pic:pic>
              </a:graphicData>
            </a:graphic>
          </wp:inline>
        </w:drawing>
      </w:r>
    </w:p>
    <w:p w14:paraId="2B19C66B" w14:textId="77777777" w:rsidR="00E3664B" w:rsidRDefault="009B5317" w:rsidP="009B5317">
      <w:pPr>
        <w:ind w:firstLine="420"/>
        <w:rPr>
          <w:color w:val="000000" w:themeColor="text1"/>
        </w:rPr>
      </w:pPr>
      <w:r w:rsidRPr="008238AF">
        <w:rPr>
          <w:rFonts w:hint="eastAsia"/>
          <w:color w:val="000000" w:themeColor="text1"/>
        </w:rPr>
        <w:t>（3）变更控制</w:t>
      </w:r>
    </w:p>
    <w:p w14:paraId="16DDC553" w14:textId="77777777" w:rsidR="009B5317" w:rsidRPr="008238AF" w:rsidRDefault="009B5317" w:rsidP="009B5317">
      <w:pPr>
        <w:ind w:firstLine="420"/>
        <w:rPr>
          <w:color w:val="000000" w:themeColor="text1"/>
        </w:rPr>
      </w:pPr>
      <w:r w:rsidRPr="008238AF">
        <w:rPr>
          <w:rFonts w:hint="eastAsia"/>
          <w:color w:val="000000" w:themeColor="text1"/>
        </w:rPr>
        <w:t>带有风险的做法</w:t>
      </w:r>
      <w:r w:rsidRPr="008238AF">
        <w:rPr>
          <w:color w:val="000000" w:themeColor="text1"/>
        </w:rPr>
        <w:t>：</w:t>
      </w:r>
      <w:r w:rsidRPr="008238AF">
        <w:rPr>
          <w:rFonts w:hint="eastAsia"/>
          <w:color w:val="000000" w:themeColor="text1"/>
        </w:rPr>
        <w:t>无足够用户参与</w:t>
      </w:r>
      <w:r w:rsidRPr="008238AF">
        <w:rPr>
          <w:color w:val="000000" w:themeColor="text1"/>
        </w:rPr>
        <w:t>，</w:t>
      </w:r>
      <w:r w:rsidRPr="008238AF">
        <w:rPr>
          <w:rFonts w:hint="eastAsia"/>
          <w:color w:val="000000" w:themeColor="text1"/>
        </w:rPr>
        <w:t>忽略了用户分类</w:t>
      </w:r>
      <w:r w:rsidRPr="008238AF">
        <w:rPr>
          <w:color w:val="000000" w:themeColor="text1"/>
        </w:rPr>
        <w:t>，</w:t>
      </w:r>
      <w:r w:rsidRPr="008238AF">
        <w:rPr>
          <w:rFonts w:hint="eastAsia"/>
          <w:color w:val="000000" w:themeColor="text1"/>
        </w:rPr>
        <w:t>用户需求的不断增加</w:t>
      </w:r>
      <w:r w:rsidRPr="008238AF">
        <w:rPr>
          <w:color w:val="000000" w:themeColor="text1"/>
        </w:rPr>
        <w:t>，</w:t>
      </w:r>
      <w:r w:rsidRPr="008238AF">
        <w:rPr>
          <w:rFonts w:hint="eastAsia"/>
          <w:color w:val="000000" w:themeColor="text1"/>
        </w:rPr>
        <w:t>模棱两可的需求</w:t>
      </w:r>
      <w:r w:rsidRPr="008238AF">
        <w:rPr>
          <w:color w:val="000000" w:themeColor="text1"/>
        </w:rPr>
        <w:t>，</w:t>
      </w:r>
      <w:r w:rsidRPr="008238AF">
        <w:rPr>
          <w:rFonts w:hint="eastAsia"/>
          <w:color w:val="000000" w:themeColor="text1"/>
        </w:rPr>
        <w:t>不必要的特性</w:t>
      </w:r>
      <w:r w:rsidRPr="008238AF">
        <w:rPr>
          <w:color w:val="000000" w:themeColor="text1"/>
        </w:rPr>
        <w:t>，</w:t>
      </w:r>
      <w:r w:rsidRPr="008238AF">
        <w:rPr>
          <w:rFonts w:hint="eastAsia"/>
          <w:color w:val="000000" w:themeColor="text1"/>
        </w:rPr>
        <w:t>过于精简的SRS</w:t>
      </w:r>
      <w:r w:rsidRPr="008238AF">
        <w:rPr>
          <w:color w:val="000000" w:themeColor="text1"/>
        </w:rPr>
        <w:t>，</w:t>
      </w:r>
      <w:r w:rsidRPr="008238AF">
        <w:rPr>
          <w:rFonts w:hint="eastAsia"/>
          <w:color w:val="000000" w:themeColor="text1"/>
        </w:rPr>
        <w:t>不准确的估算。</w:t>
      </w:r>
    </w:p>
    <w:p w14:paraId="54E7BB72"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4C002416" wp14:editId="3C752F0B">
            <wp:extent cx="4501556" cy="1763079"/>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8697" cy="1777626"/>
                    </a:xfrm>
                    <a:prstGeom prst="rect">
                      <a:avLst/>
                    </a:prstGeom>
                  </pic:spPr>
                </pic:pic>
              </a:graphicData>
            </a:graphic>
          </wp:inline>
        </w:drawing>
      </w:r>
    </w:p>
    <w:p w14:paraId="590EEA64" w14:textId="77777777" w:rsidR="0046316F" w:rsidRPr="008238AF" w:rsidRDefault="0046316F" w:rsidP="0046316F">
      <w:pPr>
        <w:ind w:firstLine="420"/>
        <w:rPr>
          <w:color w:val="000000" w:themeColor="text1"/>
        </w:rPr>
      </w:pPr>
      <w:bookmarkStart w:id="20" w:name="_Toc105689292"/>
    </w:p>
    <w:p w14:paraId="2C42E056" w14:textId="77777777" w:rsidR="009B5317" w:rsidRPr="008238AF" w:rsidRDefault="009B5317" w:rsidP="009B5317">
      <w:pPr>
        <w:pStyle w:val="3"/>
        <w:ind w:firstLine="422"/>
        <w:rPr>
          <w:color w:val="000000" w:themeColor="text1"/>
        </w:rPr>
      </w:pPr>
      <w:r w:rsidRPr="008238AF">
        <w:rPr>
          <w:rFonts w:hint="eastAsia"/>
          <w:color w:val="000000" w:themeColor="text1"/>
        </w:rPr>
        <w:t>2.</w:t>
      </w:r>
      <w:r w:rsidR="00E3664B">
        <w:rPr>
          <w:color w:val="000000" w:themeColor="text1"/>
        </w:rPr>
        <w:t>3</w:t>
      </w:r>
      <w:r w:rsidRPr="008238AF">
        <w:rPr>
          <w:rFonts w:hint="eastAsia"/>
          <w:color w:val="000000" w:themeColor="text1"/>
        </w:rPr>
        <w:t>系统建模过程</w:t>
      </w:r>
      <w:bookmarkEnd w:id="20"/>
    </w:p>
    <w:p w14:paraId="1CA50D33"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769A84AC" wp14:editId="20E0A5DC">
            <wp:extent cx="4316730" cy="236989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6730" cy="2369890"/>
                    </a:xfrm>
                    <a:prstGeom prst="rect">
                      <a:avLst/>
                    </a:prstGeom>
                  </pic:spPr>
                </pic:pic>
              </a:graphicData>
            </a:graphic>
          </wp:inline>
        </w:drawing>
      </w:r>
    </w:p>
    <w:p w14:paraId="02F81BB9" w14:textId="77777777" w:rsidR="009B5317" w:rsidRPr="008238AF" w:rsidRDefault="009B5317" w:rsidP="009B5317">
      <w:pPr>
        <w:ind w:firstLine="420"/>
        <w:rPr>
          <w:color w:val="000000" w:themeColor="text1"/>
        </w:rPr>
      </w:pPr>
      <w:r w:rsidRPr="008238AF">
        <w:rPr>
          <w:rFonts w:hint="eastAsia"/>
          <w:bCs/>
          <w:color w:val="000000" w:themeColor="text1"/>
        </w:rPr>
        <w:t>（1）结构化建模方法</w:t>
      </w:r>
      <w:r w:rsidRPr="008238AF">
        <w:rPr>
          <w:rFonts w:hint="eastAsia"/>
          <w:color w:val="000000" w:themeColor="text1"/>
        </w:rPr>
        <w:t>：结构化建模方法是以过程为中心的技术，可用于分析一个现有的系统以及定义新系统的业务需求。结构化建模方法所绘制的模型称为数据流图（D</w:t>
      </w:r>
      <w:r w:rsidRPr="008238AF">
        <w:rPr>
          <w:color w:val="000000" w:themeColor="text1"/>
        </w:rPr>
        <w:t>FD</w:t>
      </w:r>
      <w:r w:rsidRPr="008238AF">
        <w:rPr>
          <w:rFonts w:hint="eastAsia"/>
          <w:color w:val="000000" w:themeColor="text1"/>
        </w:rPr>
        <w:t>）。对于流程较为稳定的系统可考虑结构化建模方法。</w:t>
      </w:r>
    </w:p>
    <w:p w14:paraId="034C328C" w14:textId="77777777" w:rsidR="009B5317" w:rsidRPr="008238AF" w:rsidRDefault="009B5317" w:rsidP="009B5317">
      <w:pPr>
        <w:ind w:firstLine="420"/>
        <w:rPr>
          <w:color w:val="000000" w:themeColor="text1"/>
        </w:rPr>
      </w:pPr>
      <w:r w:rsidRPr="008238AF">
        <w:rPr>
          <w:rFonts w:hint="eastAsia"/>
          <w:bCs/>
          <w:color w:val="000000" w:themeColor="text1"/>
        </w:rPr>
        <w:t>（2）信息工程建模方法（或数据库建模方法）</w:t>
      </w:r>
      <w:r w:rsidRPr="008238AF">
        <w:rPr>
          <w:rFonts w:hint="eastAsia"/>
          <w:color w:val="000000" w:themeColor="text1"/>
        </w:rPr>
        <w:t>：信息工程建模方法是一种以数据为中心，但过程敏感的技术，它强调在分析和研究过程需求之前，首先研究和分析数据需求。信息工程建模方法所创建的模型被称为实体-联系图（E</w:t>
      </w:r>
      <w:r w:rsidRPr="008238AF">
        <w:rPr>
          <w:color w:val="000000" w:themeColor="text1"/>
        </w:rPr>
        <w:t>RD</w:t>
      </w:r>
      <w:r w:rsidRPr="008238AF">
        <w:rPr>
          <w:rFonts w:hint="eastAsia"/>
          <w:color w:val="000000" w:themeColor="text1"/>
        </w:rPr>
        <w:t>）。主要用于数据建模。</w:t>
      </w:r>
    </w:p>
    <w:p w14:paraId="1D3BCA07" w14:textId="77777777" w:rsidR="009B5317" w:rsidRPr="008238AF" w:rsidRDefault="009B5317" w:rsidP="009B5317">
      <w:pPr>
        <w:ind w:firstLine="420"/>
        <w:rPr>
          <w:color w:val="000000" w:themeColor="text1"/>
        </w:rPr>
      </w:pPr>
      <w:r w:rsidRPr="008238AF">
        <w:rPr>
          <w:rFonts w:hint="eastAsia"/>
          <w:bCs/>
          <w:color w:val="000000" w:themeColor="text1"/>
        </w:rPr>
        <w:t>（3）面向对象建模方法</w:t>
      </w:r>
      <w:r w:rsidRPr="008238AF">
        <w:rPr>
          <w:rFonts w:hint="eastAsia"/>
          <w:color w:val="000000" w:themeColor="text1"/>
        </w:rPr>
        <w:t>：面向对象建模方法将“数据”和“过程”集成到被称为“对象”的结构中，消除了数据和过程的人为分离现象。面向对象建模方法所创建的模型被称为对象模型。随着面向对象技术的不断发展和应用，形成了面向对象的建模标准，即U</w:t>
      </w:r>
      <w:r w:rsidRPr="008238AF">
        <w:rPr>
          <w:color w:val="000000" w:themeColor="text1"/>
        </w:rPr>
        <w:t>ML</w:t>
      </w:r>
      <w:r w:rsidRPr="008238AF">
        <w:rPr>
          <w:rFonts w:hint="eastAsia"/>
          <w:color w:val="000000" w:themeColor="text1"/>
        </w:rPr>
        <w:t>（统一建模语言）。U</w:t>
      </w:r>
      <w:r w:rsidRPr="008238AF">
        <w:rPr>
          <w:color w:val="000000" w:themeColor="text1"/>
        </w:rPr>
        <w:t>ML</w:t>
      </w:r>
      <w:r w:rsidRPr="008238AF">
        <w:rPr>
          <w:rFonts w:hint="eastAsia"/>
          <w:color w:val="000000" w:themeColor="text1"/>
        </w:rPr>
        <w:t>定义了几种不同类型的模型图，这些模型图以对象的形式共建一个信息系统或应用系统。目前比较常用的建模方法。</w:t>
      </w:r>
    </w:p>
    <w:p w14:paraId="19C23C9E" w14:textId="77777777" w:rsidR="009B5317" w:rsidRPr="008238AF" w:rsidRDefault="009B5317" w:rsidP="009B5317">
      <w:pPr>
        <w:ind w:firstLine="420"/>
        <w:rPr>
          <w:color w:val="000000" w:themeColor="text1"/>
        </w:rPr>
      </w:pPr>
    </w:p>
    <w:p w14:paraId="4B9C2F92" w14:textId="77777777" w:rsidR="009B5317" w:rsidRPr="008238AF" w:rsidRDefault="009B5317" w:rsidP="009B5317">
      <w:pPr>
        <w:pStyle w:val="3"/>
        <w:ind w:firstLine="422"/>
        <w:rPr>
          <w:color w:val="000000" w:themeColor="text1"/>
        </w:rPr>
      </w:pPr>
      <w:bookmarkStart w:id="21" w:name="_Toc105689293"/>
      <w:r w:rsidRPr="008238AF">
        <w:rPr>
          <w:rFonts w:hint="eastAsia"/>
          <w:color w:val="000000" w:themeColor="text1"/>
        </w:rPr>
        <w:t>2.</w:t>
      </w:r>
      <w:del w:id="22" w:author="W Y" w:date="2022-06-06T16:49:00Z">
        <w:r w:rsidRPr="008238AF" w:rsidDel="0078594E">
          <w:rPr>
            <w:color w:val="000000" w:themeColor="text1"/>
          </w:rPr>
          <w:delText xml:space="preserve"> </w:delText>
        </w:r>
      </w:del>
      <w:r w:rsidR="00E3664B">
        <w:rPr>
          <w:color w:val="000000" w:themeColor="text1"/>
        </w:rPr>
        <w:t>4</w:t>
      </w:r>
      <w:r w:rsidRPr="008238AF">
        <w:rPr>
          <w:rFonts w:hint="eastAsia"/>
          <w:color w:val="000000" w:themeColor="text1"/>
        </w:rPr>
        <w:t>系统设计</w:t>
      </w:r>
      <w:bookmarkEnd w:id="21"/>
    </w:p>
    <w:p w14:paraId="41D9DA64" w14:textId="77777777" w:rsidR="009B5317" w:rsidRPr="008238AF" w:rsidRDefault="009B5317" w:rsidP="009B5317">
      <w:pPr>
        <w:pStyle w:val="4"/>
        <w:rPr>
          <w:color w:val="000000" w:themeColor="text1"/>
        </w:rPr>
      </w:pPr>
      <w:r w:rsidRPr="008238AF">
        <w:rPr>
          <w:rFonts w:hint="eastAsia"/>
          <w:color w:val="000000" w:themeColor="text1"/>
        </w:rPr>
        <w:t>2.</w:t>
      </w:r>
      <w:r w:rsidR="00E3664B">
        <w:rPr>
          <w:color w:val="000000" w:themeColor="text1"/>
        </w:rPr>
        <w:t>4</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系统设计过程</w:t>
      </w:r>
    </w:p>
    <w:p w14:paraId="5D9C0CD0" w14:textId="77777777" w:rsidR="009B5317" w:rsidRPr="008238AF" w:rsidRDefault="009B5317" w:rsidP="009B5317">
      <w:pPr>
        <w:ind w:firstLine="420"/>
        <w:rPr>
          <w:color w:val="000000" w:themeColor="text1"/>
        </w:rPr>
      </w:pPr>
      <w:r w:rsidRPr="008238AF">
        <w:rPr>
          <w:rFonts w:hint="eastAsia"/>
          <w:color w:val="000000" w:themeColor="text1"/>
        </w:rPr>
        <w:t>（1）概要设计</w:t>
      </w:r>
    </w:p>
    <w:p w14:paraId="46A46346" w14:textId="77777777" w:rsidR="009B5317" w:rsidRPr="008238AF" w:rsidRDefault="009B5317" w:rsidP="009B5317">
      <w:pPr>
        <w:ind w:firstLine="420"/>
        <w:rPr>
          <w:color w:val="000000" w:themeColor="text1"/>
        </w:rPr>
      </w:pPr>
      <w:r w:rsidRPr="008238AF">
        <w:rPr>
          <w:rFonts w:hint="eastAsia"/>
          <w:color w:val="000000" w:themeColor="text1"/>
        </w:rPr>
        <w:t>总体设计</w:t>
      </w:r>
    </w:p>
    <w:p w14:paraId="2B815ADC" w14:textId="77777777" w:rsidR="009B5317" w:rsidRPr="008238AF" w:rsidRDefault="009B5317" w:rsidP="009B5317">
      <w:pPr>
        <w:ind w:firstLine="420"/>
        <w:rPr>
          <w:color w:val="000000" w:themeColor="text1"/>
        </w:rPr>
      </w:pPr>
      <w:r w:rsidRPr="008238AF">
        <w:rPr>
          <w:rFonts w:hint="eastAsia"/>
          <w:color w:val="000000" w:themeColor="text1"/>
        </w:rPr>
        <w:t>总体布局设计</w:t>
      </w:r>
    </w:p>
    <w:p w14:paraId="1C876904" w14:textId="77777777" w:rsidR="009B5317" w:rsidRPr="008238AF" w:rsidRDefault="009B5317" w:rsidP="009B5317">
      <w:pPr>
        <w:ind w:firstLine="420"/>
        <w:rPr>
          <w:color w:val="000000" w:themeColor="text1"/>
        </w:rPr>
      </w:pPr>
      <w:r w:rsidRPr="008238AF">
        <w:rPr>
          <w:rFonts w:hint="eastAsia"/>
          <w:color w:val="000000" w:themeColor="text1"/>
        </w:rPr>
        <w:t>网络拓扑结构设计</w:t>
      </w:r>
    </w:p>
    <w:p w14:paraId="11D46FAF" w14:textId="77777777" w:rsidR="009B5317" w:rsidRPr="008238AF" w:rsidRDefault="009B5317" w:rsidP="009B5317">
      <w:pPr>
        <w:ind w:firstLine="420"/>
        <w:rPr>
          <w:color w:val="000000" w:themeColor="text1"/>
        </w:rPr>
      </w:pPr>
      <w:r w:rsidRPr="008238AF">
        <w:rPr>
          <w:rFonts w:hint="eastAsia"/>
          <w:color w:val="000000" w:themeColor="text1"/>
        </w:rPr>
        <w:t>资源配置设计</w:t>
      </w:r>
    </w:p>
    <w:p w14:paraId="1DCD4D04" w14:textId="77777777" w:rsidR="009B5317" w:rsidRPr="008238AF" w:rsidRDefault="009B5317" w:rsidP="009B5317">
      <w:pPr>
        <w:ind w:firstLine="420"/>
        <w:rPr>
          <w:color w:val="000000" w:themeColor="text1"/>
        </w:rPr>
      </w:pPr>
      <w:r w:rsidRPr="008238AF">
        <w:rPr>
          <w:rFonts w:hint="eastAsia"/>
          <w:color w:val="000000" w:themeColor="text1"/>
        </w:rPr>
        <w:t>模块化结构设计</w:t>
      </w:r>
    </w:p>
    <w:p w14:paraId="68104E05" w14:textId="77777777" w:rsidR="009B5317" w:rsidRPr="008238AF" w:rsidRDefault="009B5317" w:rsidP="009B5317">
      <w:pPr>
        <w:ind w:firstLine="420"/>
        <w:rPr>
          <w:color w:val="000000" w:themeColor="text1"/>
        </w:rPr>
      </w:pPr>
      <w:r w:rsidRPr="008238AF">
        <w:rPr>
          <w:rFonts w:hint="eastAsia"/>
          <w:color w:val="000000" w:themeColor="text1"/>
        </w:rPr>
        <w:t>划分功能模块</w:t>
      </w:r>
    </w:p>
    <w:p w14:paraId="548DFF2A" w14:textId="77777777" w:rsidR="009B5317" w:rsidRPr="008238AF" w:rsidRDefault="009B5317" w:rsidP="009B5317">
      <w:pPr>
        <w:ind w:firstLine="420"/>
        <w:rPr>
          <w:color w:val="000000" w:themeColor="text1"/>
        </w:rPr>
      </w:pPr>
      <w:r w:rsidRPr="008238AF">
        <w:rPr>
          <w:rFonts w:hint="eastAsia"/>
          <w:color w:val="000000" w:themeColor="text1"/>
        </w:rPr>
        <w:t>模块功能和职责</w:t>
      </w:r>
    </w:p>
    <w:p w14:paraId="6682D6EE" w14:textId="77777777" w:rsidR="009B5317" w:rsidRPr="008238AF" w:rsidRDefault="009B5317" w:rsidP="009B5317">
      <w:pPr>
        <w:ind w:firstLine="420"/>
        <w:rPr>
          <w:color w:val="000000" w:themeColor="text1"/>
        </w:rPr>
      </w:pPr>
      <w:r w:rsidRPr="008238AF">
        <w:rPr>
          <w:rFonts w:hint="eastAsia"/>
          <w:color w:val="000000" w:themeColor="text1"/>
        </w:rPr>
        <w:t>模块间的调用关系</w:t>
      </w:r>
    </w:p>
    <w:p w14:paraId="447C5F26" w14:textId="77777777" w:rsidR="009B5317" w:rsidRPr="008238AF" w:rsidRDefault="009B5317" w:rsidP="009B5317">
      <w:pPr>
        <w:ind w:firstLine="420"/>
        <w:rPr>
          <w:color w:val="000000" w:themeColor="text1"/>
        </w:rPr>
      </w:pPr>
      <w:r w:rsidRPr="008238AF">
        <w:rPr>
          <w:rFonts w:hint="eastAsia"/>
          <w:color w:val="000000" w:themeColor="text1"/>
        </w:rPr>
        <w:t>模块间的信息传递</w:t>
      </w:r>
    </w:p>
    <w:p w14:paraId="725B03DA" w14:textId="77777777" w:rsidR="009B5317" w:rsidRPr="008238AF" w:rsidRDefault="009B5317" w:rsidP="009B5317">
      <w:pPr>
        <w:ind w:firstLine="420"/>
        <w:rPr>
          <w:color w:val="000000" w:themeColor="text1"/>
        </w:rPr>
      </w:pPr>
      <w:r w:rsidRPr="008238AF">
        <w:rPr>
          <w:rFonts w:hint="eastAsia"/>
          <w:color w:val="000000" w:themeColor="text1"/>
        </w:rPr>
        <w:t>（2）</w:t>
      </w:r>
      <w:r w:rsidRPr="008238AF">
        <w:rPr>
          <w:rStyle w:val="3Char"/>
          <w:rFonts w:asciiTheme="minorEastAsia" w:hAnsiTheme="minorEastAsia" w:hint="eastAsia"/>
          <w:color w:val="000000" w:themeColor="text1"/>
        </w:rPr>
        <w:t>详细设计</w:t>
      </w:r>
    </w:p>
    <w:p w14:paraId="28AFB43D" w14:textId="77777777" w:rsidR="009B5317" w:rsidRPr="008238AF" w:rsidRDefault="009B5317" w:rsidP="009B5317">
      <w:pPr>
        <w:ind w:firstLine="420"/>
        <w:rPr>
          <w:color w:val="000000" w:themeColor="text1"/>
        </w:rPr>
      </w:pPr>
      <w:r w:rsidRPr="008238AF">
        <w:rPr>
          <w:rFonts w:hint="eastAsia"/>
          <w:bCs/>
          <w:color w:val="000000" w:themeColor="text1"/>
        </w:rPr>
        <w:t>代码设计：</w:t>
      </w:r>
      <w:r w:rsidRPr="008238AF">
        <w:rPr>
          <w:rFonts w:hint="eastAsia"/>
          <w:color w:val="000000" w:themeColor="text1"/>
        </w:rPr>
        <w:t>是信息分类和编码的工作，是将系统中有某些共同属性或特征的信息归并在一起，并利用便于计算机和人识别和处理的符号来表示这些信息的设计工作。</w:t>
      </w:r>
    </w:p>
    <w:p w14:paraId="77A24D51" w14:textId="77777777" w:rsidR="009B5317" w:rsidRPr="008238AF" w:rsidRDefault="009B5317" w:rsidP="009B5317">
      <w:pPr>
        <w:ind w:firstLine="420"/>
        <w:rPr>
          <w:color w:val="000000" w:themeColor="text1"/>
        </w:rPr>
      </w:pPr>
      <w:r w:rsidRPr="008238AF">
        <w:rPr>
          <w:rFonts w:hint="eastAsia"/>
          <w:bCs/>
          <w:color w:val="000000" w:themeColor="text1"/>
        </w:rPr>
        <w:t>数据库设计</w:t>
      </w:r>
      <w:r w:rsidRPr="008238AF">
        <w:rPr>
          <w:rFonts w:hint="eastAsia"/>
          <w:color w:val="000000" w:themeColor="text1"/>
        </w:rPr>
        <w:t>：构建既能客观、准确地反映外部世界，又便于人类大脑认识的概念模型，并在此基础上对数据进行建模，转化为数据库管理系统所支持的数据模型；选择合适的存储结构和存储方法，最终完成数据库的设计工作。</w:t>
      </w:r>
    </w:p>
    <w:p w14:paraId="287D0F5E" w14:textId="77777777" w:rsidR="009B5317" w:rsidRPr="008238AF" w:rsidRDefault="009B5317" w:rsidP="009B5317">
      <w:pPr>
        <w:ind w:firstLine="420"/>
        <w:rPr>
          <w:color w:val="000000" w:themeColor="text1"/>
        </w:rPr>
      </w:pPr>
      <w:r w:rsidRPr="008238AF">
        <w:rPr>
          <w:rFonts w:hint="eastAsia"/>
          <w:bCs/>
          <w:color w:val="000000" w:themeColor="text1"/>
        </w:rPr>
        <w:t>输入/输出设计</w:t>
      </w:r>
      <w:r w:rsidRPr="008238AF">
        <w:rPr>
          <w:rFonts w:hint="eastAsia"/>
          <w:color w:val="000000" w:themeColor="text1"/>
        </w:rPr>
        <w:t>：输入/输出设计主要是对以记录为单位的各种输入输出报表格式的描述。另外，对人机对话格式的设计和输入输出装置的选择也在这一步完成。</w:t>
      </w:r>
    </w:p>
    <w:p w14:paraId="60C35533" w14:textId="77777777" w:rsidR="009B5317" w:rsidRPr="008238AF" w:rsidRDefault="009B5317" w:rsidP="009B5317">
      <w:pPr>
        <w:ind w:firstLine="420"/>
        <w:rPr>
          <w:color w:val="000000" w:themeColor="text1"/>
        </w:rPr>
      </w:pPr>
      <w:r w:rsidRPr="008238AF">
        <w:rPr>
          <w:rFonts w:hint="eastAsia"/>
          <w:bCs/>
          <w:color w:val="000000" w:themeColor="text1"/>
        </w:rPr>
        <w:t>用户界面设计</w:t>
      </w:r>
      <w:r w:rsidRPr="008238AF">
        <w:rPr>
          <w:rFonts w:hint="eastAsia"/>
          <w:color w:val="000000" w:themeColor="text1"/>
        </w:rPr>
        <w:t>：用户界面设计是指用户与系统之间架起一座桥梁，主要内容包括：定义界面形式、定义基本的交互控制形成、定义图形和符号、定义通用的功能键和组合键的含义及其操作内容、定义帮助策略等。</w:t>
      </w:r>
    </w:p>
    <w:p w14:paraId="40A86D61" w14:textId="77777777" w:rsidR="009B5317" w:rsidRPr="008238AF" w:rsidRDefault="009B5317" w:rsidP="009B5317">
      <w:pPr>
        <w:ind w:firstLine="420"/>
        <w:rPr>
          <w:color w:val="000000" w:themeColor="text1"/>
        </w:rPr>
      </w:pPr>
      <w:r w:rsidRPr="008238AF">
        <w:rPr>
          <w:rFonts w:hint="eastAsia"/>
          <w:bCs/>
          <w:color w:val="000000" w:themeColor="text1"/>
        </w:rPr>
        <w:t>处理过程设计</w:t>
      </w:r>
      <w:r w:rsidRPr="008238AF">
        <w:rPr>
          <w:rFonts w:hint="eastAsia"/>
          <w:color w:val="000000" w:themeColor="text1"/>
        </w:rPr>
        <w:t>：定义每个模块的内部执行过程，包括数据的组织、控制流、每一步的具体加工要求和实施细节。</w:t>
      </w:r>
    </w:p>
    <w:p w14:paraId="1878F2A4" w14:textId="77777777" w:rsidR="009B5317" w:rsidRPr="008238AF" w:rsidRDefault="009B5317" w:rsidP="009B5317">
      <w:pPr>
        <w:ind w:firstLine="420"/>
        <w:rPr>
          <w:color w:val="000000" w:themeColor="text1"/>
        </w:rPr>
      </w:pPr>
      <w:r w:rsidRPr="008238AF">
        <w:rPr>
          <w:rFonts w:hint="eastAsia"/>
          <w:color w:val="000000" w:themeColor="text1"/>
        </w:rPr>
        <w:t>（3）设计任务</w:t>
      </w:r>
    </w:p>
    <w:p w14:paraId="73012D3B" w14:textId="77777777" w:rsidR="009B5317" w:rsidRPr="008238AF" w:rsidRDefault="009B5317" w:rsidP="009B5317">
      <w:pPr>
        <w:ind w:firstLine="420"/>
        <w:rPr>
          <w:color w:val="000000" w:themeColor="text1"/>
        </w:rPr>
      </w:pPr>
      <w:r w:rsidRPr="008238AF">
        <w:rPr>
          <w:rFonts w:hint="eastAsia"/>
          <w:color w:val="000000" w:themeColor="text1"/>
        </w:rPr>
        <w:t>结构设计：定义软件系统各主要部件之间的关系。</w:t>
      </w:r>
    </w:p>
    <w:p w14:paraId="0F311E5B" w14:textId="77777777" w:rsidR="009B5317" w:rsidRPr="008238AF" w:rsidRDefault="009B5317" w:rsidP="009B5317">
      <w:pPr>
        <w:ind w:firstLine="420"/>
        <w:rPr>
          <w:color w:val="000000" w:themeColor="text1"/>
        </w:rPr>
      </w:pPr>
      <w:r w:rsidRPr="008238AF">
        <w:rPr>
          <w:rFonts w:hint="eastAsia"/>
          <w:color w:val="000000" w:themeColor="text1"/>
        </w:rPr>
        <w:t>数据设计：将模型转换成数据结构的定义。好的数据设计将改善程序结构和模块划分，降低过程复杂性。</w:t>
      </w:r>
    </w:p>
    <w:p w14:paraId="6A664E84" w14:textId="77777777" w:rsidR="009B5317" w:rsidRPr="008238AF" w:rsidRDefault="009B5317" w:rsidP="009B5317">
      <w:pPr>
        <w:ind w:firstLine="420"/>
        <w:rPr>
          <w:color w:val="000000" w:themeColor="text1"/>
        </w:rPr>
      </w:pPr>
      <w:r w:rsidRPr="008238AF">
        <w:rPr>
          <w:rFonts w:hint="eastAsia"/>
          <w:color w:val="000000" w:themeColor="text1"/>
        </w:rPr>
        <w:t>接口设计（人机界面设计）：软件内部，软件和操作系统间以及软件和人之间如何通信。</w:t>
      </w:r>
    </w:p>
    <w:p w14:paraId="71DF0667" w14:textId="77777777" w:rsidR="009B5317" w:rsidRPr="008238AF" w:rsidRDefault="009B5317" w:rsidP="009B5317">
      <w:pPr>
        <w:ind w:firstLine="420"/>
        <w:rPr>
          <w:color w:val="000000" w:themeColor="text1"/>
        </w:rPr>
      </w:pPr>
      <w:r w:rsidRPr="008238AF">
        <w:rPr>
          <w:rFonts w:hint="eastAsia"/>
          <w:color w:val="000000" w:themeColor="text1"/>
        </w:rPr>
        <w:t>过程设计：系统结构部件转换成软件的过程描述。</w:t>
      </w:r>
    </w:p>
    <w:p w14:paraId="14057F34" w14:textId="77777777" w:rsidR="009B5317" w:rsidRPr="008238AF" w:rsidRDefault="009B5317" w:rsidP="009B5317">
      <w:pPr>
        <w:pStyle w:val="4"/>
        <w:rPr>
          <w:color w:val="000000" w:themeColor="text1"/>
        </w:rPr>
      </w:pPr>
      <w:r w:rsidRPr="008238AF">
        <w:rPr>
          <w:rFonts w:hint="eastAsia"/>
          <w:color w:val="000000" w:themeColor="text1"/>
        </w:rPr>
        <w:t>2.</w:t>
      </w:r>
      <w:r w:rsidR="00E3664B">
        <w:rPr>
          <w:color w:val="000000" w:themeColor="text1"/>
        </w:rPr>
        <w:t>4</w:t>
      </w:r>
      <w:r w:rsidRPr="008238AF">
        <w:rPr>
          <w:rFonts w:hint="eastAsia"/>
          <w:color w:val="000000" w:themeColor="text1"/>
        </w:rPr>
        <w:t>.</w:t>
      </w:r>
      <w:r w:rsidRPr="008238AF">
        <w:rPr>
          <w:color w:val="000000" w:themeColor="text1"/>
        </w:rPr>
        <w:t xml:space="preserve">2 </w:t>
      </w:r>
      <w:r w:rsidRPr="008238AF">
        <w:rPr>
          <w:rFonts w:hint="eastAsia"/>
          <w:color w:val="000000" w:themeColor="text1"/>
        </w:rPr>
        <w:t>人机界面设计（</w:t>
      </w:r>
      <w:r w:rsidRPr="008238AF">
        <w:rPr>
          <w:rFonts w:ascii="Segoe UI Symbol" w:hAnsi="Segoe UI Symbol" w:cs="Segoe UI Symbol"/>
          <w:color w:val="000000" w:themeColor="text1"/>
        </w:rPr>
        <w:t>⭐</w:t>
      </w:r>
      <w:r w:rsidRPr="008238AF">
        <w:rPr>
          <w:rFonts w:hint="eastAsia"/>
          <w:color w:val="000000" w:themeColor="text1"/>
        </w:rPr>
        <w:t>）</w:t>
      </w:r>
    </w:p>
    <w:p w14:paraId="31EDA304" w14:textId="77777777" w:rsidR="009B5317" w:rsidRPr="008238AF" w:rsidRDefault="009B5317" w:rsidP="009B5317">
      <w:pPr>
        <w:ind w:firstLine="420"/>
        <w:rPr>
          <w:color w:val="000000" w:themeColor="text1"/>
        </w:rPr>
      </w:pPr>
      <w:r w:rsidRPr="008238AF">
        <w:rPr>
          <w:rFonts w:hint="eastAsia"/>
          <w:color w:val="000000" w:themeColor="text1"/>
        </w:rPr>
        <w:t>用户界面设计是指用户与系统之间架起一座桥梁，主要内容包括：定义界面形式、定义基本的交互控制形成、定义图形和符号、定义通用的功能键和组合键的含义及其操作内容、定义帮助策略等。</w:t>
      </w:r>
    </w:p>
    <w:p w14:paraId="0493A1FB"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6547A7A3" wp14:editId="08F6F355">
            <wp:extent cx="5436235" cy="34442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6235" cy="3444240"/>
                    </a:xfrm>
                    <a:prstGeom prst="rect">
                      <a:avLst/>
                    </a:prstGeom>
                  </pic:spPr>
                </pic:pic>
              </a:graphicData>
            </a:graphic>
          </wp:inline>
        </w:drawing>
      </w:r>
    </w:p>
    <w:p w14:paraId="2EB9BF46"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E3664B">
        <w:rPr>
          <w:color w:val="000000" w:themeColor="text1"/>
        </w:rPr>
        <w:t>4</w:t>
      </w:r>
      <w:r w:rsidRPr="008238AF">
        <w:rPr>
          <w:rFonts w:hint="eastAsia"/>
          <w:color w:val="000000" w:themeColor="text1"/>
        </w:rPr>
        <w:t>.</w:t>
      </w:r>
      <w:r w:rsidRPr="008238AF">
        <w:rPr>
          <w:color w:val="000000" w:themeColor="text1"/>
        </w:rPr>
        <w:t xml:space="preserve">3 </w:t>
      </w:r>
      <w:r w:rsidRPr="008238AF">
        <w:rPr>
          <w:rFonts w:hint="eastAsia"/>
          <w:color w:val="000000" w:themeColor="text1"/>
        </w:rPr>
        <w:t>结构化设计</w:t>
      </w:r>
      <w:r w:rsidRPr="008238AF">
        <w:rPr>
          <w:rFonts w:cs="Segoe UI Emoji" w:hint="eastAsia"/>
          <w:color w:val="000000" w:themeColor="text1"/>
        </w:rPr>
        <w:t>（</w:t>
      </w:r>
      <w:r w:rsidRPr="008238AF">
        <w:rPr>
          <w:rFonts w:ascii="Segoe UI Symbol" w:hAnsi="Segoe UI Symbol" w:cs="Segoe UI Symbol"/>
          <w:color w:val="000000" w:themeColor="text1"/>
        </w:rPr>
        <w:t>⭐</w:t>
      </w:r>
      <w:r w:rsidRPr="008238AF">
        <w:rPr>
          <w:rFonts w:cs="Segoe UI Emoji" w:hint="eastAsia"/>
          <w:color w:val="000000" w:themeColor="text1"/>
        </w:rPr>
        <w:t>）</w:t>
      </w:r>
    </w:p>
    <w:p w14:paraId="26EBB6E6" w14:textId="77777777" w:rsidR="009B5317" w:rsidRPr="008238AF" w:rsidRDefault="009B5317" w:rsidP="009B5317">
      <w:pPr>
        <w:ind w:firstLine="420"/>
        <w:rPr>
          <w:color w:val="000000" w:themeColor="text1"/>
        </w:rPr>
      </w:pPr>
      <w:r w:rsidRPr="008238AF">
        <w:rPr>
          <w:rFonts w:hint="eastAsia"/>
          <w:color w:val="000000" w:themeColor="text1"/>
        </w:rPr>
        <w:t>（1）特点：抽象化、自顶而下、逐步求精、信息隐蔽、模块独立（高内聚、低耦合）</w:t>
      </w:r>
    </w:p>
    <w:p w14:paraId="3BD4608F"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2</w:t>
      </w:r>
      <w:r w:rsidRPr="008238AF">
        <w:rPr>
          <w:color w:val="000000" w:themeColor="text1"/>
        </w:rPr>
        <w:t>）模块四要素：</w:t>
      </w:r>
    </w:p>
    <w:p w14:paraId="5D8920F8" w14:textId="77777777" w:rsidR="009B5317" w:rsidRPr="008238AF" w:rsidRDefault="009B5317" w:rsidP="009B5317">
      <w:pPr>
        <w:ind w:firstLine="420"/>
        <w:rPr>
          <w:color w:val="000000" w:themeColor="text1"/>
        </w:rPr>
      </w:pPr>
      <w:r w:rsidRPr="008238AF">
        <w:rPr>
          <w:rFonts w:hint="eastAsia"/>
          <w:color w:val="000000" w:themeColor="text1"/>
        </w:rPr>
        <w:t>输入和输出。模块的输入来源和输出去向都是同一个调用者，即一个模块从调用者那儿取得输入，进行加工后再把输出返回调用者。</w:t>
      </w:r>
    </w:p>
    <w:p w14:paraId="70C2ADD2" w14:textId="77777777" w:rsidR="009B5317" w:rsidRPr="008238AF" w:rsidRDefault="009B5317" w:rsidP="009B5317">
      <w:pPr>
        <w:ind w:firstLine="420"/>
        <w:rPr>
          <w:color w:val="000000" w:themeColor="text1"/>
        </w:rPr>
      </w:pPr>
      <w:r w:rsidRPr="008238AF">
        <w:rPr>
          <w:rFonts w:hint="eastAsia"/>
          <w:color w:val="000000" w:themeColor="text1"/>
        </w:rPr>
        <w:t>处理功能。指模块把输入转换成输出所做的工作。</w:t>
      </w:r>
    </w:p>
    <w:p w14:paraId="7793486C" w14:textId="77777777" w:rsidR="009B5317" w:rsidRPr="008238AF" w:rsidRDefault="009B5317" w:rsidP="009B5317">
      <w:pPr>
        <w:ind w:firstLine="420"/>
        <w:rPr>
          <w:color w:val="000000" w:themeColor="text1"/>
        </w:rPr>
      </w:pPr>
      <w:r w:rsidRPr="008238AF">
        <w:rPr>
          <w:rFonts w:hint="eastAsia"/>
          <w:color w:val="000000" w:themeColor="text1"/>
        </w:rPr>
        <w:t>内部数据。指仅供该模块本身引用的数据。</w:t>
      </w:r>
    </w:p>
    <w:p w14:paraId="684E503E" w14:textId="77777777" w:rsidR="009B5317" w:rsidRPr="008238AF" w:rsidRDefault="009B5317" w:rsidP="009B5317">
      <w:pPr>
        <w:ind w:firstLine="420"/>
        <w:rPr>
          <w:color w:val="000000" w:themeColor="text1"/>
        </w:rPr>
      </w:pPr>
      <w:r w:rsidRPr="008238AF">
        <w:rPr>
          <w:rFonts w:hint="eastAsia"/>
          <w:color w:val="000000" w:themeColor="text1"/>
        </w:rPr>
        <w:t>程序代码。指用来实现模块功能的程序。</w:t>
      </w:r>
    </w:p>
    <w:p w14:paraId="1F6941DA" w14:textId="1861412D" w:rsidR="009B5317" w:rsidRPr="008238AF" w:rsidRDefault="009B5317" w:rsidP="009B5317">
      <w:pPr>
        <w:ind w:firstLine="420"/>
        <w:rPr>
          <w:color w:val="000000" w:themeColor="text1"/>
        </w:rPr>
      </w:pPr>
      <w:r w:rsidRPr="008238AF">
        <w:rPr>
          <w:rFonts w:hint="eastAsia"/>
          <w:color w:val="000000" w:themeColor="text1"/>
        </w:rPr>
        <w:t>（</w:t>
      </w:r>
      <w:r w:rsidR="00461C52">
        <w:rPr>
          <w:rFonts w:hint="eastAsia"/>
          <w:color w:val="000000" w:themeColor="text1"/>
        </w:rPr>
        <w:t>3</w:t>
      </w:r>
      <w:r w:rsidRPr="008238AF">
        <w:rPr>
          <w:rFonts w:hint="eastAsia"/>
          <w:color w:val="000000" w:themeColor="text1"/>
        </w:rPr>
        <w:t>）功能模块设计的原则</w:t>
      </w:r>
    </w:p>
    <w:p w14:paraId="24100E2E" w14:textId="77777777" w:rsidR="009B5317" w:rsidRPr="008238AF" w:rsidRDefault="009B5317" w:rsidP="009B5317">
      <w:pPr>
        <w:ind w:firstLine="420"/>
        <w:rPr>
          <w:color w:val="000000" w:themeColor="text1"/>
        </w:rPr>
      </w:pPr>
      <w:r w:rsidRPr="008238AF">
        <w:rPr>
          <w:rFonts w:hint="eastAsia"/>
          <w:color w:val="000000" w:themeColor="text1"/>
        </w:rPr>
        <w:t>高内聚低耦合</w:t>
      </w:r>
    </w:p>
    <w:p w14:paraId="16FCC737" w14:textId="77777777" w:rsidR="009B5317" w:rsidRPr="008238AF" w:rsidRDefault="009B5317" w:rsidP="009B5317">
      <w:pPr>
        <w:ind w:firstLine="420"/>
        <w:rPr>
          <w:color w:val="000000" w:themeColor="text1"/>
        </w:rPr>
      </w:pPr>
      <w:r w:rsidRPr="008238AF">
        <w:rPr>
          <w:rFonts w:hint="eastAsia"/>
          <w:color w:val="000000" w:themeColor="text1"/>
        </w:rPr>
        <w:t>系统分解有层次</w:t>
      </w:r>
    </w:p>
    <w:p w14:paraId="7A734DE9" w14:textId="77777777" w:rsidR="009B5317" w:rsidRPr="008238AF" w:rsidRDefault="009B5317" w:rsidP="009B5317">
      <w:pPr>
        <w:ind w:firstLine="420"/>
        <w:rPr>
          <w:color w:val="000000" w:themeColor="text1"/>
        </w:rPr>
      </w:pPr>
      <w:r w:rsidRPr="008238AF">
        <w:rPr>
          <w:rFonts w:hint="eastAsia"/>
          <w:color w:val="000000" w:themeColor="text1"/>
        </w:rPr>
        <w:t>较小的数据冗余</w:t>
      </w:r>
    </w:p>
    <w:p w14:paraId="3480E80B" w14:textId="51796730" w:rsidR="009B5317" w:rsidRPr="008238AF" w:rsidRDefault="009B5317" w:rsidP="009B5317">
      <w:pPr>
        <w:ind w:firstLine="420"/>
        <w:rPr>
          <w:color w:val="000000" w:themeColor="text1"/>
        </w:rPr>
      </w:pPr>
      <w:r w:rsidRPr="008238AF">
        <w:rPr>
          <w:rFonts w:hint="eastAsia"/>
          <w:color w:val="000000" w:themeColor="text1"/>
        </w:rPr>
        <w:t>（</w:t>
      </w:r>
      <w:r w:rsidR="00461C52">
        <w:rPr>
          <w:color w:val="000000" w:themeColor="text1"/>
        </w:rPr>
        <w:t>4</w:t>
      </w:r>
      <w:r w:rsidRPr="008238AF">
        <w:rPr>
          <w:rFonts w:hint="eastAsia"/>
          <w:color w:val="000000" w:themeColor="text1"/>
        </w:rPr>
        <w:t>）模块独立性的度量</w:t>
      </w:r>
    </w:p>
    <w:p w14:paraId="5052C656" w14:textId="77777777" w:rsidR="009B5317" w:rsidRPr="008238AF" w:rsidRDefault="009B5317" w:rsidP="009B5317">
      <w:pPr>
        <w:ind w:firstLine="420"/>
        <w:rPr>
          <w:color w:val="000000" w:themeColor="text1"/>
        </w:rPr>
      </w:pPr>
      <w:r w:rsidRPr="008238AF">
        <w:rPr>
          <w:rFonts w:hint="eastAsia"/>
          <w:color w:val="000000" w:themeColor="text1"/>
        </w:rPr>
        <w:t>聚合：衡量模块内部各元素结合的紧密程度</w:t>
      </w:r>
    </w:p>
    <w:p w14:paraId="128FB101" w14:textId="77777777" w:rsidR="009B5317" w:rsidRPr="008238AF" w:rsidRDefault="009B5317" w:rsidP="009B5317">
      <w:pPr>
        <w:ind w:firstLine="420"/>
        <w:rPr>
          <w:color w:val="000000" w:themeColor="text1"/>
        </w:rPr>
      </w:pPr>
      <w:r w:rsidRPr="008238AF">
        <w:rPr>
          <w:rFonts w:hint="eastAsia"/>
          <w:color w:val="000000" w:themeColor="text1"/>
        </w:rPr>
        <w:t>偶然聚合：模块完成的动作之间没有任何关系，或者仅仅是一种非常松散的关系。</w:t>
      </w:r>
    </w:p>
    <w:p w14:paraId="2D862C16" w14:textId="77777777" w:rsidR="009B5317" w:rsidRPr="008238AF" w:rsidRDefault="009B5317" w:rsidP="009B5317">
      <w:pPr>
        <w:ind w:firstLine="420"/>
        <w:rPr>
          <w:color w:val="000000" w:themeColor="text1"/>
        </w:rPr>
      </w:pPr>
      <w:r w:rsidRPr="008238AF">
        <w:rPr>
          <w:rFonts w:hint="eastAsia"/>
          <w:color w:val="000000" w:themeColor="text1"/>
        </w:rPr>
        <w:t>逻辑聚合：模块内部的各个组成在逻辑上具有相似的处理动作，但功能用途上彼此无关。</w:t>
      </w:r>
    </w:p>
    <w:p w14:paraId="0F560EBA" w14:textId="77777777" w:rsidR="009B5317" w:rsidRPr="008238AF" w:rsidRDefault="009B5317" w:rsidP="009B5317">
      <w:pPr>
        <w:ind w:firstLine="420"/>
        <w:rPr>
          <w:color w:val="000000" w:themeColor="text1"/>
        </w:rPr>
      </w:pPr>
      <w:r w:rsidRPr="008238AF">
        <w:rPr>
          <w:rFonts w:hint="eastAsia"/>
          <w:color w:val="000000" w:themeColor="text1"/>
        </w:rPr>
        <w:t>时间聚合：模块内部的各个组成部分所包含的处理动作必须在同一时间内执行。</w:t>
      </w:r>
    </w:p>
    <w:p w14:paraId="737FBB07" w14:textId="77777777" w:rsidR="009B5317" w:rsidRPr="008238AF" w:rsidRDefault="009B5317" w:rsidP="009B5317">
      <w:pPr>
        <w:ind w:firstLine="420"/>
        <w:rPr>
          <w:color w:val="000000" w:themeColor="text1"/>
        </w:rPr>
      </w:pPr>
      <w:r w:rsidRPr="008238AF">
        <w:rPr>
          <w:rFonts w:hint="eastAsia"/>
          <w:color w:val="000000" w:themeColor="text1"/>
        </w:rPr>
        <w:t>过程聚合：模块内部各个组成部分所要完成的动作虽然没有关系，但必须按特定的次序执行。</w:t>
      </w:r>
    </w:p>
    <w:p w14:paraId="0636E3FF" w14:textId="77777777" w:rsidR="009B5317" w:rsidRPr="008238AF" w:rsidRDefault="009B5317" w:rsidP="009B5317">
      <w:pPr>
        <w:ind w:firstLine="420"/>
        <w:rPr>
          <w:color w:val="000000" w:themeColor="text1"/>
        </w:rPr>
      </w:pPr>
      <w:r w:rsidRPr="008238AF">
        <w:rPr>
          <w:rFonts w:hint="eastAsia"/>
          <w:color w:val="000000" w:themeColor="text1"/>
        </w:rPr>
        <w:t>通信聚合：模块的各个组成部分所完成的动作都使用了同一个数据或产生同一输出数据。</w:t>
      </w:r>
    </w:p>
    <w:p w14:paraId="02D56935" w14:textId="77777777" w:rsidR="009B5317" w:rsidRPr="008238AF" w:rsidRDefault="009B5317" w:rsidP="009B5317">
      <w:pPr>
        <w:ind w:firstLine="420"/>
        <w:rPr>
          <w:color w:val="000000" w:themeColor="text1"/>
        </w:rPr>
      </w:pPr>
      <w:r w:rsidRPr="008238AF">
        <w:rPr>
          <w:rFonts w:hint="eastAsia"/>
          <w:color w:val="000000" w:themeColor="text1"/>
        </w:rPr>
        <w:t>顺序聚合：模块内部的各个部分，前一部分处理动作的最后输出是后一部分处理动作的输入。</w:t>
      </w:r>
    </w:p>
    <w:p w14:paraId="5031D93D" w14:textId="77777777" w:rsidR="009B5317" w:rsidRPr="008238AF" w:rsidRDefault="009B5317" w:rsidP="009B5317">
      <w:pPr>
        <w:ind w:firstLine="420"/>
        <w:rPr>
          <w:color w:val="000000" w:themeColor="text1"/>
        </w:rPr>
      </w:pPr>
      <w:r w:rsidRPr="008238AF">
        <w:rPr>
          <w:rFonts w:hint="eastAsia"/>
          <w:color w:val="000000" w:themeColor="text1"/>
        </w:rPr>
        <w:t>功能聚合：模块内部各个部分全部属于一个整体，并执行同一功能，且各部分对实现该功能都比不可少</w:t>
      </w:r>
    </w:p>
    <w:p w14:paraId="2367E1D7" w14:textId="77777777" w:rsidR="009B5317" w:rsidRPr="008238AF" w:rsidRDefault="009B5317" w:rsidP="009B5317">
      <w:pPr>
        <w:ind w:firstLine="420"/>
        <w:rPr>
          <w:color w:val="000000" w:themeColor="text1"/>
        </w:rPr>
      </w:pPr>
      <w:r w:rsidRPr="008238AF">
        <w:rPr>
          <w:rFonts w:hint="eastAsia"/>
          <w:color w:val="000000" w:themeColor="text1"/>
        </w:rPr>
        <w:t>耦合：度量不同模块间互相依赖的程度</w:t>
      </w:r>
    </w:p>
    <w:p w14:paraId="634FB611" w14:textId="77777777" w:rsidR="009B5317" w:rsidRPr="008238AF" w:rsidRDefault="009B5317" w:rsidP="009B5317">
      <w:pPr>
        <w:ind w:firstLine="420"/>
        <w:rPr>
          <w:color w:val="000000" w:themeColor="text1"/>
        </w:rPr>
      </w:pPr>
      <w:r w:rsidRPr="008238AF">
        <w:rPr>
          <w:rFonts w:hint="eastAsia"/>
          <w:color w:val="000000" w:themeColor="text1"/>
        </w:rPr>
        <w:t>非直接耦合：两个模块之间没有直接关系，它们的联系完全是通过主模块的控制和调用来实现的。</w:t>
      </w:r>
    </w:p>
    <w:p w14:paraId="04089687" w14:textId="77777777" w:rsidR="009B5317" w:rsidRPr="008238AF" w:rsidRDefault="009B5317" w:rsidP="009B5317">
      <w:pPr>
        <w:ind w:firstLine="420"/>
        <w:rPr>
          <w:color w:val="000000" w:themeColor="text1"/>
        </w:rPr>
      </w:pPr>
      <w:r w:rsidRPr="008238AF">
        <w:rPr>
          <w:rFonts w:hint="eastAsia"/>
          <w:color w:val="000000" w:themeColor="text1"/>
        </w:rPr>
        <w:t>数据耦合：两个模块彼此间通过数据参数交换信息。</w:t>
      </w:r>
    </w:p>
    <w:p w14:paraId="58835F2E" w14:textId="77777777" w:rsidR="009B5317" w:rsidRPr="008238AF" w:rsidRDefault="009B5317" w:rsidP="009B5317">
      <w:pPr>
        <w:ind w:firstLine="420"/>
        <w:rPr>
          <w:color w:val="000000" w:themeColor="text1"/>
        </w:rPr>
      </w:pPr>
      <w:r w:rsidRPr="008238AF">
        <w:rPr>
          <w:rFonts w:hint="eastAsia"/>
          <w:color w:val="000000" w:themeColor="text1"/>
        </w:rPr>
        <w:t>标记耦合：一组模块通过参数表传递记录信息，这个记录是某一个数据结构的子结构，而不是简单变量。</w:t>
      </w:r>
    </w:p>
    <w:p w14:paraId="42E75302" w14:textId="77777777" w:rsidR="009B5317" w:rsidRPr="008238AF" w:rsidRDefault="009B5317" w:rsidP="009B5317">
      <w:pPr>
        <w:ind w:firstLine="420"/>
        <w:rPr>
          <w:color w:val="000000" w:themeColor="text1"/>
        </w:rPr>
      </w:pPr>
      <w:r w:rsidRPr="008238AF">
        <w:rPr>
          <w:rFonts w:hint="eastAsia"/>
          <w:color w:val="000000" w:themeColor="text1"/>
        </w:rPr>
        <w:t>控制耦合：两个模块彼此间传递的信息中有控制信息。</w:t>
      </w:r>
    </w:p>
    <w:p w14:paraId="3F6851C3" w14:textId="77777777" w:rsidR="009B5317" w:rsidRPr="008238AF" w:rsidRDefault="009B5317" w:rsidP="009B5317">
      <w:pPr>
        <w:ind w:firstLine="420"/>
        <w:rPr>
          <w:color w:val="000000" w:themeColor="text1"/>
        </w:rPr>
      </w:pPr>
      <w:r w:rsidRPr="008238AF">
        <w:rPr>
          <w:rFonts w:hint="eastAsia"/>
          <w:color w:val="000000" w:themeColor="text1"/>
        </w:rPr>
        <w:t>外部耦合：一组模块都访问同一全局简单变量而不是同一全局数据结构，而且不是通过参数表传递该全局变量的信息。</w:t>
      </w:r>
    </w:p>
    <w:p w14:paraId="20157E1C" w14:textId="77777777" w:rsidR="009B5317" w:rsidRPr="008238AF" w:rsidRDefault="009B5317" w:rsidP="009B5317">
      <w:pPr>
        <w:ind w:firstLine="420"/>
        <w:rPr>
          <w:color w:val="000000" w:themeColor="text1"/>
        </w:rPr>
      </w:pPr>
      <w:r w:rsidRPr="008238AF">
        <w:rPr>
          <w:rFonts w:hint="eastAsia"/>
          <w:color w:val="000000" w:themeColor="text1"/>
        </w:rPr>
        <w:t>公共耦合：两个模块之间通过一个公共的数据区域传递信息。</w:t>
      </w:r>
    </w:p>
    <w:p w14:paraId="7393AA99" w14:textId="77777777" w:rsidR="009B5317" w:rsidRPr="008238AF" w:rsidRDefault="009B5317" w:rsidP="009B5317">
      <w:pPr>
        <w:ind w:firstLine="420"/>
        <w:rPr>
          <w:color w:val="000000" w:themeColor="text1"/>
        </w:rPr>
      </w:pPr>
      <w:r w:rsidRPr="008238AF">
        <w:rPr>
          <w:rFonts w:hint="eastAsia"/>
          <w:color w:val="000000" w:themeColor="text1"/>
        </w:rPr>
        <w:t>内容耦合：一个模块需要涉及到另一个模块的内部信息。</w:t>
      </w:r>
    </w:p>
    <w:p w14:paraId="030492CB"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w:t>
      </w:r>
      <w:r w:rsidR="00E3664B">
        <w:rPr>
          <w:color w:val="000000" w:themeColor="text1"/>
        </w:rPr>
        <w:t>4</w:t>
      </w:r>
      <w:r w:rsidRPr="008238AF">
        <w:rPr>
          <w:color w:val="000000" w:themeColor="text1"/>
        </w:rPr>
        <w:t xml:space="preserve">.4 </w:t>
      </w:r>
      <w:r w:rsidRPr="008238AF">
        <w:rPr>
          <w:rFonts w:hint="eastAsia"/>
          <w:color w:val="000000" w:themeColor="text1"/>
        </w:rPr>
        <w:t>面向对象设计（</w:t>
      </w:r>
      <w:r w:rsidRPr="008238AF">
        <w:rPr>
          <w:rFonts w:ascii="Segoe UI Symbol" w:hAnsi="Segoe UI Symbol" w:cs="Segoe UI Symbol"/>
          <w:color w:val="000000" w:themeColor="text1"/>
        </w:rPr>
        <w:t>⭐⭐⭐⭐⭐</w:t>
      </w:r>
      <w:r w:rsidRPr="008238AF">
        <w:rPr>
          <w:rFonts w:hint="eastAsia"/>
          <w:color w:val="000000" w:themeColor="text1"/>
        </w:rPr>
        <w:t>）</w:t>
      </w:r>
    </w:p>
    <w:p w14:paraId="618015BD" w14:textId="77777777" w:rsidR="009B5317" w:rsidRPr="008238AF" w:rsidRDefault="009B5317" w:rsidP="009B5317">
      <w:pPr>
        <w:ind w:firstLine="420"/>
        <w:rPr>
          <w:color w:val="000000" w:themeColor="text1"/>
        </w:rPr>
      </w:pPr>
      <w:r w:rsidRPr="008238AF">
        <w:rPr>
          <w:rFonts w:hint="eastAsia"/>
          <w:color w:val="000000" w:themeColor="text1"/>
        </w:rPr>
        <w:t>过程</w:t>
      </w:r>
    </w:p>
    <w:p w14:paraId="09CEE302" w14:textId="77777777" w:rsidR="009B5317" w:rsidRPr="008238AF" w:rsidRDefault="009B5317" w:rsidP="009B5317">
      <w:pPr>
        <w:pStyle w:val="biao"/>
        <w:rPr>
          <w:color w:val="000000" w:themeColor="text1"/>
        </w:rPr>
      </w:pPr>
      <w:r w:rsidRPr="008238AF">
        <w:rPr>
          <w:color w:val="000000" w:themeColor="text1"/>
        </w:rPr>
        <w:object w:dxaOrig="9075" w:dyaOrig="3766" w14:anchorId="04E1B290">
          <v:shape id="_x0000_i1033" type="#_x0000_t75" style="width:371.25pt;height:153.75pt" o:ole="">
            <v:imagedata r:id="rId38" o:title=""/>
          </v:shape>
          <o:OLEObject Type="Embed" ProgID="Visio.Drawing.15" ShapeID="_x0000_i1033" DrawAspect="Content" ObjectID="_1723890200" r:id="rId39"/>
        </w:object>
      </w:r>
    </w:p>
    <w:p w14:paraId="60E78B0E" w14:textId="77777777" w:rsidR="009B5317" w:rsidRPr="008238AF" w:rsidRDefault="009B5317" w:rsidP="009B5317">
      <w:pPr>
        <w:ind w:firstLine="420"/>
        <w:rPr>
          <w:color w:val="000000" w:themeColor="text1"/>
        </w:rPr>
      </w:pPr>
      <w:r w:rsidRPr="008238AF">
        <w:rPr>
          <w:rFonts w:hint="eastAsia"/>
          <w:color w:val="000000" w:themeColor="text1"/>
        </w:rPr>
        <w:t>设计原则</w:t>
      </w:r>
    </w:p>
    <w:p w14:paraId="2DCE954B" w14:textId="77777777" w:rsidR="009B5317" w:rsidRPr="008238AF" w:rsidRDefault="009B5317" w:rsidP="009B5317">
      <w:pPr>
        <w:ind w:firstLine="420"/>
        <w:rPr>
          <w:color w:val="000000" w:themeColor="text1"/>
        </w:rPr>
      </w:pPr>
      <w:r w:rsidRPr="008238AF">
        <w:rPr>
          <w:rFonts w:hint="eastAsia"/>
          <w:color w:val="000000" w:themeColor="text1"/>
        </w:rPr>
        <w:t>单一职责原则：设计目的单一的类</w:t>
      </w:r>
    </w:p>
    <w:p w14:paraId="694225BA" w14:textId="77777777" w:rsidR="009B5317" w:rsidRPr="008238AF" w:rsidRDefault="009B5317" w:rsidP="009B5317">
      <w:pPr>
        <w:ind w:firstLine="420"/>
        <w:rPr>
          <w:color w:val="000000" w:themeColor="text1"/>
        </w:rPr>
      </w:pPr>
      <w:r w:rsidRPr="008238AF">
        <w:rPr>
          <w:rFonts w:hint="eastAsia"/>
          <w:color w:val="000000" w:themeColor="text1"/>
        </w:rPr>
        <w:t>开放-封闭原则：对扩展开放，对修改封闭</w:t>
      </w:r>
    </w:p>
    <w:p w14:paraId="29AE355A" w14:textId="77777777" w:rsidR="009B5317" w:rsidRPr="008238AF" w:rsidRDefault="009B5317" w:rsidP="009B5317">
      <w:pPr>
        <w:ind w:firstLine="420"/>
        <w:rPr>
          <w:color w:val="000000" w:themeColor="text1"/>
        </w:rPr>
      </w:pPr>
      <w:r w:rsidRPr="008238AF">
        <w:rPr>
          <w:rFonts w:hint="eastAsia"/>
          <w:color w:val="000000" w:themeColor="text1"/>
        </w:rPr>
        <w:t>李氏(Liskov)替换原则：子类可以替换父类</w:t>
      </w:r>
    </w:p>
    <w:p w14:paraId="1B417CF0" w14:textId="77777777" w:rsidR="009B5317" w:rsidRPr="008238AF" w:rsidRDefault="009B5317" w:rsidP="009B5317">
      <w:pPr>
        <w:ind w:firstLine="420"/>
        <w:rPr>
          <w:color w:val="000000" w:themeColor="text1"/>
        </w:rPr>
      </w:pPr>
      <w:r w:rsidRPr="008238AF">
        <w:rPr>
          <w:rFonts w:hint="eastAsia"/>
          <w:color w:val="000000" w:themeColor="text1"/>
        </w:rPr>
        <w:t>依赖倒置原则：要依赖于抽象，而不是具体实现；针对接口编程，不要针对实现编程</w:t>
      </w:r>
    </w:p>
    <w:p w14:paraId="3A62C25A" w14:textId="77777777" w:rsidR="009B5317" w:rsidRPr="008238AF" w:rsidRDefault="009B5317" w:rsidP="009B5317">
      <w:pPr>
        <w:ind w:firstLine="420"/>
        <w:rPr>
          <w:color w:val="000000" w:themeColor="text1"/>
        </w:rPr>
      </w:pPr>
      <w:r w:rsidRPr="008238AF">
        <w:rPr>
          <w:rFonts w:hint="eastAsia"/>
          <w:color w:val="000000" w:themeColor="text1"/>
        </w:rPr>
        <w:t>接口隔离原则：使用多个专门的接口比使用单一的总接口要好</w:t>
      </w:r>
    </w:p>
    <w:p w14:paraId="79C6D540" w14:textId="77777777" w:rsidR="009B5317" w:rsidRPr="008238AF" w:rsidRDefault="009B5317" w:rsidP="009B5317">
      <w:pPr>
        <w:ind w:firstLine="420"/>
        <w:rPr>
          <w:color w:val="000000" w:themeColor="text1"/>
        </w:rPr>
      </w:pPr>
      <w:r w:rsidRPr="008238AF">
        <w:rPr>
          <w:rFonts w:hint="eastAsia"/>
          <w:color w:val="000000" w:themeColor="text1"/>
        </w:rPr>
        <w:t>组合重用原则：要尽量使用组合，而不是继承关系达到重用目的</w:t>
      </w:r>
    </w:p>
    <w:p w14:paraId="5BF0014B" w14:textId="77777777" w:rsidR="009B5317" w:rsidRPr="008238AF" w:rsidRDefault="009B5317" w:rsidP="009B5317">
      <w:pPr>
        <w:ind w:firstLine="420"/>
        <w:rPr>
          <w:color w:val="000000" w:themeColor="text1"/>
        </w:rPr>
      </w:pPr>
      <w:r w:rsidRPr="008238AF">
        <w:rPr>
          <w:rFonts w:hint="eastAsia"/>
          <w:color w:val="000000" w:themeColor="text1"/>
        </w:rPr>
        <w:t>迪米特(Demeter)原则(最少知识法则)：一个对象应当对其他对象有尽可能少的了解</w:t>
      </w:r>
    </w:p>
    <w:p w14:paraId="216E7CA1" w14:textId="77777777" w:rsidR="009B5317" w:rsidRPr="008238AF" w:rsidRDefault="009B5317" w:rsidP="009B5317">
      <w:pPr>
        <w:ind w:firstLine="420"/>
        <w:rPr>
          <w:color w:val="000000" w:themeColor="text1"/>
        </w:rPr>
      </w:pPr>
      <w:r w:rsidRPr="008238AF">
        <w:rPr>
          <w:rFonts w:hint="eastAsia"/>
          <w:color w:val="000000" w:themeColor="text1"/>
        </w:rPr>
        <w:t>设计模式</w:t>
      </w:r>
    </w:p>
    <w:p w14:paraId="26AFF2EC" w14:textId="77777777" w:rsidR="009B5317" w:rsidRPr="008238AF" w:rsidRDefault="009B5317" w:rsidP="009B5317">
      <w:pPr>
        <w:ind w:firstLine="420"/>
        <w:rPr>
          <w:color w:val="000000" w:themeColor="text1"/>
        </w:rPr>
      </w:pPr>
      <w:r w:rsidRPr="008238AF">
        <w:rPr>
          <w:rFonts w:hint="eastAsia"/>
          <w:color w:val="000000" w:themeColor="text1"/>
        </w:rPr>
        <w:t>概念</w:t>
      </w:r>
    </w:p>
    <w:p w14:paraId="470717AF" w14:textId="77777777" w:rsidR="009B5317" w:rsidRPr="008238AF" w:rsidRDefault="009B5317" w:rsidP="009B5317">
      <w:pPr>
        <w:ind w:firstLine="420"/>
        <w:rPr>
          <w:color w:val="000000" w:themeColor="text1"/>
        </w:rPr>
      </w:pPr>
      <w:r w:rsidRPr="008238AF">
        <w:rPr>
          <w:rFonts w:hint="eastAsia"/>
          <w:color w:val="000000" w:themeColor="text1"/>
        </w:rPr>
        <w:t>架构模式：软件设计中的高层决策，例如C/S结构就属于架构模式，架构模式反映了开发软件系统过程中所作的基本设计决策</w:t>
      </w:r>
    </w:p>
    <w:p w14:paraId="76246724" w14:textId="77777777" w:rsidR="009B5317" w:rsidRPr="008238AF" w:rsidRDefault="009B5317" w:rsidP="009B5317">
      <w:pPr>
        <w:ind w:firstLine="420"/>
        <w:rPr>
          <w:color w:val="000000" w:themeColor="text1"/>
        </w:rPr>
      </w:pPr>
      <w:r w:rsidRPr="008238AF">
        <w:rPr>
          <w:rFonts w:hint="eastAsia"/>
          <w:color w:val="000000" w:themeColor="text1"/>
        </w:rPr>
        <w:t>设计模式：主要关注软件系统的设计，与具体的实现语言无关</w:t>
      </w:r>
    </w:p>
    <w:p w14:paraId="6D95D6B9" w14:textId="77777777" w:rsidR="009B5317" w:rsidRPr="008238AF" w:rsidRDefault="009B5317" w:rsidP="005F6B25">
      <w:pPr>
        <w:ind w:firstLine="420"/>
        <w:rPr>
          <w:color w:val="000000" w:themeColor="text1"/>
        </w:rPr>
      </w:pPr>
      <w:r w:rsidRPr="008238AF">
        <w:rPr>
          <w:rFonts w:hint="eastAsia"/>
          <w:color w:val="000000" w:themeColor="text1"/>
        </w:rPr>
        <w:t>惯用法：是最低层的模式，关注软件系统的设计与实现，实现时通过某种特定的程序设计语言来描述构件与构件之间的关系。每种编程语言都有它自己特定的模式，即语言的惯用法。例如引用-计数就是C++语言中的一种惯用法</w:t>
      </w:r>
    </w:p>
    <w:p w14:paraId="285B60C8" w14:textId="77777777" w:rsidR="009B5317" w:rsidRPr="008238AF" w:rsidRDefault="009B5317" w:rsidP="009B5317">
      <w:pPr>
        <w:ind w:firstLine="420"/>
        <w:rPr>
          <w:color w:val="000000" w:themeColor="text1"/>
        </w:rPr>
      </w:pPr>
      <w:r w:rsidRPr="008238AF">
        <w:rPr>
          <w:color w:val="000000" w:themeColor="text1"/>
        </w:rPr>
        <w:t>设计模式适用场景</w:t>
      </w:r>
    </w:p>
    <w:p w14:paraId="549CAFF2" w14:textId="77777777" w:rsidR="009B5317" w:rsidRPr="008238AF" w:rsidRDefault="009B5317" w:rsidP="009B5317">
      <w:pPr>
        <w:ind w:firstLine="420"/>
        <w:rPr>
          <w:color w:val="000000" w:themeColor="text1"/>
        </w:rPr>
      </w:pPr>
      <w:r w:rsidRPr="008238AF">
        <w:rPr>
          <w:rFonts w:hint="eastAsia"/>
          <w:color w:val="000000" w:themeColor="text1"/>
        </w:rPr>
        <w:t>创建型模式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921"/>
        <w:gridCol w:w="5089"/>
        <w:gridCol w:w="1286"/>
      </w:tblGrid>
      <w:tr w:rsidR="009B5317" w:rsidRPr="008238AF" w14:paraId="561686FC" w14:textId="77777777" w:rsidTr="00F32297">
        <w:trPr>
          <w:trHeight w:val="20"/>
        </w:trPr>
        <w:tc>
          <w:tcPr>
            <w:tcW w:w="1158" w:type="pct"/>
            <w:shd w:val="clear" w:color="auto" w:fill="auto"/>
            <w:tcMar>
              <w:top w:w="57" w:type="dxa"/>
              <w:left w:w="94" w:type="dxa"/>
              <w:bottom w:w="57" w:type="dxa"/>
              <w:right w:w="94" w:type="dxa"/>
            </w:tcMar>
            <w:vAlign w:val="center"/>
            <w:hideMark/>
          </w:tcPr>
          <w:p w14:paraId="1A16C835" w14:textId="77777777" w:rsidR="009B5317" w:rsidRPr="008238AF" w:rsidRDefault="009B5317" w:rsidP="00F32297">
            <w:pPr>
              <w:pStyle w:val="biao"/>
              <w:rPr>
                <w:color w:val="000000" w:themeColor="text1"/>
              </w:rPr>
            </w:pPr>
            <w:r w:rsidRPr="008238AF">
              <w:rPr>
                <w:rFonts w:hint="eastAsia"/>
                <w:color w:val="000000" w:themeColor="text1"/>
              </w:rPr>
              <w:t>设计模式名称</w:t>
            </w:r>
          </w:p>
        </w:tc>
        <w:tc>
          <w:tcPr>
            <w:tcW w:w="3067" w:type="pct"/>
            <w:shd w:val="clear" w:color="auto" w:fill="auto"/>
            <w:tcMar>
              <w:top w:w="57" w:type="dxa"/>
              <w:left w:w="94" w:type="dxa"/>
              <w:bottom w:w="57" w:type="dxa"/>
              <w:right w:w="94" w:type="dxa"/>
            </w:tcMar>
            <w:vAlign w:val="center"/>
            <w:hideMark/>
          </w:tcPr>
          <w:p w14:paraId="770B654E" w14:textId="77777777" w:rsidR="009B5317" w:rsidRPr="008238AF" w:rsidRDefault="009B5317" w:rsidP="00F32297">
            <w:pPr>
              <w:pStyle w:val="biao"/>
              <w:rPr>
                <w:color w:val="000000" w:themeColor="text1"/>
              </w:rPr>
            </w:pPr>
            <w:r w:rsidRPr="008238AF">
              <w:rPr>
                <w:rFonts w:hint="eastAsia"/>
                <w:color w:val="000000" w:themeColor="text1"/>
              </w:rPr>
              <w:t>简要说明</w:t>
            </w:r>
          </w:p>
        </w:tc>
        <w:tc>
          <w:tcPr>
            <w:tcW w:w="775" w:type="pct"/>
            <w:shd w:val="clear" w:color="auto" w:fill="auto"/>
            <w:tcMar>
              <w:top w:w="57" w:type="dxa"/>
              <w:left w:w="94" w:type="dxa"/>
              <w:bottom w:w="57" w:type="dxa"/>
              <w:right w:w="94" w:type="dxa"/>
            </w:tcMar>
            <w:vAlign w:val="center"/>
            <w:hideMark/>
          </w:tcPr>
          <w:p w14:paraId="0B3A4931" w14:textId="77777777" w:rsidR="009B5317" w:rsidRPr="008238AF" w:rsidRDefault="009B5317" w:rsidP="00F32297">
            <w:pPr>
              <w:pStyle w:val="biao"/>
              <w:rPr>
                <w:color w:val="000000" w:themeColor="text1"/>
              </w:rPr>
            </w:pPr>
            <w:r w:rsidRPr="008238AF">
              <w:rPr>
                <w:rFonts w:hint="eastAsia"/>
                <w:color w:val="000000" w:themeColor="text1"/>
              </w:rPr>
              <w:t>速记关键字</w:t>
            </w:r>
          </w:p>
        </w:tc>
      </w:tr>
      <w:tr w:rsidR="009B5317" w:rsidRPr="008238AF" w14:paraId="27ED4257" w14:textId="77777777" w:rsidTr="00F32297">
        <w:trPr>
          <w:trHeight w:val="20"/>
        </w:trPr>
        <w:tc>
          <w:tcPr>
            <w:tcW w:w="1158" w:type="pct"/>
            <w:shd w:val="clear" w:color="auto" w:fill="auto"/>
            <w:tcMar>
              <w:top w:w="57" w:type="dxa"/>
              <w:left w:w="94" w:type="dxa"/>
              <w:bottom w:w="57" w:type="dxa"/>
              <w:right w:w="94" w:type="dxa"/>
            </w:tcMar>
            <w:vAlign w:val="center"/>
            <w:hideMark/>
          </w:tcPr>
          <w:p w14:paraId="39455580" w14:textId="77777777" w:rsidR="009B5317" w:rsidRPr="008238AF" w:rsidRDefault="009B5317" w:rsidP="00F32297">
            <w:pPr>
              <w:pStyle w:val="biao"/>
              <w:rPr>
                <w:color w:val="000000" w:themeColor="text1"/>
              </w:rPr>
            </w:pPr>
            <w:r w:rsidRPr="008238AF">
              <w:rPr>
                <w:rFonts w:hint="eastAsia"/>
                <w:color w:val="000000" w:themeColor="text1"/>
              </w:rPr>
              <w:t>Abstract Factory</w:t>
            </w:r>
          </w:p>
          <w:p w14:paraId="33EDF52E" w14:textId="77777777" w:rsidR="009B5317" w:rsidRPr="008238AF" w:rsidRDefault="009B5317" w:rsidP="00F32297">
            <w:pPr>
              <w:pStyle w:val="biao"/>
              <w:rPr>
                <w:color w:val="000000" w:themeColor="text1"/>
              </w:rPr>
            </w:pPr>
            <w:r w:rsidRPr="008238AF">
              <w:rPr>
                <w:rFonts w:hint="eastAsia"/>
                <w:color w:val="000000" w:themeColor="text1"/>
              </w:rPr>
              <w:t>抽象工厂模式</w:t>
            </w:r>
          </w:p>
        </w:tc>
        <w:tc>
          <w:tcPr>
            <w:tcW w:w="3067" w:type="pct"/>
            <w:shd w:val="clear" w:color="auto" w:fill="auto"/>
            <w:tcMar>
              <w:top w:w="57" w:type="dxa"/>
              <w:left w:w="94" w:type="dxa"/>
              <w:bottom w:w="57" w:type="dxa"/>
              <w:right w:w="94" w:type="dxa"/>
            </w:tcMar>
            <w:vAlign w:val="center"/>
            <w:hideMark/>
          </w:tcPr>
          <w:p w14:paraId="4AE3ABD8" w14:textId="77777777" w:rsidR="009B5317" w:rsidRPr="008238AF" w:rsidRDefault="009B5317" w:rsidP="00F32297">
            <w:pPr>
              <w:pStyle w:val="biao"/>
              <w:rPr>
                <w:color w:val="000000" w:themeColor="text1"/>
              </w:rPr>
            </w:pPr>
            <w:r w:rsidRPr="008238AF">
              <w:rPr>
                <w:rFonts w:hint="eastAsia"/>
                <w:color w:val="000000" w:themeColor="text1"/>
              </w:rPr>
              <w:t>提供一个接口，可以创建一系列相关或相互依赖的对象，而无需指定它们具体的类</w:t>
            </w:r>
          </w:p>
        </w:tc>
        <w:tc>
          <w:tcPr>
            <w:tcW w:w="775" w:type="pct"/>
            <w:shd w:val="clear" w:color="auto" w:fill="auto"/>
            <w:tcMar>
              <w:top w:w="57" w:type="dxa"/>
              <w:left w:w="94" w:type="dxa"/>
              <w:bottom w:w="57" w:type="dxa"/>
              <w:right w:w="94" w:type="dxa"/>
            </w:tcMar>
            <w:vAlign w:val="center"/>
            <w:hideMark/>
          </w:tcPr>
          <w:p w14:paraId="1B4457E9" w14:textId="77777777" w:rsidR="009B5317" w:rsidRPr="008238AF" w:rsidRDefault="009B5317" w:rsidP="00F32297">
            <w:pPr>
              <w:pStyle w:val="biao"/>
              <w:rPr>
                <w:color w:val="000000" w:themeColor="text1"/>
              </w:rPr>
            </w:pPr>
            <w:r w:rsidRPr="008238AF">
              <w:rPr>
                <w:rFonts w:hint="eastAsia"/>
                <w:color w:val="000000" w:themeColor="text1"/>
              </w:rPr>
              <w:t>生产成系列对象</w:t>
            </w:r>
          </w:p>
        </w:tc>
      </w:tr>
      <w:tr w:rsidR="009B5317" w:rsidRPr="008238AF" w14:paraId="0520C033" w14:textId="77777777" w:rsidTr="00F32297">
        <w:trPr>
          <w:trHeight w:val="20"/>
        </w:trPr>
        <w:tc>
          <w:tcPr>
            <w:tcW w:w="1158" w:type="pct"/>
            <w:shd w:val="clear" w:color="auto" w:fill="auto"/>
            <w:tcMar>
              <w:top w:w="57" w:type="dxa"/>
              <w:left w:w="94" w:type="dxa"/>
              <w:bottom w:w="57" w:type="dxa"/>
              <w:right w:w="94" w:type="dxa"/>
            </w:tcMar>
            <w:vAlign w:val="center"/>
            <w:hideMark/>
          </w:tcPr>
          <w:p w14:paraId="5416BC07" w14:textId="77777777" w:rsidR="009B5317" w:rsidRPr="008238AF" w:rsidRDefault="009B5317" w:rsidP="00F32297">
            <w:pPr>
              <w:pStyle w:val="biao"/>
              <w:rPr>
                <w:color w:val="000000" w:themeColor="text1"/>
              </w:rPr>
            </w:pPr>
            <w:r w:rsidRPr="008238AF">
              <w:rPr>
                <w:rFonts w:hint="eastAsia"/>
                <w:color w:val="000000" w:themeColor="text1"/>
              </w:rPr>
              <w:t>Builder</w:t>
            </w:r>
          </w:p>
          <w:p w14:paraId="073829C5" w14:textId="77777777" w:rsidR="009B5317" w:rsidRPr="008238AF" w:rsidRDefault="009B5317" w:rsidP="00F32297">
            <w:pPr>
              <w:pStyle w:val="biao"/>
              <w:rPr>
                <w:color w:val="000000" w:themeColor="text1"/>
              </w:rPr>
            </w:pPr>
            <w:r w:rsidRPr="008238AF">
              <w:rPr>
                <w:rFonts w:hint="eastAsia"/>
                <w:color w:val="000000" w:themeColor="text1"/>
              </w:rPr>
              <w:t>构建器模式</w:t>
            </w:r>
          </w:p>
        </w:tc>
        <w:tc>
          <w:tcPr>
            <w:tcW w:w="3067" w:type="pct"/>
            <w:shd w:val="clear" w:color="auto" w:fill="auto"/>
            <w:tcMar>
              <w:top w:w="57" w:type="dxa"/>
              <w:left w:w="94" w:type="dxa"/>
              <w:bottom w:w="57" w:type="dxa"/>
              <w:right w:w="94" w:type="dxa"/>
            </w:tcMar>
            <w:vAlign w:val="center"/>
            <w:hideMark/>
          </w:tcPr>
          <w:p w14:paraId="10A71A26" w14:textId="77777777" w:rsidR="009B5317" w:rsidRPr="008238AF" w:rsidRDefault="009B5317" w:rsidP="00F32297">
            <w:pPr>
              <w:pStyle w:val="biao"/>
              <w:rPr>
                <w:color w:val="000000" w:themeColor="text1"/>
              </w:rPr>
            </w:pPr>
            <w:r w:rsidRPr="008238AF">
              <w:rPr>
                <w:rFonts w:hint="eastAsia"/>
                <w:color w:val="000000" w:themeColor="text1"/>
              </w:rPr>
              <w:t>将一个复杂类的表示与其构造相分离，使得相同的构建过程能够得出不同的表示</w:t>
            </w:r>
          </w:p>
        </w:tc>
        <w:tc>
          <w:tcPr>
            <w:tcW w:w="775" w:type="pct"/>
            <w:shd w:val="clear" w:color="auto" w:fill="auto"/>
            <w:tcMar>
              <w:top w:w="57" w:type="dxa"/>
              <w:left w:w="94" w:type="dxa"/>
              <w:bottom w:w="57" w:type="dxa"/>
              <w:right w:w="94" w:type="dxa"/>
            </w:tcMar>
            <w:vAlign w:val="center"/>
            <w:hideMark/>
          </w:tcPr>
          <w:p w14:paraId="75A2E464" w14:textId="77777777" w:rsidR="009B5317" w:rsidRPr="008238AF" w:rsidRDefault="009B5317" w:rsidP="00F32297">
            <w:pPr>
              <w:pStyle w:val="biao"/>
              <w:rPr>
                <w:color w:val="000000" w:themeColor="text1"/>
              </w:rPr>
            </w:pPr>
            <w:r w:rsidRPr="008238AF">
              <w:rPr>
                <w:rFonts w:hint="eastAsia"/>
                <w:color w:val="000000" w:themeColor="text1"/>
              </w:rPr>
              <w:t>复杂对象构造</w:t>
            </w:r>
          </w:p>
        </w:tc>
      </w:tr>
      <w:tr w:rsidR="009B5317" w:rsidRPr="008238AF" w14:paraId="59DFA09F" w14:textId="77777777" w:rsidTr="00F32297">
        <w:trPr>
          <w:trHeight w:val="20"/>
        </w:trPr>
        <w:tc>
          <w:tcPr>
            <w:tcW w:w="1158" w:type="pct"/>
            <w:shd w:val="clear" w:color="auto" w:fill="auto"/>
            <w:tcMar>
              <w:top w:w="57" w:type="dxa"/>
              <w:left w:w="94" w:type="dxa"/>
              <w:bottom w:w="57" w:type="dxa"/>
              <w:right w:w="94" w:type="dxa"/>
            </w:tcMar>
            <w:vAlign w:val="center"/>
            <w:hideMark/>
          </w:tcPr>
          <w:p w14:paraId="547A1F58" w14:textId="77777777" w:rsidR="009B5317" w:rsidRPr="008238AF" w:rsidRDefault="009B5317" w:rsidP="00F32297">
            <w:pPr>
              <w:pStyle w:val="biao"/>
              <w:rPr>
                <w:color w:val="000000" w:themeColor="text1"/>
              </w:rPr>
            </w:pPr>
            <w:r w:rsidRPr="008238AF">
              <w:rPr>
                <w:rFonts w:hint="eastAsia"/>
                <w:color w:val="000000" w:themeColor="text1"/>
              </w:rPr>
              <w:t>Factory Method</w:t>
            </w:r>
          </w:p>
          <w:p w14:paraId="6C11635C" w14:textId="77777777" w:rsidR="009B5317" w:rsidRPr="008238AF" w:rsidRDefault="009B5317" w:rsidP="00F32297">
            <w:pPr>
              <w:pStyle w:val="biao"/>
              <w:rPr>
                <w:color w:val="000000" w:themeColor="text1"/>
              </w:rPr>
            </w:pPr>
            <w:r w:rsidRPr="008238AF">
              <w:rPr>
                <w:rFonts w:hint="eastAsia"/>
                <w:color w:val="000000" w:themeColor="text1"/>
              </w:rPr>
              <w:t>工厂方法模式</w:t>
            </w:r>
          </w:p>
        </w:tc>
        <w:tc>
          <w:tcPr>
            <w:tcW w:w="3067" w:type="pct"/>
            <w:shd w:val="clear" w:color="auto" w:fill="auto"/>
            <w:tcMar>
              <w:top w:w="57" w:type="dxa"/>
              <w:left w:w="94" w:type="dxa"/>
              <w:bottom w:w="57" w:type="dxa"/>
              <w:right w:w="94" w:type="dxa"/>
            </w:tcMar>
            <w:vAlign w:val="center"/>
            <w:hideMark/>
          </w:tcPr>
          <w:p w14:paraId="721DABF1" w14:textId="77777777" w:rsidR="009B5317" w:rsidRPr="008238AF" w:rsidRDefault="009B5317" w:rsidP="00F32297">
            <w:pPr>
              <w:pStyle w:val="biao"/>
              <w:rPr>
                <w:color w:val="000000" w:themeColor="text1"/>
              </w:rPr>
            </w:pPr>
            <w:r w:rsidRPr="008238AF">
              <w:rPr>
                <w:rFonts w:hint="eastAsia"/>
                <w:color w:val="000000" w:themeColor="text1"/>
              </w:rPr>
              <w:t>定义一个创建对象的接口，但由子类决定需要实例化哪一个类。 工厂方法使得子类实例化的过程推迟</w:t>
            </w:r>
          </w:p>
        </w:tc>
        <w:tc>
          <w:tcPr>
            <w:tcW w:w="775" w:type="pct"/>
            <w:shd w:val="clear" w:color="auto" w:fill="auto"/>
            <w:tcMar>
              <w:top w:w="57" w:type="dxa"/>
              <w:left w:w="94" w:type="dxa"/>
              <w:bottom w:w="57" w:type="dxa"/>
              <w:right w:w="94" w:type="dxa"/>
            </w:tcMar>
            <w:vAlign w:val="center"/>
            <w:hideMark/>
          </w:tcPr>
          <w:p w14:paraId="775A2F90" w14:textId="77777777" w:rsidR="009B5317" w:rsidRPr="008238AF" w:rsidRDefault="009B5317" w:rsidP="00F32297">
            <w:pPr>
              <w:pStyle w:val="biao"/>
              <w:rPr>
                <w:color w:val="000000" w:themeColor="text1"/>
              </w:rPr>
            </w:pPr>
            <w:r w:rsidRPr="008238AF">
              <w:rPr>
                <w:rFonts w:hint="eastAsia"/>
                <w:color w:val="000000" w:themeColor="text1"/>
              </w:rPr>
              <w:t>动态生产对象</w:t>
            </w:r>
          </w:p>
        </w:tc>
      </w:tr>
      <w:tr w:rsidR="009B5317" w:rsidRPr="008238AF" w14:paraId="0E9779D7" w14:textId="77777777" w:rsidTr="00F32297">
        <w:trPr>
          <w:trHeight w:val="20"/>
        </w:trPr>
        <w:tc>
          <w:tcPr>
            <w:tcW w:w="1158" w:type="pct"/>
            <w:shd w:val="clear" w:color="auto" w:fill="auto"/>
            <w:tcMar>
              <w:top w:w="57" w:type="dxa"/>
              <w:left w:w="94" w:type="dxa"/>
              <w:bottom w:w="57" w:type="dxa"/>
              <w:right w:w="94" w:type="dxa"/>
            </w:tcMar>
            <w:vAlign w:val="center"/>
            <w:hideMark/>
          </w:tcPr>
          <w:p w14:paraId="7321D098" w14:textId="77777777" w:rsidR="009B5317" w:rsidRPr="008238AF" w:rsidRDefault="009B5317" w:rsidP="00F32297">
            <w:pPr>
              <w:pStyle w:val="biao"/>
              <w:rPr>
                <w:color w:val="000000" w:themeColor="text1"/>
              </w:rPr>
            </w:pPr>
            <w:r w:rsidRPr="008238AF">
              <w:rPr>
                <w:rFonts w:hint="eastAsia"/>
                <w:color w:val="000000" w:themeColor="text1"/>
              </w:rPr>
              <w:t>Prototype</w:t>
            </w:r>
          </w:p>
          <w:p w14:paraId="734C5971" w14:textId="77777777" w:rsidR="009B5317" w:rsidRPr="008238AF" w:rsidRDefault="009B5317" w:rsidP="00F32297">
            <w:pPr>
              <w:pStyle w:val="biao"/>
              <w:rPr>
                <w:color w:val="000000" w:themeColor="text1"/>
              </w:rPr>
            </w:pPr>
            <w:r w:rsidRPr="008238AF">
              <w:rPr>
                <w:rFonts w:hint="eastAsia"/>
                <w:color w:val="000000" w:themeColor="text1"/>
              </w:rPr>
              <w:t>原型模式</w:t>
            </w:r>
          </w:p>
        </w:tc>
        <w:tc>
          <w:tcPr>
            <w:tcW w:w="3067" w:type="pct"/>
            <w:shd w:val="clear" w:color="auto" w:fill="auto"/>
            <w:tcMar>
              <w:top w:w="57" w:type="dxa"/>
              <w:left w:w="94" w:type="dxa"/>
              <w:bottom w:w="57" w:type="dxa"/>
              <w:right w:w="94" w:type="dxa"/>
            </w:tcMar>
            <w:vAlign w:val="center"/>
            <w:hideMark/>
          </w:tcPr>
          <w:p w14:paraId="53103890" w14:textId="77777777" w:rsidR="009B5317" w:rsidRPr="008238AF" w:rsidRDefault="009B5317" w:rsidP="00F32297">
            <w:pPr>
              <w:pStyle w:val="biao"/>
              <w:rPr>
                <w:color w:val="000000" w:themeColor="text1"/>
              </w:rPr>
            </w:pPr>
            <w:r w:rsidRPr="008238AF">
              <w:rPr>
                <w:rFonts w:hint="eastAsia"/>
                <w:color w:val="000000" w:themeColor="text1"/>
              </w:rPr>
              <w:t>用原型实例指定创建对象的类型，并且通过拷贝这个原型来创建新的对象</w:t>
            </w:r>
          </w:p>
        </w:tc>
        <w:tc>
          <w:tcPr>
            <w:tcW w:w="775" w:type="pct"/>
            <w:shd w:val="clear" w:color="auto" w:fill="auto"/>
            <w:tcMar>
              <w:top w:w="57" w:type="dxa"/>
              <w:left w:w="94" w:type="dxa"/>
              <w:bottom w:w="57" w:type="dxa"/>
              <w:right w:w="94" w:type="dxa"/>
            </w:tcMar>
            <w:vAlign w:val="center"/>
            <w:hideMark/>
          </w:tcPr>
          <w:p w14:paraId="3056D789" w14:textId="77777777" w:rsidR="009B5317" w:rsidRPr="008238AF" w:rsidRDefault="009B5317" w:rsidP="00F32297">
            <w:pPr>
              <w:pStyle w:val="biao"/>
              <w:rPr>
                <w:color w:val="000000" w:themeColor="text1"/>
              </w:rPr>
            </w:pPr>
            <w:r w:rsidRPr="008238AF">
              <w:rPr>
                <w:rFonts w:hint="eastAsia"/>
                <w:color w:val="000000" w:themeColor="text1"/>
              </w:rPr>
              <w:t>克隆对象</w:t>
            </w:r>
          </w:p>
        </w:tc>
      </w:tr>
      <w:tr w:rsidR="009B5317" w:rsidRPr="008238AF" w14:paraId="765D35E3" w14:textId="77777777" w:rsidTr="00F32297">
        <w:trPr>
          <w:trHeight w:val="20"/>
        </w:trPr>
        <w:tc>
          <w:tcPr>
            <w:tcW w:w="1158" w:type="pct"/>
            <w:shd w:val="clear" w:color="auto" w:fill="auto"/>
            <w:tcMar>
              <w:top w:w="57" w:type="dxa"/>
              <w:left w:w="94" w:type="dxa"/>
              <w:bottom w:w="57" w:type="dxa"/>
              <w:right w:w="94" w:type="dxa"/>
            </w:tcMar>
            <w:vAlign w:val="center"/>
            <w:hideMark/>
          </w:tcPr>
          <w:p w14:paraId="6429E320" w14:textId="77777777" w:rsidR="009B5317" w:rsidRPr="008238AF" w:rsidRDefault="009B5317" w:rsidP="00F32297">
            <w:pPr>
              <w:pStyle w:val="biao"/>
              <w:rPr>
                <w:color w:val="000000" w:themeColor="text1"/>
              </w:rPr>
            </w:pPr>
            <w:r w:rsidRPr="008238AF">
              <w:rPr>
                <w:rFonts w:hint="eastAsia"/>
                <w:color w:val="000000" w:themeColor="text1"/>
              </w:rPr>
              <w:t>Singleton</w:t>
            </w:r>
          </w:p>
          <w:p w14:paraId="35FB4168" w14:textId="77777777" w:rsidR="009B5317" w:rsidRPr="008238AF" w:rsidRDefault="009B5317" w:rsidP="00F32297">
            <w:pPr>
              <w:pStyle w:val="biao"/>
              <w:rPr>
                <w:color w:val="000000" w:themeColor="text1"/>
              </w:rPr>
            </w:pPr>
            <w:r w:rsidRPr="008238AF">
              <w:rPr>
                <w:rFonts w:hint="eastAsia"/>
                <w:color w:val="000000" w:themeColor="text1"/>
              </w:rPr>
              <w:t>单例模式</w:t>
            </w:r>
          </w:p>
        </w:tc>
        <w:tc>
          <w:tcPr>
            <w:tcW w:w="3067" w:type="pct"/>
            <w:shd w:val="clear" w:color="auto" w:fill="auto"/>
            <w:tcMar>
              <w:top w:w="57" w:type="dxa"/>
              <w:left w:w="94" w:type="dxa"/>
              <w:bottom w:w="57" w:type="dxa"/>
              <w:right w:w="94" w:type="dxa"/>
            </w:tcMar>
            <w:vAlign w:val="center"/>
            <w:hideMark/>
          </w:tcPr>
          <w:p w14:paraId="0308F326" w14:textId="77777777" w:rsidR="009B5317" w:rsidRPr="008238AF" w:rsidRDefault="009B5317" w:rsidP="00F32297">
            <w:pPr>
              <w:pStyle w:val="biao"/>
              <w:rPr>
                <w:color w:val="000000" w:themeColor="text1"/>
              </w:rPr>
            </w:pPr>
            <w:r w:rsidRPr="008238AF">
              <w:rPr>
                <w:rFonts w:hint="eastAsia"/>
                <w:color w:val="000000" w:themeColor="text1"/>
              </w:rPr>
              <w:t>保证一个类只有一个实例，并提供一个访问它的全局访问点</w:t>
            </w:r>
          </w:p>
        </w:tc>
        <w:tc>
          <w:tcPr>
            <w:tcW w:w="775" w:type="pct"/>
            <w:shd w:val="clear" w:color="auto" w:fill="auto"/>
            <w:tcMar>
              <w:top w:w="57" w:type="dxa"/>
              <w:left w:w="94" w:type="dxa"/>
              <w:bottom w:w="57" w:type="dxa"/>
              <w:right w:w="94" w:type="dxa"/>
            </w:tcMar>
            <w:vAlign w:val="center"/>
            <w:hideMark/>
          </w:tcPr>
          <w:p w14:paraId="0964AD68" w14:textId="77777777" w:rsidR="009B5317" w:rsidRPr="008238AF" w:rsidRDefault="009B5317" w:rsidP="00F32297">
            <w:pPr>
              <w:pStyle w:val="biao"/>
              <w:rPr>
                <w:color w:val="000000" w:themeColor="text1"/>
              </w:rPr>
            </w:pPr>
            <w:r w:rsidRPr="008238AF">
              <w:rPr>
                <w:rFonts w:hint="eastAsia"/>
                <w:color w:val="000000" w:themeColor="text1"/>
              </w:rPr>
              <w:t>单实例</w:t>
            </w:r>
          </w:p>
        </w:tc>
      </w:tr>
    </w:tbl>
    <w:p w14:paraId="70E944C2" w14:textId="77777777" w:rsidR="009B5317" w:rsidRPr="008238AF" w:rsidRDefault="009B5317" w:rsidP="009B5317">
      <w:pPr>
        <w:ind w:firstLine="420"/>
        <w:rPr>
          <w:color w:val="000000" w:themeColor="text1"/>
        </w:rPr>
      </w:pPr>
      <w:r w:rsidRPr="008238AF">
        <w:rPr>
          <w:color w:val="000000" w:themeColor="text1"/>
        </w:rPr>
        <w:t>结构型模式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508"/>
        <w:gridCol w:w="5364"/>
        <w:gridCol w:w="1424"/>
      </w:tblGrid>
      <w:tr w:rsidR="009B5317" w:rsidRPr="008238AF" w14:paraId="0CA5E4FA" w14:textId="77777777" w:rsidTr="00F32297">
        <w:trPr>
          <w:trHeight w:val="20"/>
        </w:trPr>
        <w:tc>
          <w:tcPr>
            <w:tcW w:w="909" w:type="pct"/>
            <w:shd w:val="clear" w:color="auto" w:fill="auto"/>
            <w:tcMar>
              <w:top w:w="57" w:type="dxa"/>
              <w:left w:w="94" w:type="dxa"/>
              <w:bottom w:w="57" w:type="dxa"/>
              <w:right w:w="94" w:type="dxa"/>
            </w:tcMar>
            <w:vAlign w:val="center"/>
            <w:hideMark/>
          </w:tcPr>
          <w:p w14:paraId="3FFFA868" w14:textId="77777777" w:rsidR="009B5317" w:rsidRPr="008238AF" w:rsidRDefault="009B5317" w:rsidP="00F32297">
            <w:pPr>
              <w:pStyle w:val="biao"/>
              <w:rPr>
                <w:color w:val="000000" w:themeColor="text1"/>
              </w:rPr>
            </w:pPr>
            <w:r w:rsidRPr="008238AF">
              <w:rPr>
                <w:rFonts w:hint="eastAsia"/>
                <w:color w:val="000000" w:themeColor="text1"/>
              </w:rPr>
              <w:t>设计模式名称</w:t>
            </w:r>
          </w:p>
        </w:tc>
        <w:tc>
          <w:tcPr>
            <w:tcW w:w="3233" w:type="pct"/>
            <w:shd w:val="clear" w:color="auto" w:fill="auto"/>
            <w:tcMar>
              <w:top w:w="57" w:type="dxa"/>
              <w:left w:w="94" w:type="dxa"/>
              <w:bottom w:w="57" w:type="dxa"/>
              <w:right w:w="94" w:type="dxa"/>
            </w:tcMar>
            <w:vAlign w:val="center"/>
            <w:hideMark/>
          </w:tcPr>
          <w:p w14:paraId="4DEC8734" w14:textId="77777777" w:rsidR="009B5317" w:rsidRPr="008238AF" w:rsidRDefault="009B5317" w:rsidP="00F32297">
            <w:pPr>
              <w:pStyle w:val="biao"/>
              <w:rPr>
                <w:color w:val="000000" w:themeColor="text1"/>
              </w:rPr>
            </w:pPr>
            <w:r w:rsidRPr="008238AF">
              <w:rPr>
                <w:rFonts w:hint="eastAsia"/>
                <w:color w:val="000000" w:themeColor="text1"/>
              </w:rPr>
              <w:t>简要说明</w:t>
            </w:r>
          </w:p>
        </w:tc>
        <w:tc>
          <w:tcPr>
            <w:tcW w:w="858" w:type="pct"/>
            <w:shd w:val="clear" w:color="auto" w:fill="auto"/>
            <w:tcMar>
              <w:top w:w="57" w:type="dxa"/>
              <w:left w:w="94" w:type="dxa"/>
              <w:bottom w:w="57" w:type="dxa"/>
              <w:right w:w="94" w:type="dxa"/>
            </w:tcMar>
            <w:vAlign w:val="center"/>
            <w:hideMark/>
          </w:tcPr>
          <w:p w14:paraId="060BC58A" w14:textId="77777777" w:rsidR="009B5317" w:rsidRPr="008238AF" w:rsidRDefault="009B5317" w:rsidP="00F32297">
            <w:pPr>
              <w:pStyle w:val="biao"/>
              <w:rPr>
                <w:color w:val="000000" w:themeColor="text1"/>
              </w:rPr>
            </w:pPr>
            <w:r w:rsidRPr="008238AF">
              <w:rPr>
                <w:rFonts w:hint="eastAsia"/>
                <w:color w:val="000000" w:themeColor="text1"/>
              </w:rPr>
              <w:t>速记关键字</w:t>
            </w:r>
          </w:p>
        </w:tc>
      </w:tr>
      <w:tr w:rsidR="009B5317" w:rsidRPr="008238AF" w14:paraId="7A824E31" w14:textId="77777777" w:rsidTr="00F32297">
        <w:trPr>
          <w:trHeight w:val="20"/>
        </w:trPr>
        <w:tc>
          <w:tcPr>
            <w:tcW w:w="909" w:type="pct"/>
            <w:shd w:val="clear" w:color="auto" w:fill="auto"/>
            <w:tcMar>
              <w:top w:w="57" w:type="dxa"/>
              <w:left w:w="94" w:type="dxa"/>
              <w:bottom w:w="57" w:type="dxa"/>
              <w:right w:w="94" w:type="dxa"/>
            </w:tcMar>
            <w:vAlign w:val="center"/>
            <w:hideMark/>
          </w:tcPr>
          <w:p w14:paraId="534DF3E1" w14:textId="77777777" w:rsidR="009B5317" w:rsidRPr="008238AF" w:rsidRDefault="009B5317" w:rsidP="00F32297">
            <w:pPr>
              <w:pStyle w:val="biao"/>
              <w:rPr>
                <w:color w:val="000000" w:themeColor="text1"/>
              </w:rPr>
            </w:pPr>
            <w:r w:rsidRPr="008238AF">
              <w:rPr>
                <w:rFonts w:hint="eastAsia"/>
                <w:color w:val="000000" w:themeColor="text1"/>
              </w:rPr>
              <w:t>Adapter</w:t>
            </w:r>
          </w:p>
          <w:p w14:paraId="7091ED41" w14:textId="77777777" w:rsidR="009B5317" w:rsidRPr="008238AF" w:rsidRDefault="009B5317" w:rsidP="00F32297">
            <w:pPr>
              <w:pStyle w:val="biao"/>
              <w:rPr>
                <w:color w:val="000000" w:themeColor="text1"/>
              </w:rPr>
            </w:pPr>
            <w:r w:rsidRPr="008238AF">
              <w:rPr>
                <w:rFonts w:hint="eastAsia"/>
                <w:color w:val="000000" w:themeColor="text1"/>
              </w:rPr>
              <w:t>适配器模式</w:t>
            </w:r>
          </w:p>
        </w:tc>
        <w:tc>
          <w:tcPr>
            <w:tcW w:w="3233" w:type="pct"/>
            <w:shd w:val="clear" w:color="auto" w:fill="auto"/>
            <w:tcMar>
              <w:top w:w="57" w:type="dxa"/>
              <w:left w:w="94" w:type="dxa"/>
              <w:bottom w:w="57" w:type="dxa"/>
              <w:right w:w="94" w:type="dxa"/>
            </w:tcMar>
            <w:vAlign w:val="center"/>
            <w:hideMark/>
          </w:tcPr>
          <w:p w14:paraId="2947D3BF" w14:textId="77777777" w:rsidR="009B5317" w:rsidRPr="008238AF" w:rsidRDefault="009B5317" w:rsidP="00F32297">
            <w:pPr>
              <w:pStyle w:val="biao"/>
              <w:rPr>
                <w:color w:val="000000" w:themeColor="text1"/>
              </w:rPr>
            </w:pPr>
            <w:r w:rsidRPr="008238AF">
              <w:rPr>
                <w:rFonts w:hint="eastAsia"/>
                <w:color w:val="000000" w:themeColor="text1"/>
              </w:rPr>
              <w:t>将一个类的接口转换成用户希望得到的另一种接口。它使原本不相容的接口得以协同工作</w:t>
            </w:r>
          </w:p>
        </w:tc>
        <w:tc>
          <w:tcPr>
            <w:tcW w:w="858" w:type="pct"/>
            <w:shd w:val="clear" w:color="auto" w:fill="auto"/>
            <w:tcMar>
              <w:top w:w="57" w:type="dxa"/>
              <w:left w:w="94" w:type="dxa"/>
              <w:bottom w:w="57" w:type="dxa"/>
              <w:right w:w="94" w:type="dxa"/>
            </w:tcMar>
            <w:vAlign w:val="center"/>
            <w:hideMark/>
          </w:tcPr>
          <w:p w14:paraId="4393070D" w14:textId="77777777" w:rsidR="009B5317" w:rsidRPr="008238AF" w:rsidRDefault="009B5317" w:rsidP="00F32297">
            <w:pPr>
              <w:pStyle w:val="biao"/>
              <w:rPr>
                <w:color w:val="000000" w:themeColor="text1"/>
              </w:rPr>
            </w:pPr>
            <w:r w:rsidRPr="008238AF">
              <w:rPr>
                <w:rFonts w:hint="eastAsia"/>
                <w:color w:val="000000" w:themeColor="text1"/>
              </w:rPr>
              <w:t>转换接口</w:t>
            </w:r>
          </w:p>
        </w:tc>
      </w:tr>
      <w:tr w:rsidR="009B5317" w:rsidRPr="008238AF" w14:paraId="2BD8D41B" w14:textId="77777777" w:rsidTr="00F32297">
        <w:trPr>
          <w:trHeight w:val="20"/>
        </w:trPr>
        <w:tc>
          <w:tcPr>
            <w:tcW w:w="909" w:type="pct"/>
            <w:shd w:val="clear" w:color="auto" w:fill="auto"/>
            <w:tcMar>
              <w:top w:w="57" w:type="dxa"/>
              <w:left w:w="94" w:type="dxa"/>
              <w:bottom w:w="57" w:type="dxa"/>
              <w:right w:w="94" w:type="dxa"/>
            </w:tcMar>
            <w:vAlign w:val="center"/>
            <w:hideMark/>
          </w:tcPr>
          <w:p w14:paraId="73FEB126" w14:textId="77777777" w:rsidR="009B5317" w:rsidRPr="008238AF" w:rsidRDefault="009B5317" w:rsidP="00F32297">
            <w:pPr>
              <w:pStyle w:val="biao"/>
              <w:rPr>
                <w:color w:val="000000" w:themeColor="text1"/>
              </w:rPr>
            </w:pPr>
            <w:r w:rsidRPr="008238AF">
              <w:rPr>
                <w:rFonts w:hint="eastAsia"/>
                <w:color w:val="000000" w:themeColor="text1"/>
              </w:rPr>
              <w:t>Bridge</w:t>
            </w:r>
          </w:p>
          <w:p w14:paraId="0CDEE8AF" w14:textId="77777777" w:rsidR="009B5317" w:rsidRPr="008238AF" w:rsidRDefault="009B5317" w:rsidP="00F32297">
            <w:pPr>
              <w:pStyle w:val="biao"/>
              <w:rPr>
                <w:color w:val="000000" w:themeColor="text1"/>
              </w:rPr>
            </w:pPr>
            <w:r w:rsidRPr="008238AF">
              <w:rPr>
                <w:rFonts w:hint="eastAsia"/>
                <w:color w:val="000000" w:themeColor="text1"/>
              </w:rPr>
              <w:t>桥接模式</w:t>
            </w:r>
          </w:p>
        </w:tc>
        <w:tc>
          <w:tcPr>
            <w:tcW w:w="3233" w:type="pct"/>
            <w:shd w:val="clear" w:color="auto" w:fill="auto"/>
            <w:tcMar>
              <w:top w:w="57" w:type="dxa"/>
              <w:left w:w="94" w:type="dxa"/>
              <w:bottom w:w="57" w:type="dxa"/>
              <w:right w:w="94" w:type="dxa"/>
            </w:tcMar>
            <w:vAlign w:val="center"/>
            <w:hideMark/>
          </w:tcPr>
          <w:p w14:paraId="5E912803" w14:textId="77777777" w:rsidR="009B5317" w:rsidRPr="008238AF" w:rsidRDefault="009B5317" w:rsidP="00F32297">
            <w:pPr>
              <w:pStyle w:val="biao"/>
              <w:rPr>
                <w:color w:val="000000" w:themeColor="text1"/>
              </w:rPr>
            </w:pPr>
            <w:r w:rsidRPr="008238AF">
              <w:rPr>
                <w:rFonts w:hint="eastAsia"/>
                <w:color w:val="000000" w:themeColor="text1"/>
              </w:rPr>
              <w:t>将类的抽象部分和它的实现部分分离开来，使它们可以独立地变化</w:t>
            </w:r>
          </w:p>
        </w:tc>
        <w:tc>
          <w:tcPr>
            <w:tcW w:w="858" w:type="pct"/>
            <w:shd w:val="clear" w:color="auto" w:fill="auto"/>
            <w:tcMar>
              <w:top w:w="57" w:type="dxa"/>
              <w:left w:w="94" w:type="dxa"/>
              <w:bottom w:w="57" w:type="dxa"/>
              <w:right w:w="94" w:type="dxa"/>
            </w:tcMar>
            <w:vAlign w:val="center"/>
            <w:hideMark/>
          </w:tcPr>
          <w:p w14:paraId="01B8DBE7" w14:textId="77777777" w:rsidR="009B5317" w:rsidRPr="008238AF" w:rsidRDefault="009B5317" w:rsidP="00F32297">
            <w:pPr>
              <w:pStyle w:val="biao"/>
              <w:rPr>
                <w:color w:val="000000" w:themeColor="text1"/>
              </w:rPr>
            </w:pPr>
            <w:r w:rsidRPr="008238AF">
              <w:rPr>
                <w:rFonts w:hint="eastAsia"/>
                <w:color w:val="000000" w:themeColor="text1"/>
              </w:rPr>
              <w:t>继承树拆分</w:t>
            </w:r>
          </w:p>
        </w:tc>
      </w:tr>
      <w:tr w:rsidR="009B5317" w:rsidRPr="008238AF" w14:paraId="76953019" w14:textId="77777777" w:rsidTr="00F32297">
        <w:trPr>
          <w:trHeight w:val="20"/>
        </w:trPr>
        <w:tc>
          <w:tcPr>
            <w:tcW w:w="909" w:type="pct"/>
            <w:shd w:val="clear" w:color="auto" w:fill="auto"/>
            <w:tcMar>
              <w:top w:w="57" w:type="dxa"/>
              <w:left w:w="94" w:type="dxa"/>
              <w:bottom w:w="57" w:type="dxa"/>
              <w:right w:w="94" w:type="dxa"/>
            </w:tcMar>
            <w:vAlign w:val="center"/>
            <w:hideMark/>
          </w:tcPr>
          <w:p w14:paraId="384DE993" w14:textId="77777777" w:rsidR="009B5317" w:rsidRPr="008238AF" w:rsidRDefault="009B5317" w:rsidP="00F32297">
            <w:pPr>
              <w:pStyle w:val="biao"/>
              <w:rPr>
                <w:color w:val="000000" w:themeColor="text1"/>
              </w:rPr>
            </w:pPr>
            <w:r w:rsidRPr="008238AF">
              <w:rPr>
                <w:rFonts w:hint="eastAsia"/>
                <w:color w:val="000000" w:themeColor="text1"/>
              </w:rPr>
              <w:t>Composite</w:t>
            </w:r>
          </w:p>
          <w:p w14:paraId="20068E1C" w14:textId="77777777" w:rsidR="009B5317" w:rsidRPr="008238AF" w:rsidRDefault="009B5317" w:rsidP="00F32297">
            <w:pPr>
              <w:pStyle w:val="biao"/>
              <w:rPr>
                <w:color w:val="000000" w:themeColor="text1"/>
              </w:rPr>
            </w:pPr>
            <w:r w:rsidRPr="008238AF">
              <w:rPr>
                <w:rFonts w:hint="eastAsia"/>
                <w:color w:val="000000" w:themeColor="text1"/>
              </w:rPr>
              <w:t>组合模式</w:t>
            </w:r>
          </w:p>
        </w:tc>
        <w:tc>
          <w:tcPr>
            <w:tcW w:w="3233" w:type="pct"/>
            <w:shd w:val="clear" w:color="auto" w:fill="auto"/>
            <w:tcMar>
              <w:top w:w="57" w:type="dxa"/>
              <w:left w:w="94" w:type="dxa"/>
              <w:bottom w:w="57" w:type="dxa"/>
              <w:right w:w="94" w:type="dxa"/>
            </w:tcMar>
            <w:vAlign w:val="center"/>
            <w:hideMark/>
          </w:tcPr>
          <w:p w14:paraId="36869C9E" w14:textId="77777777" w:rsidR="009B5317" w:rsidRPr="008238AF" w:rsidRDefault="009B5317" w:rsidP="00F32297">
            <w:pPr>
              <w:pStyle w:val="biao"/>
              <w:rPr>
                <w:color w:val="000000" w:themeColor="text1"/>
              </w:rPr>
            </w:pPr>
            <w:r w:rsidRPr="008238AF">
              <w:rPr>
                <w:rFonts w:hint="eastAsia"/>
                <w:color w:val="000000" w:themeColor="text1"/>
              </w:rPr>
              <w:t>将对象组合成树型结构以表示“整体-部分”的层次结构，使得用户对单个对象和组合对象的使用具有一致性</w:t>
            </w:r>
          </w:p>
        </w:tc>
        <w:tc>
          <w:tcPr>
            <w:tcW w:w="858" w:type="pct"/>
            <w:shd w:val="clear" w:color="auto" w:fill="auto"/>
            <w:tcMar>
              <w:top w:w="57" w:type="dxa"/>
              <w:left w:w="94" w:type="dxa"/>
              <w:bottom w:w="57" w:type="dxa"/>
              <w:right w:w="94" w:type="dxa"/>
            </w:tcMar>
            <w:vAlign w:val="center"/>
            <w:hideMark/>
          </w:tcPr>
          <w:p w14:paraId="65332812" w14:textId="77777777" w:rsidR="009B5317" w:rsidRPr="008238AF" w:rsidRDefault="009B5317" w:rsidP="00F32297">
            <w:pPr>
              <w:pStyle w:val="biao"/>
              <w:rPr>
                <w:color w:val="000000" w:themeColor="text1"/>
              </w:rPr>
            </w:pPr>
            <w:r w:rsidRPr="008238AF">
              <w:rPr>
                <w:rFonts w:hint="eastAsia"/>
                <w:color w:val="000000" w:themeColor="text1"/>
              </w:rPr>
              <w:t>树形目录结构</w:t>
            </w:r>
          </w:p>
        </w:tc>
      </w:tr>
      <w:tr w:rsidR="009B5317" w:rsidRPr="008238AF" w14:paraId="3F1781EE" w14:textId="77777777" w:rsidTr="00F32297">
        <w:trPr>
          <w:trHeight w:val="20"/>
        </w:trPr>
        <w:tc>
          <w:tcPr>
            <w:tcW w:w="909" w:type="pct"/>
            <w:shd w:val="clear" w:color="auto" w:fill="auto"/>
            <w:tcMar>
              <w:top w:w="57" w:type="dxa"/>
              <w:left w:w="94" w:type="dxa"/>
              <w:bottom w:w="57" w:type="dxa"/>
              <w:right w:w="94" w:type="dxa"/>
            </w:tcMar>
            <w:vAlign w:val="center"/>
            <w:hideMark/>
          </w:tcPr>
          <w:p w14:paraId="54632F0F" w14:textId="77777777" w:rsidR="009B5317" w:rsidRPr="008238AF" w:rsidRDefault="009B5317" w:rsidP="00F32297">
            <w:pPr>
              <w:pStyle w:val="biao"/>
              <w:rPr>
                <w:color w:val="000000" w:themeColor="text1"/>
              </w:rPr>
            </w:pPr>
            <w:r w:rsidRPr="008238AF">
              <w:rPr>
                <w:rFonts w:hint="eastAsia"/>
                <w:color w:val="000000" w:themeColor="text1"/>
              </w:rPr>
              <w:t>Decorator</w:t>
            </w:r>
          </w:p>
          <w:p w14:paraId="7C113593" w14:textId="77777777" w:rsidR="009B5317" w:rsidRPr="008238AF" w:rsidRDefault="009B5317" w:rsidP="00F32297">
            <w:pPr>
              <w:pStyle w:val="biao"/>
              <w:rPr>
                <w:color w:val="000000" w:themeColor="text1"/>
              </w:rPr>
            </w:pPr>
            <w:r w:rsidRPr="008238AF">
              <w:rPr>
                <w:rFonts w:hint="eastAsia"/>
                <w:color w:val="000000" w:themeColor="text1"/>
              </w:rPr>
              <w:t>装饰模式</w:t>
            </w:r>
          </w:p>
        </w:tc>
        <w:tc>
          <w:tcPr>
            <w:tcW w:w="3233" w:type="pct"/>
            <w:shd w:val="clear" w:color="auto" w:fill="auto"/>
            <w:tcMar>
              <w:top w:w="57" w:type="dxa"/>
              <w:left w:w="94" w:type="dxa"/>
              <w:bottom w:w="57" w:type="dxa"/>
              <w:right w:w="94" w:type="dxa"/>
            </w:tcMar>
            <w:vAlign w:val="center"/>
            <w:hideMark/>
          </w:tcPr>
          <w:p w14:paraId="3B415485" w14:textId="77777777" w:rsidR="009B5317" w:rsidRPr="008238AF" w:rsidRDefault="009B5317" w:rsidP="00F32297">
            <w:pPr>
              <w:pStyle w:val="biao"/>
              <w:rPr>
                <w:color w:val="000000" w:themeColor="text1"/>
              </w:rPr>
            </w:pPr>
            <w:r w:rsidRPr="008238AF">
              <w:rPr>
                <w:rFonts w:hint="eastAsia"/>
                <w:color w:val="000000" w:themeColor="text1"/>
              </w:rPr>
              <w:t>动态地给一个对象添加一些额外的职责。它提供了用子类扩展功能的一个灵活的替代，比派生一个子类更加灵活</w:t>
            </w:r>
          </w:p>
        </w:tc>
        <w:tc>
          <w:tcPr>
            <w:tcW w:w="858" w:type="pct"/>
            <w:shd w:val="clear" w:color="auto" w:fill="auto"/>
            <w:tcMar>
              <w:top w:w="57" w:type="dxa"/>
              <w:left w:w="94" w:type="dxa"/>
              <w:bottom w:w="57" w:type="dxa"/>
              <w:right w:w="94" w:type="dxa"/>
            </w:tcMar>
            <w:vAlign w:val="center"/>
            <w:hideMark/>
          </w:tcPr>
          <w:p w14:paraId="54543F91" w14:textId="77777777" w:rsidR="009B5317" w:rsidRPr="008238AF" w:rsidRDefault="009B5317" w:rsidP="00F32297">
            <w:pPr>
              <w:pStyle w:val="biao"/>
              <w:rPr>
                <w:color w:val="000000" w:themeColor="text1"/>
              </w:rPr>
            </w:pPr>
            <w:r w:rsidRPr="008238AF">
              <w:rPr>
                <w:rFonts w:hint="eastAsia"/>
                <w:color w:val="000000" w:themeColor="text1"/>
              </w:rPr>
              <w:t>附加职责</w:t>
            </w:r>
          </w:p>
        </w:tc>
      </w:tr>
      <w:tr w:rsidR="009B5317" w:rsidRPr="008238AF" w14:paraId="1118DE35" w14:textId="77777777" w:rsidTr="00F32297">
        <w:trPr>
          <w:trHeight w:val="20"/>
        </w:trPr>
        <w:tc>
          <w:tcPr>
            <w:tcW w:w="909" w:type="pct"/>
            <w:shd w:val="clear" w:color="auto" w:fill="auto"/>
            <w:tcMar>
              <w:top w:w="57" w:type="dxa"/>
              <w:left w:w="94" w:type="dxa"/>
              <w:bottom w:w="57" w:type="dxa"/>
              <w:right w:w="94" w:type="dxa"/>
            </w:tcMar>
            <w:vAlign w:val="center"/>
            <w:hideMark/>
          </w:tcPr>
          <w:p w14:paraId="03E062A7" w14:textId="77777777" w:rsidR="009B5317" w:rsidRPr="008238AF" w:rsidRDefault="009B5317" w:rsidP="00F32297">
            <w:pPr>
              <w:pStyle w:val="biao"/>
              <w:rPr>
                <w:color w:val="000000" w:themeColor="text1"/>
              </w:rPr>
            </w:pPr>
            <w:r w:rsidRPr="008238AF">
              <w:rPr>
                <w:rFonts w:hint="eastAsia"/>
                <w:color w:val="000000" w:themeColor="text1"/>
              </w:rPr>
              <w:t>Facade</w:t>
            </w:r>
          </w:p>
          <w:p w14:paraId="52355651" w14:textId="77777777" w:rsidR="009B5317" w:rsidRPr="008238AF" w:rsidRDefault="009B5317" w:rsidP="00F32297">
            <w:pPr>
              <w:pStyle w:val="biao"/>
              <w:rPr>
                <w:color w:val="000000" w:themeColor="text1"/>
              </w:rPr>
            </w:pPr>
            <w:r w:rsidRPr="008238AF">
              <w:rPr>
                <w:rFonts w:hint="eastAsia"/>
                <w:color w:val="000000" w:themeColor="text1"/>
              </w:rPr>
              <w:t>外观模式</w:t>
            </w:r>
          </w:p>
        </w:tc>
        <w:tc>
          <w:tcPr>
            <w:tcW w:w="3233" w:type="pct"/>
            <w:shd w:val="clear" w:color="auto" w:fill="auto"/>
            <w:tcMar>
              <w:top w:w="57" w:type="dxa"/>
              <w:left w:w="94" w:type="dxa"/>
              <w:bottom w:w="57" w:type="dxa"/>
              <w:right w:w="94" w:type="dxa"/>
            </w:tcMar>
            <w:vAlign w:val="center"/>
            <w:hideMark/>
          </w:tcPr>
          <w:p w14:paraId="633D3D5C" w14:textId="77777777" w:rsidR="009B5317" w:rsidRPr="008238AF" w:rsidRDefault="009B5317" w:rsidP="00F32297">
            <w:pPr>
              <w:pStyle w:val="biao"/>
              <w:rPr>
                <w:color w:val="000000" w:themeColor="text1"/>
              </w:rPr>
            </w:pPr>
            <w:r w:rsidRPr="008238AF">
              <w:rPr>
                <w:rFonts w:hint="eastAsia"/>
                <w:color w:val="000000" w:themeColor="text1"/>
              </w:rPr>
              <w:t>定义一个高层接口，为子系统中的一组接口提供一个一致的外观，从而简化了该子系统的使用</w:t>
            </w:r>
          </w:p>
        </w:tc>
        <w:tc>
          <w:tcPr>
            <w:tcW w:w="858" w:type="pct"/>
            <w:shd w:val="clear" w:color="auto" w:fill="auto"/>
            <w:tcMar>
              <w:top w:w="57" w:type="dxa"/>
              <w:left w:w="94" w:type="dxa"/>
              <w:bottom w:w="57" w:type="dxa"/>
              <w:right w:w="94" w:type="dxa"/>
            </w:tcMar>
            <w:vAlign w:val="center"/>
            <w:hideMark/>
          </w:tcPr>
          <w:p w14:paraId="3F67EDC1" w14:textId="77777777" w:rsidR="009B5317" w:rsidRPr="008238AF" w:rsidRDefault="009B5317" w:rsidP="00F32297">
            <w:pPr>
              <w:pStyle w:val="biao"/>
              <w:rPr>
                <w:color w:val="000000" w:themeColor="text1"/>
              </w:rPr>
            </w:pPr>
            <w:r w:rsidRPr="008238AF">
              <w:rPr>
                <w:rFonts w:hint="eastAsia"/>
                <w:color w:val="000000" w:themeColor="text1"/>
              </w:rPr>
              <w:t>对外统一接口</w:t>
            </w:r>
          </w:p>
        </w:tc>
      </w:tr>
      <w:tr w:rsidR="009B5317" w:rsidRPr="008238AF" w14:paraId="226C4800" w14:textId="77777777" w:rsidTr="00F32297">
        <w:trPr>
          <w:trHeight w:val="20"/>
        </w:trPr>
        <w:tc>
          <w:tcPr>
            <w:tcW w:w="909" w:type="pct"/>
            <w:shd w:val="clear" w:color="auto" w:fill="auto"/>
            <w:tcMar>
              <w:top w:w="57" w:type="dxa"/>
              <w:left w:w="94" w:type="dxa"/>
              <w:bottom w:w="57" w:type="dxa"/>
              <w:right w:w="94" w:type="dxa"/>
            </w:tcMar>
            <w:vAlign w:val="center"/>
            <w:hideMark/>
          </w:tcPr>
          <w:p w14:paraId="0211499C" w14:textId="77777777" w:rsidR="009B5317" w:rsidRPr="008238AF" w:rsidRDefault="009B5317" w:rsidP="00F32297">
            <w:pPr>
              <w:pStyle w:val="biao"/>
              <w:rPr>
                <w:color w:val="000000" w:themeColor="text1"/>
              </w:rPr>
            </w:pPr>
            <w:r w:rsidRPr="008238AF">
              <w:rPr>
                <w:rFonts w:hint="eastAsia"/>
                <w:color w:val="000000" w:themeColor="text1"/>
              </w:rPr>
              <w:t>Flyweight</w:t>
            </w:r>
          </w:p>
          <w:p w14:paraId="6C419B8B" w14:textId="77777777" w:rsidR="009B5317" w:rsidRPr="008238AF" w:rsidRDefault="009B5317" w:rsidP="00F32297">
            <w:pPr>
              <w:pStyle w:val="biao"/>
              <w:rPr>
                <w:color w:val="000000" w:themeColor="text1"/>
              </w:rPr>
            </w:pPr>
            <w:r w:rsidRPr="008238AF">
              <w:rPr>
                <w:rFonts w:hint="eastAsia"/>
                <w:color w:val="000000" w:themeColor="text1"/>
              </w:rPr>
              <w:t>享元模式</w:t>
            </w:r>
          </w:p>
        </w:tc>
        <w:tc>
          <w:tcPr>
            <w:tcW w:w="3233" w:type="pct"/>
            <w:shd w:val="clear" w:color="auto" w:fill="auto"/>
            <w:tcMar>
              <w:top w:w="57" w:type="dxa"/>
              <w:left w:w="94" w:type="dxa"/>
              <w:bottom w:w="57" w:type="dxa"/>
              <w:right w:w="94" w:type="dxa"/>
            </w:tcMar>
            <w:vAlign w:val="center"/>
            <w:hideMark/>
          </w:tcPr>
          <w:p w14:paraId="2BF91458" w14:textId="77777777" w:rsidR="009B5317" w:rsidRPr="008238AF" w:rsidRDefault="009B5317" w:rsidP="00F32297">
            <w:pPr>
              <w:pStyle w:val="biao"/>
              <w:rPr>
                <w:color w:val="000000" w:themeColor="text1"/>
              </w:rPr>
            </w:pPr>
            <w:r w:rsidRPr="008238AF">
              <w:rPr>
                <w:rFonts w:hint="eastAsia"/>
                <w:color w:val="000000" w:themeColor="text1"/>
              </w:rPr>
              <w:t>提供支持大量细粒度对象共享的有效方法</w:t>
            </w:r>
          </w:p>
        </w:tc>
        <w:tc>
          <w:tcPr>
            <w:tcW w:w="858" w:type="pct"/>
            <w:shd w:val="clear" w:color="auto" w:fill="auto"/>
            <w:tcMar>
              <w:top w:w="57" w:type="dxa"/>
              <w:left w:w="94" w:type="dxa"/>
              <w:bottom w:w="57" w:type="dxa"/>
              <w:right w:w="94" w:type="dxa"/>
            </w:tcMar>
            <w:vAlign w:val="center"/>
            <w:hideMark/>
          </w:tcPr>
          <w:p w14:paraId="0D8E2D4B" w14:textId="77777777" w:rsidR="009B5317" w:rsidRPr="008238AF" w:rsidRDefault="009B5317" w:rsidP="00F32297">
            <w:pPr>
              <w:pStyle w:val="biao"/>
              <w:rPr>
                <w:color w:val="000000" w:themeColor="text1"/>
              </w:rPr>
            </w:pPr>
            <w:r w:rsidRPr="008238AF">
              <w:rPr>
                <w:rFonts w:hint="eastAsia"/>
                <w:color w:val="000000" w:themeColor="text1"/>
              </w:rPr>
              <w:t>文章共享文字对象</w:t>
            </w:r>
          </w:p>
        </w:tc>
      </w:tr>
      <w:tr w:rsidR="009B5317" w:rsidRPr="008238AF" w14:paraId="554E0E6D" w14:textId="77777777" w:rsidTr="00F32297">
        <w:trPr>
          <w:trHeight w:val="20"/>
        </w:trPr>
        <w:tc>
          <w:tcPr>
            <w:tcW w:w="909" w:type="pct"/>
            <w:shd w:val="clear" w:color="auto" w:fill="auto"/>
            <w:tcMar>
              <w:top w:w="57" w:type="dxa"/>
              <w:left w:w="94" w:type="dxa"/>
              <w:bottom w:w="57" w:type="dxa"/>
              <w:right w:w="94" w:type="dxa"/>
            </w:tcMar>
            <w:vAlign w:val="center"/>
            <w:hideMark/>
          </w:tcPr>
          <w:p w14:paraId="2F12F2DB" w14:textId="77777777" w:rsidR="009B5317" w:rsidRPr="008238AF" w:rsidRDefault="009B5317" w:rsidP="00F32297">
            <w:pPr>
              <w:pStyle w:val="biao"/>
              <w:rPr>
                <w:color w:val="000000" w:themeColor="text1"/>
              </w:rPr>
            </w:pPr>
            <w:r w:rsidRPr="008238AF">
              <w:rPr>
                <w:rFonts w:hint="eastAsia"/>
                <w:color w:val="000000" w:themeColor="text1"/>
              </w:rPr>
              <w:t>Proxy</w:t>
            </w:r>
          </w:p>
          <w:p w14:paraId="04FB80A5" w14:textId="77777777" w:rsidR="009B5317" w:rsidRPr="008238AF" w:rsidRDefault="009B5317" w:rsidP="00F32297">
            <w:pPr>
              <w:pStyle w:val="biao"/>
              <w:rPr>
                <w:color w:val="000000" w:themeColor="text1"/>
              </w:rPr>
            </w:pPr>
            <w:r w:rsidRPr="008238AF">
              <w:rPr>
                <w:rFonts w:hint="eastAsia"/>
                <w:color w:val="000000" w:themeColor="text1"/>
              </w:rPr>
              <w:t>代理模式</w:t>
            </w:r>
          </w:p>
        </w:tc>
        <w:tc>
          <w:tcPr>
            <w:tcW w:w="3233" w:type="pct"/>
            <w:shd w:val="clear" w:color="auto" w:fill="auto"/>
            <w:tcMar>
              <w:top w:w="57" w:type="dxa"/>
              <w:left w:w="94" w:type="dxa"/>
              <w:bottom w:w="57" w:type="dxa"/>
              <w:right w:w="94" w:type="dxa"/>
            </w:tcMar>
            <w:vAlign w:val="center"/>
            <w:hideMark/>
          </w:tcPr>
          <w:p w14:paraId="3F82FF8D" w14:textId="77777777" w:rsidR="009B5317" w:rsidRPr="008238AF" w:rsidRDefault="009B5317" w:rsidP="00F32297">
            <w:pPr>
              <w:pStyle w:val="biao"/>
              <w:rPr>
                <w:color w:val="000000" w:themeColor="text1"/>
              </w:rPr>
            </w:pPr>
            <w:r w:rsidRPr="008238AF">
              <w:rPr>
                <w:rFonts w:hint="eastAsia"/>
                <w:color w:val="000000" w:themeColor="text1"/>
              </w:rPr>
              <w:t>为其他对象提供一种代理以控制这个对象的访问</w:t>
            </w:r>
          </w:p>
        </w:tc>
        <w:tc>
          <w:tcPr>
            <w:tcW w:w="858" w:type="pct"/>
            <w:shd w:val="clear" w:color="auto" w:fill="auto"/>
            <w:tcMar>
              <w:top w:w="57" w:type="dxa"/>
              <w:left w:w="94" w:type="dxa"/>
              <w:bottom w:w="57" w:type="dxa"/>
              <w:right w:w="94" w:type="dxa"/>
            </w:tcMar>
            <w:vAlign w:val="center"/>
            <w:hideMark/>
          </w:tcPr>
          <w:p w14:paraId="1F929440" w14:textId="77777777" w:rsidR="009B5317" w:rsidRPr="008238AF" w:rsidRDefault="009B5317" w:rsidP="00F32297">
            <w:pPr>
              <w:pStyle w:val="biao"/>
              <w:rPr>
                <w:color w:val="000000" w:themeColor="text1"/>
              </w:rPr>
            </w:pPr>
            <w:r w:rsidRPr="008238AF">
              <w:rPr>
                <w:rFonts w:hint="eastAsia"/>
                <w:color w:val="000000" w:themeColor="text1"/>
              </w:rPr>
              <w:t>快捷方式</w:t>
            </w:r>
          </w:p>
        </w:tc>
      </w:tr>
    </w:tbl>
    <w:p w14:paraId="2E8C47C3" w14:textId="77777777" w:rsidR="009B5317" w:rsidRPr="008238AF" w:rsidRDefault="009B5317" w:rsidP="009B5317">
      <w:pPr>
        <w:ind w:firstLine="420"/>
        <w:rPr>
          <w:color w:val="000000" w:themeColor="text1"/>
        </w:rPr>
      </w:pPr>
      <w:r w:rsidRPr="008238AF">
        <w:rPr>
          <w:color w:val="000000" w:themeColor="text1"/>
        </w:rPr>
        <w:t>行为型模式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658"/>
        <w:gridCol w:w="5358"/>
        <w:gridCol w:w="1280"/>
      </w:tblGrid>
      <w:tr w:rsidR="009B5317" w:rsidRPr="008238AF" w14:paraId="44432393" w14:textId="77777777" w:rsidTr="00F32297">
        <w:trPr>
          <w:trHeight w:val="20"/>
        </w:trPr>
        <w:tc>
          <w:tcPr>
            <w:tcW w:w="992" w:type="pct"/>
            <w:shd w:val="clear" w:color="auto" w:fill="auto"/>
            <w:tcMar>
              <w:top w:w="57" w:type="dxa"/>
              <w:left w:w="94" w:type="dxa"/>
              <w:bottom w:w="57" w:type="dxa"/>
              <w:right w:w="94" w:type="dxa"/>
            </w:tcMar>
            <w:vAlign w:val="center"/>
            <w:hideMark/>
          </w:tcPr>
          <w:p w14:paraId="56A9C759" w14:textId="77777777" w:rsidR="009B5317" w:rsidRPr="008238AF" w:rsidRDefault="009B5317" w:rsidP="00F32297">
            <w:pPr>
              <w:pStyle w:val="biao"/>
              <w:rPr>
                <w:color w:val="000000" w:themeColor="text1"/>
              </w:rPr>
            </w:pPr>
            <w:r w:rsidRPr="008238AF">
              <w:rPr>
                <w:rFonts w:hint="eastAsia"/>
                <w:color w:val="000000" w:themeColor="text1"/>
              </w:rPr>
              <w:t>设计模式名称</w:t>
            </w:r>
          </w:p>
        </w:tc>
        <w:tc>
          <w:tcPr>
            <w:tcW w:w="3233" w:type="pct"/>
            <w:shd w:val="clear" w:color="auto" w:fill="auto"/>
            <w:tcMar>
              <w:top w:w="57" w:type="dxa"/>
              <w:left w:w="94" w:type="dxa"/>
              <w:bottom w:w="57" w:type="dxa"/>
              <w:right w:w="94" w:type="dxa"/>
            </w:tcMar>
            <w:vAlign w:val="center"/>
            <w:hideMark/>
          </w:tcPr>
          <w:p w14:paraId="4A51946C" w14:textId="77777777" w:rsidR="009B5317" w:rsidRPr="008238AF" w:rsidRDefault="009B5317" w:rsidP="00F32297">
            <w:pPr>
              <w:pStyle w:val="biao"/>
              <w:rPr>
                <w:color w:val="000000" w:themeColor="text1"/>
              </w:rPr>
            </w:pPr>
            <w:r w:rsidRPr="008238AF">
              <w:rPr>
                <w:rFonts w:hint="eastAsia"/>
                <w:color w:val="000000" w:themeColor="text1"/>
              </w:rPr>
              <w:t>简要说明</w:t>
            </w:r>
          </w:p>
        </w:tc>
        <w:tc>
          <w:tcPr>
            <w:tcW w:w="775" w:type="pct"/>
            <w:shd w:val="clear" w:color="auto" w:fill="auto"/>
            <w:tcMar>
              <w:top w:w="57" w:type="dxa"/>
              <w:left w:w="94" w:type="dxa"/>
              <w:bottom w:w="57" w:type="dxa"/>
              <w:right w:w="94" w:type="dxa"/>
            </w:tcMar>
            <w:vAlign w:val="center"/>
            <w:hideMark/>
          </w:tcPr>
          <w:p w14:paraId="36B7CD13" w14:textId="77777777" w:rsidR="009B5317" w:rsidRPr="008238AF" w:rsidRDefault="009B5317" w:rsidP="00F32297">
            <w:pPr>
              <w:pStyle w:val="biao"/>
              <w:rPr>
                <w:color w:val="000000" w:themeColor="text1"/>
              </w:rPr>
            </w:pPr>
            <w:r w:rsidRPr="008238AF">
              <w:rPr>
                <w:rFonts w:hint="eastAsia"/>
                <w:color w:val="000000" w:themeColor="text1"/>
              </w:rPr>
              <w:t>速记关键字</w:t>
            </w:r>
          </w:p>
        </w:tc>
      </w:tr>
      <w:tr w:rsidR="009B5317" w:rsidRPr="008238AF" w14:paraId="23CCDCF7" w14:textId="77777777" w:rsidTr="00F32297">
        <w:trPr>
          <w:trHeight w:val="20"/>
        </w:trPr>
        <w:tc>
          <w:tcPr>
            <w:tcW w:w="992" w:type="pct"/>
            <w:shd w:val="clear" w:color="auto" w:fill="auto"/>
            <w:tcMar>
              <w:top w:w="57" w:type="dxa"/>
              <w:left w:w="94" w:type="dxa"/>
              <w:bottom w:w="57" w:type="dxa"/>
              <w:right w:w="94" w:type="dxa"/>
            </w:tcMar>
            <w:vAlign w:val="center"/>
            <w:hideMark/>
          </w:tcPr>
          <w:p w14:paraId="5EB897CA" w14:textId="77777777" w:rsidR="009B5317" w:rsidRPr="008238AF" w:rsidRDefault="009B5317" w:rsidP="00F32297">
            <w:pPr>
              <w:pStyle w:val="biao"/>
              <w:rPr>
                <w:color w:val="000000" w:themeColor="text1"/>
              </w:rPr>
            </w:pPr>
            <w:r w:rsidRPr="008238AF">
              <w:rPr>
                <w:rFonts w:hint="eastAsia"/>
                <w:color w:val="000000" w:themeColor="text1"/>
              </w:rPr>
              <w:t>Chain of</w:t>
            </w:r>
          </w:p>
          <w:p w14:paraId="6AA414F8" w14:textId="77777777" w:rsidR="009B5317" w:rsidRPr="008238AF" w:rsidRDefault="009B5317" w:rsidP="00F32297">
            <w:pPr>
              <w:pStyle w:val="biao"/>
              <w:rPr>
                <w:color w:val="000000" w:themeColor="text1"/>
              </w:rPr>
            </w:pPr>
            <w:r w:rsidRPr="008238AF">
              <w:rPr>
                <w:rFonts w:hint="eastAsia"/>
                <w:color w:val="000000" w:themeColor="text1"/>
              </w:rPr>
              <w:t>Responsibility</w:t>
            </w:r>
          </w:p>
          <w:p w14:paraId="33C56036" w14:textId="77777777" w:rsidR="009B5317" w:rsidRPr="008238AF" w:rsidRDefault="009B5317" w:rsidP="00F32297">
            <w:pPr>
              <w:pStyle w:val="biao"/>
              <w:rPr>
                <w:color w:val="000000" w:themeColor="text1"/>
              </w:rPr>
            </w:pPr>
            <w:r w:rsidRPr="008238AF">
              <w:rPr>
                <w:rFonts w:hint="eastAsia"/>
                <w:color w:val="000000" w:themeColor="text1"/>
              </w:rPr>
              <w:t>职责链模式</w:t>
            </w:r>
          </w:p>
        </w:tc>
        <w:tc>
          <w:tcPr>
            <w:tcW w:w="3233" w:type="pct"/>
            <w:shd w:val="clear" w:color="auto" w:fill="auto"/>
            <w:tcMar>
              <w:top w:w="57" w:type="dxa"/>
              <w:left w:w="94" w:type="dxa"/>
              <w:bottom w:w="57" w:type="dxa"/>
              <w:right w:w="94" w:type="dxa"/>
            </w:tcMar>
            <w:vAlign w:val="center"/>
            <w:hideMark/>
          </w:tcPr>
          <w:p w14:paraId="3608C398" w14:textId="77777777" w:rsidR="009B5317" w:rsidRPr="008238AF" w:rsidRDefault="009B5317" w:rsidP="00F32297">
            <w:pPr>
              <w:pStyle w:val="biao"/>
              <w:rPr>
                <w:color w:val="000000" w:themeColor="text1"/>
              </w:rPr>
            </w:pPr>
            <w:r w:rsidRPr="008238AF">
              <w:rPr>
                <w:rFonts w:hint="eastAsia"/>
                <w:color w:val="000000" w:themeColor="text1"/>
              </w:rPr>
              <w:t>通过给多个对象处理请求的机会，减少请求的发送者与接收者之间的耦合。将接收对象链接起来，在链中传递请求，直到有一个对象处理这个请求</w:t>
            </w:r>
          </w:p>
        </w:tc>
        <w:tc>
          <w:tcPr>
            <w:tcW w:w="775" w:type="pct"/>
            <w:shd w:val="clear" w:color="auto" w:fill="auto"/>
            <w:tcMar>
              <w:top w:w="57" w:type="dxa"/>
              <w:left w:w="94" w:type="dxa"/>
              <w:bottom w:w="57" w:type="dxa"/>
              <w:right w:w="94" w:type="dxa"/>
            </w:tcMar>
            <w:vAlign w:val="center"/>
            <w:hideMark/>
          </w:tcPr>
          <w:p w14:paraId="09447F1B" w14:textId="77777777" w:rsidR="009B5317" w:rsidRPr="008238AF" w:rsidRDefault="009B5317" w:rsidP="00F32297">
            <w:pPr>
              <w:pStyle w:val="biao"/>
              <w:rPr>
                <w:color w:val="000000" w:themeColor="text1"/>
              </w:rPr>
            </w:pPr>
            <w:r w:rsidRPr="008238AF">
              <w:rPr>
                <w:rFonts w:hint="eastAsia"/>
                <w:color w:val="000000" w:themeColor="text1"/>
              </w:rPr>
              <w:t>传递职责</w:t>
            </w:r>
          </w:p>
        </w:tc>
      </w:tr>
      <w:tr w:rsidR="009B5317" w:rsidRPr="008238AF" w14:paraId="3A78803B" w14:textId="77777777" w:rsidTr="00F32297">
        <w:trPr>
          <w:trHeight w:val="20"/>
        </w:trPr>
        <w:tc>
          <w:tcPr>
            <w:tcW w:w="992" w:type="pct"/>
            <w:shd w:val="clear" w:color="auto" w:fill="auto"/>
            <w:tcMar>
              <w:top w:w="57" w:type="dxa"/>
              <w:left w:w="94" w:type="dxa"/>
              <w:bottom w:w="57" w:type="dxa"/>
              <w:right w:w="94" w:type="dxa"/>
            </w:tcMar>
            <w:vAlign w:val="center"/>
            <w:hideMark/>
          </w:tcPr>
          <w:p w14:paraId="0545C561" w14:textId="77777777" w:rsidR="009B5317" w:rsidRPr="008238AF" w:rsidRDefault="009B5317" w:rsidP="00F32297">
            <w:pPr>
              <w:pStyle w:val="biao"/>
              <w:rPr>
                <w:color w:val="000000" w:themeColor="text1"/>
              </w:rPr>
            </w:pPr>
            <w:r w:rsidRPr="008238AF">
              <w:rPr>
                <w:rFonts w:hint="eastAsia"/>
                <w:color w:val="000000" w:themeColor="text1"/>
              </w:rPr>
              <w:t>Command</w:t>
            </w:r>
          </w:p>
          <w:p w14:paraId="60B1BEF4" w14:textId="77777777" w:rsidR="009B5317" w:rsidRPr="008238AF" w:rsidRDefault="009B5317" w:rsidP="00F32297">
            <w:pPr>
              <w:pStyle w:val="biao"/>
              <w:rPr>
                <w:color w:val="000000" w:themeColor="text1"/>
              </w:rPr>
            </w:pPr>
            <w:r w:rsidRPr="008238AF">
              <w:rPr>
                <w:rFonts w:hint="eastAsia"/>
                <w:color w:val="000000" w:themeColor="text1"/>
              </w:rPr>
              <w:t>命令模式</w:t>
            </w:r>
          </w:p>
        </w:tc>
        <w:tc>
          <w:tcPr>
            <w:tcW w:w="3233" w:type="pct"/>
            <w:shd w:val="clear" w:color="auto" w:fill="auto"/>
            <w:tcMar>
              <w:top w:w="57" w:type="dxa"/>
              <w:left w:w="94" w:type="dxa"/>
              <w:bottom w:w="57" w:type="dxa"/>
              <w:right w:w="94" w:type="dxa"/>
            </w:tcMar>
            <w:vAlign w:val="center"/>
            <w:hideMark/>
          </w:tcPr>
          <w:p w14:paraId="1DF770A2" w14:textId="77777777" w:rsidR="009B5317" w:rsidRPr="008238AF" w:rsidRDefault="009B5317" w:rsidP="00F32297">
            <w:pPr>
              <w:pStyle w:val="biao"/>
              <w:rPr>
                <w:color w:val="000000" w:themeColor="text1"/>
              </w:rPr>
            </w:pPr>
            <w:r w:rsidRPr="008238AF">
              <w:rPr>
                <w:rFonts w:hint="eastAsia"/>
                <w:color w:val="000000" w:themeColor="text1"/>
              </w:rPr>
              <w:t>将一个请求封装为一个对象，从而可用不同的请求对客户进行参数化，将请求排队或记录请求日志，支持可撤销的操作</w:t>
            </w:r>
          </w:p>
        </w:tc>
        <w:tc>
          <w:tcPr>
            <w:tcW w:w="775" w:type="pct"/>
            <w:shd w:val="clear" w:color="auto" w:fill="auto"/>
            <w:tcMar>
              <w:top w:w="57" w:type="dxa"/>
              <w:left w:w="94" w:type="dxa"/>
              <w:bottom w:w="57" w:type="dxa"/>
              <w:right w:w="94" w:type="dxa"/>
            </w:tcMar>
            <w:vAlign w:val="center"/>
            <w:hideMark/>
          </w:tcPr>
          <w:p w14:paraId="38A8B019" w14:textId="77777777" w:rsidR="009B5317" w:rsidRPr="008238AF" w:rsidRDefault="009B5317" w:rsidP="00F32297">
            <w:pPr>
              <w:pStyle w:val="biao"/>
              <w:rPr>
                <w:color w:val="000000" w:themeColor="text1"/>
              </w:rPr>
            </w:pPr>
            <w:r w:rsidRPr="008238AF">
              <w:rPr>
                <w:rFonts w:hint="eastAsia"/>
                <w:color w:val="000000" w:themeColor="text1"/>
              </w:rPr>
              <w:t>日志记录，可撤销</w:t>
            </w:r>
          </w:p>
        </w:tc>
      </w:tr>
      <w:tr w:rsidR="009B5317" w:rsidRPr="008238AF" w14:paraId="3191B658" w14:textId="77777777" w:rsidTr="00F32297">
        <w:trPr>
          <w:trHeight w:val="20"/>
        </w:trPr>
        <w:tc>
          <w:tcPr>
            <w:tcW w:w="992" w:type="pct"/>
            <w:shd w:val="clear" w:color="auto" w:fill="auto"/>
            <w:tcMar>
              <w:top w:w="57" w:type="dxa"/>
              <w:left w:w="94" w:type="dxa"/>
              <w:bottom w:w="57" w:type="dxa"/>
              <w:right w:w="94" w:type="dxa"/>
            </w:tcMar>
            <w:vAlign w:val="center"/>
            <w:hideMark/>
          </w:tcPr>
          <w:p w14:paraId="3BDC2669" w14:textId="77777777" w:rsidR="009B5317" w:rsidRPr="008238AF" w:rsidRDefault="009B5317" w:rsidP="00F32297">
            <w:pPr>
              <w:pStyle w:val="biao"/>
              <w:rPr>
                <w:color w:val="000000" w:themeColor="text1"/>
              </w:rPr>
            </w:pPr>
            <w:r w:rsidRPr="008238AF">
              <w:rPr>
                <w:rFonts w:hint="eastAsia"/>
                <w:color w:val="000000" w:themeColor="text1"/>
              </w:rPr>
              <w:t>Interpreter</w:t>
            </w:r>
          </w:p>
          <w:p w14:paraId="07BA4EDC" w14:textId="77777777" w:rsidR="009B5317" w:rsidRPr="008238AF" w:rsidRDefault="009B5317" w:rsidP="00F32297">
            <w:pPr>
              <w:pStyle w:val="biao"/>
              <w:rPr>
                <w:color w:val="000000" w:themeColor="text1"/>
              </w:rPr>
            </w:pPr>
            <w:r w:rsidRPr="008238AF">
              <w:rPr>
                <w:rFonts w:hint="eastAsia"/>
                <w:color w:val="000000" w:themeColor="text1"/>
              </w:rPr>
              <w:t>解释器模式</w:t>
            </w:r>
          </w:p>
        </w:tc>
        <w:tc>
          <w:tcPr>
            <w:tcW w:w="3233" w:type="pct"/>
            <w:shd w:val="clear" w:color="auto" w:fill="auto"/>
            <w:tcMar>
              <w:top w:w="57" w:type="dxa"/>
              <w:left w:w="94" w:type="dxa"/>
              <w:bottom w:w="57" w:type="dxa"/>
              <w:right w:w="94" w:type="dxa"/>
            </w:tcMar>
            <w:vAlign w:val="center"/>
            <w:hideMark/>
          </w:tcPr>
          <w:p w14:paraId="116FF0B1" w14:textId="77777777" w:rsidR="009B5317" w:rsidRPr="008238AF" w:rsidRDefault="009B5317" w:rsidP="00F32297">
            <w:pPr>
              <w:pStyle w:val="biao"/>
              <w:rPr>
                <w:color w:val="000000" w:themeColor="text1"/>
              </w:rPr>
            </w:pPr>
            <w:r w:rsidRPr="008238AF">
              <w:rPr>
                <w:rFonts w:hint="eastAsia"/>
                <w:color w:val="000000" w:themeColor="text1"/>
              </w:rPr>
              <w:t>给定一种语言，定义它的文法表示，并定义一个解释器，该解释器用来根据文法表示来解释语言中的句子</w:t>
            </w:r>
          </w:p>
        </w:tc>
        <w:tc>
          <w:tcPr>
            <w:tcW w:w="775" w:type="pct"/>
            <w:shd w:val="clear" w:color="auto" w:fill="auto"/>
            <w:tcMar>
              <w:top w:w="57" w:type="dxa"/>
              <w:left w:w="94" w:type="dxa"/>
              <w:bottom w:w="57" w:type="dxa"/>
              <w:right w:w="94" w:type="dxa"/>
            </w:tcMar>
            <w:vAlign w:val="center"/>
            <w:hideMark/>
          </w:tcPr>
          <w:p w14:paraId="0E717492" w14:textId="77777777" w:rsidR="009B5317" w:rsidRPr="008238AF" w:rsidRDefault="009B5317" w:rsidP="00F32297">
            <w:pPr>
              <w:pStyle w:val="biao"/>
              <w:rPr>
                <w:color w:val="000000" w:themeColor="text1"/>
              </w:rPr>
            </w:pPr>
            <w:r w:rsidRPr="008238AF">
              <w:rPr>
                <w:rFonts w:hint="eastAsia"/>
                <w:color w:val="000000" w:themeColor="text1"/>
              </w:rPr>
              <w:t>虚拟机的机制</w:t>
            </w:r>
          </w:p>
        </w:tc>
      </w:tr>
      <w:tr w:rsidR="009B5317" w:rsidRPr="008238AF" w14:paraId="7EE722EB" w14:textId="77777777" w:rsidTr="00F32297">
        <w:trPr>
          <w:trHeight w:val="20"/>
        </w:trPr>
        <w:tc>
          <w:tcPr>
            <w:tcW w:w="992" w:type="pct"/>
            <w:shd w:val="clear" w:color="auto" w:fill="auto"/>
            <w:tcMar>
              <w:top w:w="57" w:type="dxa"/>
              <w:left w:w="94" w:type="dxa"/>
              <w:bottom w:w="57" w:type="dxa"/>
              <w:right w:w="94" w:type="dxa"/>
            </w:tcMar>
            <w:vAlign w:val="center"/>
            <w:hideMark/>
          </w:tcPr>
          <w:p w14:paraId="3E0D1560" w14:textId="77777777" w:rsidR="009B5317" w:rsidRPr="008238AF" w:rsidRDefault="009B5317" w:rsidP="00F32297">
            <w:pPr>
              <w:pStyle w:val="biao"/>
              <w:rPr>
                <w:color w:val="000000" w:themeColor="text1"/>
              </w:rPr>
            </w:pPr>
            <w:r w:rsidRPr="008238AF">
              <w:rPr>
                <w:rFonts w:hint="eastAsia"/>
                <w:color w:val="000000" w:themeColor="text1"/>
              </w:rPr>
              <w:t>Iterator</w:t>
            </w:r>
          </w:p>
          <w:p w14:paraId="16F9E1B0" w14:textId="77777777" w:rsidR="009B5317" w:rsidRPr="008238AF" w:rsidRDefault="009B5317" w:rsidP="00F32297">
            <w:pPr>
              <w:pStyle w:val="biao"/>
              <w:rPr>
                <w:color w:val="000000" w:themeColor="text1"/>
              </w:rPr>
            </w:pPr>
            <w:r w:rsidRPr="008238AF">
              <w:rPr>
                <w:rFonts w:hint="eastAsia"/>
                <w:color w:val="000000" w:themeColor="text1"/>
              </w:rPr>
              <w:t>迭代器模式</w:t>
            </w:r>
          </w:p>
        </w:tc>
        <w:tc>
          <w:tcPr>
            <w:tcW w:w="3233" w:type="pct"/>
            <w:shd w:val="clear" w:color="auto" w:fill="auto"/>
            <w:tcMar>
              <w:top w:w="57" w:type="dxa"/>
              <w:left w:w="94" w:type="dxa"/>
              <w:bottom w:w="57" w:type="dxa"/>
              <w:right w:w="94" w:type="dxa"/>
            </w:tcMar>
            <w:vAlign w:val="center"/>
            <w:hideMark/>
          </w:tcPr>
          <w:p w14:paraId="0B53E04D" w14:textId="77777777" w:rsidR="009B5317" w:rsidRPr="008238AF" w:rsidRDefault="009B5317" w:rsidP="00F32297">
            <w:pPr>
              <w:pStyle w:val="biao"/>
              <w:rPr>
                <w:color w:val="000000" w:themeColor="text1"/>
              </w:rPr>
            </w:pPr>
            <w:r w:rsidRPr="008238AF">
              <w:rPr>
                <w:rFonts w:hint="eastAsia"/>
                <w:color w:val="000000" w:themeColor="text1"/>
              </w:rPr>
              <w:t>提供一种方法来顺序访问一个聚合对象中的各个元素，而不需要暴露该对象的内部表示</w:t>
            </w:r>
          </w:p>
        </w:tc>
        <w:tc>
          <w:tcPr>
            <w:tcW w:w="775" w:type="pct"/>
            <w:shd w:val="clear" w:color="auto" w:fill="auto"/>
            <w:tcMar>
              <w:top w:w="57" w:type="dxa"/>
              <w:left w:w="94" w:type="dxa"/>
              <w:bottom w:w="57" w:type="dxa"/>
              <w:right w:w="94" w:type="dxa"/>
            </w:tcMar>
            <w:vAlign w:val="center"/>
            <w:hideMark/>
          </w:tcPr>
          <w:p w14:paraId="2BD0A8C4" w14:textId="77777777" w:rsidR="009B5317" w:rsidRPr="008238AF" w:rsidRDefault="009B5317" w:rsidP="00F32297">
            <w:pPr>
              <w:pStyle w:val="biao"/>
              <w:rPr>
                <w:color w:val="000000" w:themeColor="text1"/>
              </w:rPr>
            </w:pPr>
            <w:r w:rsidRPr="008238AF">
              <w:rPr>
                <w:rFonts w:hint="eastAsia"/>
                <w:color w:val="000000" w:themeColor="text1"/>
              </w:rPr>
              <w:t>数据库数据集</w:t>
            </w:r>
          </w:p>
        </w:tc>
      </w:tr>
      <w:tr w:rsidR="009B5317" w:rsidRPr="008238AF" w14:paraId="7D1C2FDF" w14:textId="77777777" w:rsidTr="00F32297">
        <w:trPr>
          <w:trHeight w:val="20"/>
        </w:trPr>
        <w:tc>
          <w:tcPr>
            <w:tcW w:w="992" w:type="pct"/>
            <w:shd w:val="clear" w:color="auto" w:fill="auto"/>
            <w:tcMar>
              <w:top w:w="57" w:type="dxa"/>
              <w:left w:w="94" w:type="dxa"/>
              <w:bottom w:w="57" w:type="dxa"/>
              <w:right w:w="94" w:type="dxa"/>
            </w:tcMar>
            <w:vAlign w:val="center"/>
            <w:hideMark/>
          </w:tcPr>
          <w:p w14:paraId="043388A9" w14:textId="77777777" w:rsidR="009B5317" w:rsidRPr="008238AF" w:rsidRDefault="009B5317" w:rsidP="00F32297">
            <w:pPr>
              <w:pStyle w:val="biao"/>
              <w:rPr>
                <w:color w:val="000000" w:themeColor="text1"/>
              </w:rPr>
            </w:pPr>
            <w:r w:rsidRPr="008238AF">
              <w:rPr>
                <w:rFonts w:hint="eastAsia"/>
                <w:color w:val="000000" w:themeColor="text1"/>
              </w:rPr>
              <w:t>Mediator</w:t>
            </w:r>
          </w:p>
          <w:p w14:paraId="480E7577" w14:textId="77777777" w:rsidR="009B5317" w:rsidRPr="008238AF" w:rsidRDefault="009B5317" w:rsidP="00F32297">
            <w:pPr>
              <w:pStyle w:val="biao"/>
              <w:rPr>
                <w:color w:val="000000" w:themeColor="text1"/>
              </w:rPr>
            </w:pPr>
            <w:r w:rsidRPr="008238AF">
              <w:rPr>
                <w:rFonts w:hint="eastAsia"/>
                <w:color w:val="000000" w:themeColor="text1"/>
              </w:rPr>
              <w:t>中介者模式</w:t>
            </w:r>
          </w:p>
        </w:tc>
        <w:tc>
          <w:tcPr>
            <w:tcW w:w="3233" w:type="pct"/>
            <w:shd w:val="clear" w:color="auto" w:fill="auto"/>
            <w:tcMar>
              <w:top w:w="57" w:type="dxa"/>
              <w:left w:w="94" w:type="dxa"/>
              <w:bottom w:w="57" w:type="dxa"/>
              <w:right w:w="94" w:type="dxa"/>
            </w:tcMar>
            <w:vAlign w:val="center"/>
            <w:hideMark/>
          </w:tcPr>
          <w:p w14:paraId="6DBD274D" w14:textId="77777777" w:rsidR="009B5317" w:rsidRPr="008238AF" w:rsidRDefault="009B5317" w:rsidP="00F32297">
            <w:pPr>
              <w:pStyle w:val="biao"/>
              <w:rPr>
                <w:color w:val="000000" w:themeColor="text1"/>
              </w:rPr>
            </w:pPr>
            <w:r w:rsidRPr="008238AF">
              <w:rPr>
                <w:rFonts w:hint="eastAsia"/>
                <w:color w:val="000000" w:themeColor="text1"/>
              </w:rPr>
              <w:t>用一个中介对象来封装一系列的对象交互。它使各对象不需要显式地相互调用，从而达到低耦合，还可以独立地改变对象间的交互</w:t>
            </w:r>
          </w:p>
        </w:tc>
        <w:tc>
          <w:tcPr>
            <w:tcW w:w="775" w:type="pct"/>
            <w:shd w:val="clear" w:color="auto" w:fill="auto"/>
            <w:tcMar>
              <w:top w:w="57" w:type="dxa"/>
              <w:left w:w="94" w:type="dxa"/>
              <w:bottom w:w="57" w:type="dxa"/>
              <w:right w:w="94" w:type="dxa"/>
            </w:tcMar>
            <w:vAlign w:val="center"/>
            <w:hideMark/>
          </w:tcPr>
          <w:p w14:paraId="0C99A358" w14:textId="77777777" w:rsidR="009B5317" w:rsidRPr="008238AF" w:rsidRDefault="009B5317" w:rsidP="00F32297">
            <w:pPr>
              <w:pStyle w:val="biao"/>
              <w:rPr>
                <w:color w:val="000000" w:themeColor="text1"/>
              </w:rPr>
            </w:pPr>
            <w:r w:rsidRPr="008238AF">
              <w:rPr>
                <w:rFonts w:hint="eastAsia"/>
                <w:color w:val="000000" w:themeColor="text1"/>
              </w:rPr>
              <w:t>不直接引用</w:t>
            </w:r>
          </w:p>
        </w:tc>
      </w:tr>
      <w:tr w:rsidR="009B5317" w:rsidRPr="008238AF" w14:paraId="218CA787" w14:textId="77777777" w:rsidTr="00F32297">
        <w:trPr>
          <w:trHeight w:val="20"/>
        </w:trPr>
        <w:tc>
          <w:tcPr>
            <w:tcW w:w="992"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3D657419" w14:textId="77777777" w:rsidR="009B5317" w:rsidRPr="008238AF" w:rsidRDefault="009B5317" w:rsidP="00F32297">
            <w:pPr>
              <w:pStyle w:val="biao"/>
              <w:rPr>
                <w:color w:val="000000" w:themeColor="text1"/>
              </w:rPr>
            </w:pPr>
            <w:r w:rsidRPr="008238AF">
              <w:rPr>
                <w:rFonts w:hint="eastAsia"/>
                <w:color w:val="000000" w:themeColor="text1"/>
              </w:rPr>
              <w:t>Memento</w:t>
            </w:r>
          </w:p>
          <w:p w14:paraId="7823C71C" w14:textId="77777777" w:rsidR="009B5317" w:rsidRPr="008238AF" w:rsidRDefault="009B5317" w:rsidP="00F32297">
            <w:pPr>
              <w:pStyle w:val="biao"/>
              <w:rPr>
                <w:color w:val="000000" w:themeColor="text1"/>
              </w:rPr>
            </w:pPr>
            <w:r w:rsidRPr="008238AF">
              <w:rPr>
                <w:rFonts w:hint="eastAsia"/>
                <w:color w:val="000000" w:themeColor="text1"/>
              </w:rPr>
              <w:t>备忘录模式</w:t>
            </w:r>
          </w:p>
        </w:tc>
        <w:tc>
          <w:tcPr>
            <w:tcW w:w="3233"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0F9A69D2" w14:textId="77777777" w:rsidR="009B5317" w:rsidRPr="008238AF" w:rsidRDefault="009B5317" w:rsidP="00F32297">
            <w:pPr>
              <w:pStyle w:val="biao"/>
              <w:rPr>
                <w:color w:val="000000" w:themeColor="text1"/>
              </w:rPr>
            </w:pPr>
            <w:r w:rsidRPr="008238AF">
              <w:rPr>
                <w:rFonts w:hint="eastAsia"/>
                <w:color w:val="000000" w:themeColor="text1"/>
              </w:rPr>
              <w:t>在不破坏封装性的前提下，捕获一个对象的内部状态，并在该对象之外保存这个状态，从而可以在以后将该对象恢复到原先保存的状态</w:t>
            </w:r>
          </w:p>
        </w:tc>
        <w:tc>
          <w:tcPr>
            <w:tcW w:w="775"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31DA5F74" w14:textId="77777777" w:rsidR="009B5317" w:rsidRPr="008238AF" w:rsidRDefault="009B5317" w:rsidP="00F32297">
            <w:pPr>
              <w:pStyle w:val="biao"/>
              <w:rPr>
                <w:color w:val="000000" w:themeColor="text1"/>
              </w:rPr>
            </w:pPr>
            <w:r w:rsidRPr="008238AF">
              <w:rPr>
                <w:rFonts w:hint="eastAsia"/>
                <w:color w:val="000000" w:themeColor="text1"/>
              </w:rPr>
              <w:t>可恢复</w:t>
            </w:r>
          </w:p>
        </w:tc>
      </w:tr>
      <w:tr w:rsidR="009B5317" w:rsidRPr="008238AF" w14:paraId="4D7B49A9" w14:textId="77777777" w:rsidTr="00F32297">
        <w:trPr>
          <w:trHeight w:val="20"/>
        </w:trPr>
        <w:tc>
          <w:tcPr>
            <w:tcW w:w="992"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2C03BD56" w14:textId="77777777" w:rsidR="009B5317" w:rsidRPr="008238AF" w:rsidRDefault="009B5317" w:rsidP="00F32297">
            <w:pPr>
              <w:pStyle w:val="biao"/>
              <w:rPr>
                <w:color w:val="000000" w:themeColor="text1"/>
              </w:rPr>
            </w:pPr>
            <w:r w:rsidRPr="008238AF">
              <w:rPr>
                <w:rFonts w:hint="eastAsia"/>
                <w:color w:val="000000" w:themeColor="text1"/>
              </w:rPr>
              <w:t>Observer</w:t>
            </w:r>
          </w:p>
          <w:p w14:paraId="2683572C" w14:textId="77777777" w:rsidR="009B5317" w:rsidRPr="008238AF" w:rsidRDefault="009B5317" w:rsidP="00F32297">
            <w:pPr>
              <w:pStyle w:val="biao"/>
              <w:rPr>
                <w:color w:val="000000" w:themeColor="text1"/>
              </w:rPr>
            </w:pPr>
            <w:r w:rsidRPr="008238AF">
              <w:rPr>
                <w:rFonts w:hint="eastAsia"/>
                <w:color w:val="000000" w:themeColor="text1"/>
              </w:rPr>
              <w:t>观察者模式</w:t>
            </w:r>
          </w:p>
        </w:tc>
        <w:tc>
          <w:tcPr>
            <w:tcW w:w="3233"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17B3FF0A" w14:textId="77777777" w:rsidR="009B5317" w:rsidRPr="008238AF" w:rsidRDefault="009B5317" w:rsidP="00F32297">
            <w:pPr>
              <w:pStyle w:val="biao"/>
              <w:rPr>
                <w:color w:val="000000" w:themeColor="text1"/>
              </w:rPr>
            </w:pPr>
            <w:r w:rsidRPr="008238AF">
              <w:rPr>
                <w:rFonts w:hint="eastAsia"/>
                <w:color w:val="000000" w:themeColor="text1"/>
              </w:rPr>
              <w:t>定义对象间的一种一对多的依赖关系，当一个对象的状态发生改变时，所有依赖于它的对象都得到通知并自动更新</w:t>
            </w:r>
          </w:p>
        </w:tc>
        <w:tc>
          <w:tcPr>
            <w:tcW w:w="775"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6F4BE41E" w14:textId="77777777" w:rsidR="009B5317" w:rsidRPr="008238AF" w:rsidRDefault="009B5317" w:rsidP="00F32297">
            <w:pPr>
              <w:pStyle w:val="biao"/>
              <w:rPr>
                <w:color w:val="000000" w:themeColor="text1"/>
              </w:rPr>
            </w:pPr>
            <w:r w:rsidRPr="008238AF">
              <w:rPr>
                <w:rFonts w:hint="eastAsia"/>
                <w:color w:val="000000" w:themeColor="text1"/>
              </w:rPr>
              <w:t>联动</w:t>
            </w:r>
          </w:p>
        </w:tc>
      </w:tr>
      <w:tr w:rsidR="009B5317" w:rsidRPr="008238AF" w14:paraId="2389C51B" w14:textId="77777777" w:rsidTr="00F32297">
        <w:trPr>
          <w:trHeight w:val="20"/>
        </w:trPr>
        <w:tc>
          <w:tcPr>
            <w:tcW w:w="992"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0DC5AE7E" w14:textId="77777777" w:rsidR="009B5317" w:rsidRPr="008238AF" w:rsidRDefault="009B5317" w:rsidP="00F32297">
            <w:pPr>
              <w:pStyle w:val="biao"/>
              <w:rPr>
                <w:color w:val="000000" w:themeColor="text1"/>
              </w:rPr>
            </w:pPr>
            <w:r w:rsidRPr="008238AF">
              <w:rPr>
                <w:rFonts w:hint="eastAsia"/>
                <w:color w:val="000000" w:themeColor="text1"/>
              </w:rPr>
              <w:t>State</w:t>
            </w:r>
          </w:p>
          <w:p w14:paraId="73C3BFEF" w14:textId="77777777" w:rsidR="009B5317" w:rsidRPr="008238AF" w:rsidRDefault="009B5317" w:rsidP="00F32297">
            <w:pPr>
              <w:pStyle w:val="biao"/>
              <w:rPr>
                <w:color w:val="000000" w:themeColor="text1"/>
              </w:rPr>
            </w:pPr>
            <w:r w:rsidRPr="008238AF">
              <w:rPr>
                <w:rFonts w:hint="eastAsia"/>
                <w:color w:val="000000" w:themeColor="text1"/>
              </w:rPr>
              <w:t>状态模式</w:t>
            </w:r>
          </w:p>
        </w:tc>
        <w:tc>
          <w:tcPr>
            <w:tcW w:w="3233"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37A71B73" w14:textId="77777777" w:rsidR="009B5317" w:rsidRPr="008238AF" w:rsidRDefault="009B5317" w:rsidP="00F32297">
            <w:pPr>
              <w:pStyle w:val="biao"/>
              <w:rPr>
                <w:color w:val="000000" w:themeColor="text1"/>
              </w:rPr>
            </w:pPr>
            <w:r w:rsidRPr="008238AF">
              <w:rPr>
                <w:rFonts w:hint="eastAsia"/>
                <w:color w:val="000000" w:themeColor="text1"/>
              </w:rPr>
              <w:t>允许一个对象在其内部状态改变时改变它的行为</w:t>
            </w:r>
          </w:p>
        </w:tc>
        <w:tc>
          <w:tcPr>
            <w:tcW w:w="775"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20D4ECB6" w14:textId="77777777" w:rsidR="009B5317" w:rsidRPr="008238AF" w:rsidRDefault="009B5317" w:rsidP="00F32297">
            <w:pPr>
              <w:pStyle w:val="biao"/>
              <w:rPr>
                <w:color w:val="000000" w:themeColor="text1"/>
              </w:rPr>
            </w:pPr>
            <w:r w:rsidRPr="008238AF">
              <w:rPr>
                <w:rFonts w:hint="eastAsia"/>
                <w:color w:val="000000" w:themeColor="text1"/>
              </w:rPr>
              <w:t>状态变成类</w:t>
            </w:r>
          </w:p>
        </w:tc>
      </w:tr>
      <w:tr w:rsidR="009B5317" w:rsidRPr="008238AF" w14:paraId="7534CC5B" w14:textId="77777777" w:rsidTr="00F32297">
        <w:trPr>
          <w:trHeight w:val="20"/>
        </w:trPr>
        <w:tc>
          <w:tcPr>
            <w:tcW w:w="992"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775B5F1E" w14:textId="77777777" w:rsidR="009B5317" w:rsidRPr="008238AF" w:rsidRDefault="009B5317" w:rsidP="00F32297">
            <w:pPr>
              <w:pStyle w:val="biao"/>
              <w:rPr>
                <w:color w:val="000000" w:themeColor="text1"/>
              </w:rPr>
            </w:pPr>
            <w:r w:rsidRPr="008238AF">
              <w:rPr>
                <w:rFonts w:hint="eastAsia"/>
                <w:color w:val="000000" w:themeColor="text1"/>
              </w:rPr>
              <w:t>Strategy</w:t>
            </w:r>
          </w:p>
          <w:p w14:paraId="075CF897" w14:textId="77777777" w:rsidR="009B5317" w:rsidRPr="008238AF" w:rsidRDefault="009B5317" w:rsidP="00F32297">
            <w:pPr>
              <w:pStyle w:val="biao"/>
              <w:rPr>
                <w:color w:val="000000" w:themeColor="text1"/>
              </w:rPr>
            </w:pPr>
            <w:r w:rsidRPr="008238AF">
              <w:rPr>
                <w:rFonts w:hint="eastAsia"/>
                <w:color w:val="000000" w:themeColor="text1"/>
              </w:rPr>
              <w:t>策略模式</w:t>
            </w:r>
          </w:p>
        </w:tc>
        <w:tc>
          <w:tcPr>
            <w:tcW w:w="3233"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14B9618B" w14:textId="77777777" w:rsidR="009B5317" w:rsidRPr="008238AF" w:rsidRDefault="009B5317" w:rsidP="00F32297">
            <w:pPr>
              <w:pStyle w:val="biao"/>
              <w:rPr>
                <w:color w:val="000000" w:themeColor="text1"/>
              </w:rPr>
            </w:pPr>
            <w:r w:rsidRPr="008238AF">
              <w:rPr>
                <w:rFonts w:hint="eastAsia"/>
                <w:color w:val="000000" w:themeColor="text1"/>
              </w:rPr>
              <w:t>定义一系列算法，把它们一个个封装起来，并且使它们之间可互相替换，从而让算法可以独立于使用它的用户而变化</w:t>
            </w:r>
          </w:p>
        </w:tc>
        <w:tc>
          <w:tcPr>
            <w:tcW w:w="775"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26DFDD2D" w14:textId="77777777" w:rsidR="009B5317" w:rsidRPr="008238AF" w:rsidRDefault="009B5317" w:rsidP="00F32297">
            <w:pPr>
              <w:pStyle w:val="biao"/>
              <w:rPr>
                <w:color w:val="000000" w:themeColor="text1"/>
              </w:rPr>
            </w:pPr>
            <w:r w:rsidRPr="008238AF">
              <w:rPr>
                <w:rFonts w:hint="eastAsia"/>
                <w:color w:val="000000" w:themeColor="text1"/>
              </w:rPr>
              <w:t>多方案切换</w:t>
            </w:r>
          </w:p>
        </w:tc>
      </w:tr>
      <w:tr w:rsidR="009B5317" w:rsidRPr="008238AF" w14:paraId="54430673" w14:textId="77777777" w:rsidTr="00F32297">
        <w:trPr>
          <w:trHeight w:val="20"/>
        </w:trPr>
        <w:tc>
          <w:tcPr>
            <w:tcW w:w="992"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0590A411" w14:textId="77777777" w:rsidR="009B5317" w:rsidRPr="008238AF" w:rsidRDefault="009B5317" w:rsidP="00F32297">
            <w:pPr>
              <w:pStyle w:val="biao"/>
              <w:rPr>
                <w:color w:val="000000" w:themeColor="text1"/>
              </w:rPr>
            </w:pPr>
            <w:r w:rsidRPr="008238AF">
              <w:rPr>
                <w:rFonts w:hint="eastAsia"/>
                <w:color w:val="000000" w:themeColor="text1"/>
              </w:rPr>
              <w:t>Template Method</w:t>
            </w:r>
          </w:p>
          <w:p w14:paraId="18F2CDF6" w14:textId="77777777" w:rsidR="009B5317" w:rsidRPr="008238AF" w:rsidRDefault="009B5317" w:rsidP="00F32297">
            <w:pPr>
              <w:pStyle w:val="biao"/>
              <w:rPr>
                <w:color w:val="000000" w:themeColor="text1"/>
              </w:rPr>
            </w:pPr>
            <w:r w:rsidRPr="008238AF">
              <w:rPr>
                <w:rFonts w:hint="eastAsia"/>
                <w:color w:val="000000" w:themeColor="text1"/>
              </w:rPr>
              <w:t>模板方法模式</w:t>
            </w:r>
          </w:p>
        </w:tc>
        <w:tc>
          <w:tcPr>
            <w:tcW w:w="3233"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35D4092B" w14:textId="77777777" w:rsidR="009B5317" w:rsidRPr="008238AF" w:rsidRDefault="009B5317" w:rsidP="00F32297">
            <w:pPr>
              <w:pStyle w:val="biao"/>
              <w:rPr>
                <w:color w:val="000000" w:themeColor="text1"/>
              </w:rPr>
            </w:pPr>
            <w:r w:rsidRPr="008238AF">
              <w:rPr>
                <w:rFonts w:hint="eastAsia"/>
                <w:color w:val="000000" w:themeColor="text1"/>
              </w:rPr>
              <w:t>定义一个操作中的算法骨架，而将一些步骤延迟到子类中，使得子类可以不改变一个算法的结构即可重新定义算法的某些特定步骤</w:t>
            </w:r>
          </w:p>
        </w:tc>
        <w:tc>
          <w:tcPr>
            <w:tcW w:w="775"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2270964F" w14:textId="77777777" w:rsidR="009B5317" w:rsidRPr="008238AF" w:rsidRDefault="009B5317" w:rsidP="00F32297">
            <w:pPr>
              <w:pStyle w:val="biao"/>
              <w:rPr>
                <w:color w:val="000000" w:themeColor="text1"/>
              </w:rPr>
            </w:pPr>
            <w:r w:rsidRPr="008238AF">
              <w:rPr>
                <w:rFonts w:hint="eastAsia"/>
                <w:color w:val="000000" w:themeColor="text1"/>
              </w:rPr>
              <w:t>文档模板填空</w:t>
            </w:r>
          </w:p>
        </w:tc>
      </w:tr>
      <w:tr w:rsidR="009B5317" w:rsidRPr="008238AF" w14:paraId="13D18FD2" w14:textId="77777777" w:rsidTr="00F32297">
        <w:trPr>
          <w:trHeight w:val="20"/>
        </w:trPr>
        <w:tc>
          <w:tcPr>
            <w:tcW w:w="992"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2A5B5AFF" w14:textId="77777777" w:rsidR="009B5317" w:rsidRPr="008238AF" w:rsidRDefault="009B5317" w:rsidP="00F32297">
            <w:pPr>
              <w:pStyle w:val="biao"/>
              <w:rPr>
                <w:color w:val="000000" w:themeColor="text1"/>
              </w:rPr>
            </w:pPr>
            <w:r w:rsidRPr="008238AF">
              <w:rPr>
                <w:rFonts w:hint="eastAsia"/>
                <w:color w:val="000000" w:themeColor="text1"/>
              </w:rPr>
              <w:t>Visitor</w:t>
            </w:r>
          </w:p>
          <w:p w14:paraId="0DBEADB9" w14:textId="77777777" w:rsidR="009B5317" w:rsidRPr="008238AF" w:rsidRDefault="009B5317" w:rsidP="00F32297">
            <w:pPr>
              <w:pStyle w:val="biao"/>
              <w:rPr>
                <w:color w:val="000000" w:themeColor="text1"/>
              </w:rPr>
            </w:pPr>
            <w:r w:rsidRPr="008238AF">
              <w:rPr>
                <w:rFonts w:hint="eastAsia"/>
                <w:color w:val="000000" w:themeColor="text1"/>
              </w:rPr>
              <w:t>访问者模式</w:t>
            </w:r>
          </w:p>
        </w:tc>
        <w:tc>
          <w:tcPr>
            <w:tcW w:w="3233"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671B57D0" w14:textId="77777777" w:rsidR="009B5317" w:rsidRPr="008238AF" w:rsidRDefault="009B5317" w:rsidP="00F32297">
            <w:pPr>
              <w:pStyle w:val="biao"/>
              <w:rPr>
                <w:color w:val="000000" w:themeColor="text1"/>
              </w:rPr>
            </w:pPr>
            <w:r w:rsidRPr="008238AF">
              <w:rPr>
                <w:rFonts w:hint="eastAsia"/>
                <w:color w:val="000000" w:themeColor="text1"/>
              </w:rPr>
              <w:t>表示一个作用于某对象结构中的各元素的操作，使得在不改变各元素的类的前提下定义作用于这些元素的新操作</w:t>
            </w:r>
          </w:p>
        </w:tc>
        <w:tc>
          <w:tcPr>
            <w:tcW w:w="775" w:type="pct"/>
            <w:tcBorders>
              <w:top w:val="single" w:sz="4" w:space="0" w:color="auto"/>
              <w:left w:val="single" w:sz="4" w:space="0" w:color="auto"/>
              <w:bottom w:val="single" w:sz="4" w:space="0" w:color="auto"/>
              <w:right w:val="single" w:sz="4" w:space="0" w:color="auto"/>
            </w:tcBorders>
            <w:shd w:val="clear" w:color="auto" w:fill="auto"/>
            <w:tcMar>
              <w:top w:w="57" w:type="dxa"/>
              <w:left w:w="94" w:type="dxa"/>
              <w:bottom w:w="57" w:type="dxa"/>
              <w:right w:w="94" w:type="dxa"/>
            </w:tcMar>
            <w:vAlign w:val="center"/>
            <w:hideMark/>
          </w:tcPr>
          <w:p w14:paraId="1F04BCF4" w14:textId="77777777" w:rsidR="009B5317" w:rsidRPr="008238AF" w:rsidRDefault="009B5317" w:rsidP="00F32297">
            <w:pPr>
              <w:pStyle w:val="biao"/>
              <w:rPr>
                <w:color w:val="000000" w:themeColor="text1"/>
              </w:rPr>
            </w:pPr>
            <w:r w:rsidRPr="008238AF">
              <w:rPr>
                <w:rFonts w:hint="eastAsia"/>
                <w:color w:val="000000" w:themeColor="text1"/>
              </w:rPr>
              <w:t>数据与操作分离</w:t>
            </w:r>
          </w:p>
        </w:tc>
      </w:tr>
    </w:tbl>
    <w:p w14:paraId="69872116" w14:textId="77777777" w:rsidR="009B5317" w:rsidRPr="008238AF" w:rsidRDefault="009B5317" w:rsidP="009B5317">
      <w:pPr>
        <w:ind w:left="420" w:firstLineChars="0" w:firstLine="0"/>
        <w:rPr>
          <w:color w:val="000000" w:themeColor="text1"/>
        </w:rPr>
      </w:pPr>
    </w:p>
    <w:p w14:paraId="000D32DF" w14:textId="77777777" w:rsidR="009B5317" w:rsidRPr="008238AF" w:rsidRDefault="009B5317" w:rsidP="009B5317">
      <w:pPr>
        <w:pStyle w:val="3"/>
        <w:ind w:firstLine="422"/>
        <w:rPr>
          <w:color w:val="000000" w:themeColor="text1"/>
        </w:rPr>
      </w:pPr>
      <w:bookmarkStart w:id="23" w:name="_Toc105689294"/>
      <w:r w:rsidRPr="008238AF">
        <w:rPr>
          <w:rFonts w:hint="eastAsia"/>
          <w:color w:val="000000" w:themeColor="text1"/>
        </w:rPr>
        <w:t>2</w:t>
      </w:r>
      <w:r w:rsidRPr="008238AF">
        <w:rPr>
          <w:color w:val="000000" w:themeColor="text1"/>
        </w:rPr>
        <w:t>.</w:t>
      </w:r>
      <w:r w:rsidR="00E3664B">
        <w:rPr>
          <w:color w:val="000000" w:themeColor="text1"/>
        </w:rPr>
        <w:t>5</w:t>
      </w:r>
      <w:r w:rsidRPr="008238AF">
        <w:rPr>
          <w:rFonts w:hint="eastAsia"/>
          <w:color w:val="000000" w:themeColor="text1"/>
        </w:rPr>
        <w:t>软件测试（</w:t>
      </w:r>
      <w:r w:rsidRPr="008238AF">
        <w:rPr>
          <w:rFonts w:ascii="Segoe UI Symbol" w:hAnsi="Segoe UI Symbol" w:cs="Segoe UI Symbol"/>
          <w:color w:val="000000" w:themeColor="text1"/>
        </w:rPr>
        <w:t>⭐⭐⭐⭐⭐</w:t>
      </w:r>
      <w:r w:rsidRPr="008238AF">
        <w:rPr>
          <w:rFonts w:hint="eastAsia"/>
          <w:color w:val="000000" w:themeColor="text1"/>
        </w:rPr>
        <w:t>）</w:t>
      </w:r>
      <w:bookmarkEnd w:id="23"/>
    </w:p>
    <w:p w14:paraId="15653B61" w14:textId="77777777" w:rsidR="009B5317" w:rsidRPr="008238AF" w:rsidRDefault="009B5317" w:rsidP="009B5317">
      <w:pPr>
        <w:pStyle w:val="4"/>
        <w:rPr>
          <w:color w:val="000000" w:themeColor="text1"/>
        </w:rPr>
      </w:pPr>
      <w:r w:rsidRPr="008238AF">
        <w:rPr>
          <w:rFonts w:hint="eastAsia"/>
          <w:color w:val="000000" w:themeColor="text1"/>
        </w:rPr>
        <w:t>2.</w:t>
      </w:r>
      <w:r w:rsidR="00E3664B">
        <w:rPr>
          <w:color w:val="000000" w:themeColor="text1"/>
        </w:rPr>
        <w:t>5</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概念和目标</w:t>
      </w:r>
    </w:p>
    <w:p w14:paraId="67A3ABB7" w14:textId="77777777" w:rsidR="009B5317" w:rsidRPr="008238AF" w:rsidRDefault="009B5317" w:rsidP="009B5317">
      <w:pPr>
        <w:ind w:firstLine="420"/>
        <w:rPr>
          <w:color w:val="000000" w:themeColor="text1"/>
        </w:rPr>
      </w:pPr>
      <w:r w:rsidRPr="008238AF">
        <w:rPr>
          <w:rFonts w:hint="eastAsia"/>
          <w:color w:val="000000" w:themeColor="text1"/>
        </w:rPr>
        <w:t>（1）概念</w:t>
      </w:r>
      <w:r w:rsidRPr="008238AF">
        <w:rPr>
          <w:color w:val="000000" w:themeColor="text1"/>
        </w:rPr>
        <w:t>：</w:t>
      </w:r>
      <w:r w:rsidRPr="008238AF">
        <w:rPr>
          <w:rFonts w:hint="eastAsia"/>
          <w:color w:val="000000" w:themeColor="text1"/>
        </w:rPr>
        <w:t>为了发现错误而执行程序的过程</w:t>
      </w:r>
    </w:p>
    <w:p w14:paraId="0CFF6AD0" w14:textId="77777777" w:rsidR="009B5317" w:rsidRPr="008238AF" w:rsidRDefault="009B5317" w:rsidP="009B5317">
      <w:pPr>
        <w:ind w:firstLine="420"/>
        <w:rPr>
          <w:color w:val="000000" w:themeColor="text1"/>
        </w:rPr>
      </w:pPr>
      <w:r w:rsidRPr="008238AF">
        <w:rPr>
          <w:rFonts w:hint="eastAsia"/>
          <w:color w:val="000000" w:themeColor="text1"/>
        </w:rPr>
        <w:t>（2）目标（《软件测试的艺术》）</w:t>
      </w:r>
    </w:p>
    <w:p w14:paraId="3DB15AF8" w14:textId="77777777" w:rsidR="009B5317" w:rsidRPr="008238AF" w:rsidRDefault="009B5317" w:rsidP="009B5317">
      <w:pPr>
        <w:ind w:firstLine="420"/>
        <w:rPr>
          <w:color w:val="000000" w:themeColor="text1"/>
        </w:rPr>
      </w:pPr>
      <w:r w:rsidRPr="008238AF">
        <w:rPr>
          <w:rFonts w:hint="eastAsia"/>
          <w:color w:val="000000" w:themeColor="text1"/>
        </w:rPr>
        <w:t>是为了发现错误而执行程序的过程</w:t>
      </w:r>
    </w:p>
    <w:p w14:paraId="57FBB8C7" w14:textId="77777777" w:rsidR="009B5317" w:rsidRPr="008238AF" w:rsidRDefault="009B5317" w:rsidP="009B5317">
      <w:pPr>
        <w:ind w:firstLine="420"/>
        <w:rPr>
          <w:color w:val="000000" w:themeColor="text1"/>
        </w:rPr>
      </w:pPr>
      <w:r w:rsidRPr="008238AF">
        <w:rPr>
          <w:rFonts w:hint="eastAsia"/>
          <w:color w:val="000000" w:themeColor="text1"/>
        </w:rPr>
        <w:t>好的测试方案能够发现迄今为止尚未发现的错误</w:t>
      </w:r>
    </w:p>
    <w:p w14:paraId="6EEC9E94" w14:textId="77777777" w:rsidR="009B5317" w:rsidRPr="008238AF" w:rsidRDefault="009B5317" w:rsidP="009B5317">
      <w:pPr>
        <w:ind w:firstLine="420"/>
        <w:rPr>
          <w:color w:val="000000" w:themeColor="text1"/>
        </w:rPr>
      </w:pPr>
      <w:r w:rsidRPr="008238AF">
        <w:rPr>
          <w:rFonts w:hint="eastAsia"/>
          <w:color w:val="000000" w:themeColor="text1"/>
        </w:rPr>
        <w:t>成功的测试将发现至今尚未发现的错误</w:t>
      </w:r>
    </w:p>
    <w:p w14:paraId="068C9060" w14:textId="77777777" w:rsidR="009B5317" w:rsidRPr="008238AF" w:rsidRDefault="009B5317" w:rsidP="005F6B25">
      <w:pPr>
        <w:pStyle w:val="4"/>
        <w:rPr>
          <w:color w:val="000000" w:themeColor="text1"/>
        </w:rPr>
      </w:pPr>
      <w:r w:rsidRPr="008238AF">
        <w:rPr>
          <w:rFonts w:hint="eastAsia"/>
          <w:color w:val="000000" w:themeColor="text1"/>
        </w:rPr>
        <w:t>2.</w:t>
      </w:r>
      <w:r w:rsidR="00E3664B">
        <w:rPr>
          <w:color w:val="000000" w:themeColor="text1"/>
        </w:rPr>
        <w:t>5</w:t>
      </w:r>
      <w:r w:rsidRPr="008238AF">
        <w:rPr>
          <w:rFonts w:hint="eastAsia"/>
          <w:color w:val="000000" w:themeColor="text1"/>
        </w:rPr>
        <w:t>.</w:t>
      </w:r>
      <w:r w:rsidR="00EA38A6">
        <w:rPr>
          <w:color w:val="000000" w:themeColor="text1"/>
        </w:rPr>
        <w:t>2</w:t>
      </w:r>
      <w:r w:rsidRPr="008238AF">
        <w:rPr>
          <w:color w:val="000000" w:themeColor="text1"/>
        </w:rPr>
        <w:t xml:space="preserve"> </w:t>
      </w:r>
      <w:r w:rsidRPr="008238AF">
        <w:rPr>
          <w:rFonts w:hint="eastAsia"/>
          <w:color w:val="000000" w:themeColor="text1"/>
        </w:rPr>
        <w:t>测试阶段和分类</w:t>
      </w:r>
    </w:p>
    <w:p w14:paraId="598B690C" w14:textId="77777777" w:rsidR="009B5317" w:rsidRPr="008238AF" w:rsidRDefault="009B5317" w:rsidP="009B5317">
      <w:pPr>
        <w:ind w:firstLine="420"/>
        <w:rPr>
          <w:color w:val="000000" w:themeColor="text1"/>
        </w:rPr>
      </w:pPr>
      <w:r w:rsidRPr="008238AF">
        <w:rPr>
          <w:rFonts w:hint="eastAsia"/>
          <w:color w:val="000000" w:themeColor="text1"/>
        </w:rPr>
        <w:t>（1）单元测试</w:t>
      </w:r>
    </w:p>
    <w:p w14:paraId="5449D7B6" w14:textId="77777777" w:rsidR="009B5317" w:rsidRPr="008238AF" w:rsidRDefault="009B5317" w:rsidP="009B5317">
      <w:pPr>
        <w:ind w:firstLine="420"/>
        <w:rPr>
          <w:color w:val="000000" w:themeColor="text1"/>
        </w:rPr>
      </w:pPr>
      <w:r w:rsidRPr="008238AF">
        <w:rPr>
          <w:rFonts w:hint="eastAsia"/>
          <w:color w:val="000000" w:themeColor="text1"/>
        </w:rPr>
        <w:t>概念：又称模块测试，是通过对每个最小的软件模块进行测试，对照模块的功能说明，检查各个程序模块是否正确地实现了规定的功能，确保其能正常工作。</w:t>
      </w:r>
    </w:p>
    <w:p w14:paraId="2FE53F9A" w14:textId="77777777" w:rsidR="009B5317" w:rsidRPr="008238AF" w:rsidRDefault="009B5317" w:rsidP="009B5317">
      <w:pPr>
        <w:ind w:firstLine="420"/>
        <w:rPr>
          <w:color w:val="000000" w:themeColor="text1"/>
        </w:rPr>
      </w:pPr>
      <w:r w:rsidRPr="008238AF">
        <w:rPr>
          <w:rFonts w:hint="eastAsia"/>
          <w:color w:val="000000" w:themeColor="text1"/>
        </w:rPr>
        <w:t>测试主体：单元测试由开发人员执行</w:t>
      </w:r>
    </w:p>
    <w:p w14:paraId="08C5D2A9" w14:textId="77777777" w:rsidR="009B5317" w:rsidRPr="008238AF" w:rsidRDefault="009B5317" w:rsidP="009B5317">
      <w:pPr>
        <w:ind w:firstLine="420"/>
        <w:rPr>
          <w:color w:val="000000" w:themeColor="text1"/>
        </w:rPr>
      </w:pPr>
      <w:r w:rsidRPr="008238AF">
        <w:rPr>
          <w:rFonts w:hint="eastAsia"/>
          <w:color w:val="000000" w:themeColor="text1"/>
        </w:rPr>
        <w:t>测试内容</w:t>
      </w:r>
      <w:r w:rsidRPr="008238AF">
        <w:rPr>
          <w:color w:val="000000" w:themeColor="text1"/>
        </w:rPr>
        <w:t>：</w:t>
      </w:r>
      <w:r w:rsidRPr="008238AF">
        <w:rPr>
          <w:rFonts w:hint="eastAsia"/>
          <w:color w:val="000000" w:themeColor="text1"/>
        </w:rPr>
        <w:t>模块接口测试、局部数据结构测试、路径测试、错误处理测试、边界测试（模块测试，模块功能、性能、接口等）。</w:t>
      </w:r>
    </w:p>
    <w:p w14:paraId="282F5D76" w14:textId="77777777" w:rsidR="009B5317" w:rsidRPr="008238AF" w:rsidRDefault="009B5317" w:rsidP="009B5317">
      <w:pPr>
        <w:ind w:firstLine="420"/>
        <w:rPr>
          <w:color w:val="000000" w:themeColor="text1"/>
        </w:rPr>
      </w:pPr>
      <w:r w:rsidRPr="008238AF">
        <w:rPr>
          <w:rFonts w:hint="eastAsia"/>
          <w:color w:val="000000" w:themeColor="text1"/>
        </w:rPr>
        <w:t>（2）集成测试</w:t>
      </w:r>
    </w:p>
    <w:p w14:paraId="3C2136F5" w14:textId="77777777" w:rsidR="009B5317" w:rsidRPr="008238AF" w:rsidRDefault="009B5317" w:rsidP="009B5317">
      <w:pPr>
        <w:ind w:firstLine="420"/>
        <w:rPr>
          <w:color w:val="000000" w:themeColor="text1"/>
        </w:rPr>
      </w:pPr>
      <w:r w:rsidRPr="008238AF">
        <w:rPr>
          <w:rFonts w:hint="eastAsia"/>
          <w:color w:val="000000" w:themeColor="text1"/>
        </w:rPr>
        <w:t>概念</w:t>
      </w:r>
      <w:r w:rsidRPr="008238AF">
        <w:rPr>
          <w:color w:val="000000" w:themeColor="text1"/>
        </w:rPr>
        <w:t>：</w:t>
      </w:r>
      <w:r w:rsidRPr="008238AF">
        <w:rPr>
          <w:rFonts w:hint="eastAsia"/>
          <w:color w:val="000000" w:themeColor="text1"/>
        </w:rPr>
        <w:t>在单元测试的基础上，需要将所有模块按照概要设计说明书和详细设计说明书的要求进行组装。主要目的是验证组成软件系统的各模块的接口和交换作用。（模块间的接口）</w:t>
      </w:r>
    </w:p>
    <w:p w14:paraId="61462C98" w14:textId="77777777" w:rsidR="009B5317" w:rsidRPr="008238AF" w:rsidRDefault="009B5317" w:rsidP="009B5317">
      <w:pPr>
        <w:ind w:firstLine="420"/>
        <w:rPr>
          <w:color w:val="000000" w:themeColor="text1"/>
        </w:rPr>
      </w:pPr>
      <w:r w:rsidRPr="008238AF">
        <w:rPr>
          <w:rFonts w:hint="eastAsia"/>
          <w:color w:val="000000" w:themeColor="text1"/>
        </w:rPr>
        <w:t>组装时需要考虑的问题</w:t>
      </w:r>
      <w:r w:rsidRPr="008238AF">
        <w:rPr>
          <w:color w:val="000000" w:themeColor="text1"/>
        </w:rPr>
        <w:t>：</w:t>
      </w:r>
      <w:r w:rsidRPr="008238AF">
        <w:rPr>
          <w:rFonts w:hint="eastAsia"/>
          <w:color w:val="000000" w:themeColor="text1"/>
        </w:rPr>
        <w:t>在把各个模块连接起来的时候，穿越模块接口的数据是否会丢失</w:t>
      </w:r>
    </w:p>
    <w:p w14:paraId="5C29AA05" w14:textId="77777777" w:rsidR="009B5317" w:rsidRPr="008238AF" w:rsidRDefault="009B5317" w:rsidP="009B5317">
      <w:pPr>
        <w:ind w:firstLine="420"/>
        <w:rPr>
          <w:color w:val="000000" w:themeColor="text1"/>
        </w:rPr>
      </w:pPr>
      <w:r w:rsidRPr="008238AF">
        <w:rPr>
          <w:rFonts w:hint="eastAsia"/>
          <w:color w:val="000000" w:themeColor="text1"/>
        </w:rPr>
        <w:t>一个模块的功能是否会对另一个模块的功能产生不利的影响</w:t>
      </w:r>
      <w:r w:rsidRPr="008238AF">
        <w:rPr>
          <w:color w:val="000000" w:themeColor="text1"/>
        </w:rPr>
        <w:t>；</w:t>
      </w:r>
      <w:r w:rsidRPr="008238AF">
        <w:rPr>
          <w:rFonts w:hint="eastAsia"/>
          <w:color w:val="000000" w:themeColor="text1"/>
        </w:rPr>
        <w:t>各个子功能组合起来，能否达到预期要求的父功能</w:t>
      </w:r>
      <w:r w:rsidRPr="008238AF">
        <w:rPr>
          <w:color w:val="000000" w:themeColor="text1"/>
        </w:rPr>
        <w:t>；</w:t>
      </w:r>
      <w:r w:rsidRPr="008238AF">
        <w:rPr>
          <w:rFonts w:hint="eastAsia"/>
          <w:color w:val="000000" w:themeColor="text1"/>
        </w:rPr>
        <w:t>全局数据结构是否有问题</w:t>
      </w:r>
      <w:r w:rsidRPr="008238AF">
        <w:rPr>
          <w:color w:val="000000" w:themeColor="text1"/>
        </w:rPr>
        <w:t>；</w:t>
      </w:r>
      <w:r w:rsidRPr="008238AF">
        <w:rPr>
          <w:rFonts w:hint="eastAsia"/>
          <w:color w:val="000000" w:themeColor="text1"/>
        </w:rPr>
        <w:t>单个模块的误差累积起来，是否会放大，以致达到不能接受的程度</w:t>
      </w:r>
    </w:p>
    <w:p w14:paraId="456C63BF" w14:textId="77777777" w:rsidR="009B5317" w:rsidRPr="008238AF" w:rsidRDefault="009B5317" w:rsidP="009B5317">
      <w:pPr>
        <w:ind w:firstLine="420"/>
        <w:rPr>
          <w:color w:val="000000" w:themeColor="text1"/>
        </w:rPr>
      </w:pPr>
      <w:r w:rsidRPr="008238AF">
        <w:rPr>
          <w:rFonts w:hint="eastAsia"/>
          <w:color w:val="000000" w:themeColor="text1"/>
        </w:rPr>
        <w:t>模块组装方式</w:t>
      </w:r>
    </w:p>
    <w:p w14:paraId="6A3B7FBC" w14:textId="77777777" w:rsidR="009B5317" w:rsidRPr="008238AF" w:rsidRDefault="009B5317" w:rsidP="009B5317">
      <w:pPr>
        <w:pStyle w:val="biao"/>
        <w:rPr>
          <w:color w:val="000000" w:themeColor="text1"/>
        </w:rPr>
      </w:pPr>
      <w:r w:rsidRPr="008238AF">
        <w:rPr>
          <w:color w:val="000000" w:themeColor="text1"/>
        </w:rPr>
        <w:object w:dxaOrig="5716" w:dyaOrig="1966" w14:anchorId="618BF801">
          <v:shape id="_x0000_i1034" type="#_x0000_t75" style="width:261pt;height:89.25pt" o:ole="">
            <v:imagedata r:id="rId40" o:title=""/>
          </v:shape>
          <o:OLEObject Type="Embed" ProgID="Visio.Drawing.15" ShapeID="_x0000_i1034" DrawAspect="Content" ObjectID="_1723890201" r:id="rId41"/>
        </w:object>
      </w:r>
    </w:p>
    <w:p w14:paraId="07A037FA" w14:textId="77777777" w:rsidR="009B5317" w:rsidRPr="008238AF" w:rsidRDefault="009B5317" w:rsidP="009B5317">
      <w:pPr>
        <w:ind w:firstLine="420"/>
        <w:rPr>
          <w:color w:val="000000" w:themeColor="text1"/>
        </w:rPr>
      </w:pPr>
      <w:r w:rsidRPr="008238AF">
        <w:rPr>
          <w:rFonts w:hint="eastAsia"/>
          <w:bCs/>
          <w:color w:val="000000" w:themeColor="text1"/>
        </w:rPr>
        <w:t>一次性组装方式</w:t>
      </w:r>
      <w:r w:rsidRPr="008238AF">
        <w:rPr>
          <w:rFonts w:hint="eastAsia"/>
          <w:color w:val="000000" w:themeColor="text1"/>
        </w:rPr>
        <w:t>：其结果：发现有错误，却茫然找不到原因；查错和改错都会遇到困难。</w:t>
      </w:r>
    </w:p>
    <w:p w14:paraId="28901BC8" w14:textId="77777777" w:rsidR="009B5317" w:rsidRPr="008238AF" w:rsidRDefault="009B5317" w:rsidP="009B5317">
      <w:pPr>
        <w:ind w:firstLine="420"/>
        <w:rPr>
          <w:color w:val="000000" w:themeColor="text1"/>
        </w:rPr>
      </w:pPr>
      <w:r w:rsidRPr="008238AF">
        <w:rPr>
          <w:rFonts w:hint="eastAsia"/>
          <w:bCs/>
          <w:color w:val="000000" w:themeColor="text1"/>
        </w:rPr>
        <w:t>自顶向下的增殖方式</w:t>
      </w:r>
      <w:r w:rsidRPr="008238AF">
        <w:rPr>
          <w:rFonts w:hint="eastAsia"/>
          <w:color w:val="000000" w:themeColor="text1"/>
        </w:rPr>
        <w:t>：优点：在测试过程中较早地验证了主要的控制和判断点；功能可行性较早地得到证实，还能增强开发者和用户成功的信心。缺点：导致过多的回归测试；增加建桩模块的复杂度，导致增加附加测试</w:t>
      </w:r>
    </w:p>
    <w:p w14:paraId="3B8696B5" w14:textId="77777777" w:rsidR="009B5317" w:rsidRPr="008238AF" w:rsidRDefault="009B5317" w:rsidP="009B5317">
      <w:pPr>
        <w:ind w:firstLine="420"/>
        <w:rPr>
          <w:color w:val="000000" w:themeColor="text1"/>
        </w:rPr>
      </w:pPr>
      <w:r w:rsidRPr="008238AF">
        <w:rPr>
          <w:rFonts w:hint="eastAsia"/>
          <w:bCs/>
          <w:color w:val="000000" w:themeColor="text1"/>
        </w:rPr>
        <w:t>自底向上的增殖方式</w:t>
      </w:r>
      <w:r w:rsidRPr="008238AF">
        <w:rPr>
          <w:rFonts w:hint="eastAsia"/>
          <w:color w:val="000000" w:themeColor="text1"/>
        </w:rPr>
        <w:t>：优点：可以把容易出问题的部分在早期解决；缺点：对主要的控制直到最后才接触到；可以实施多个模块的并行测试，提高测试效率。</w:t>
      </w:r>
    </w:p>
    <w:p w14:paraId="3550696F" w14:textId="77777777" w:rsidR="009B5317" w:rsidRPr="008238AF" w:rsidRDefault="009B5317" w:rsidP="009B5317">
      <w:pPr>
        <w:ind w:firstLine="420"/>
        <w:rPr>
          <w:bCs/>
          <w:color w:val="000000" w:themeColor="text1"/>
        </w:rPr>
      </w:pPr>
      <w:r w:rsidRPr="008238AF">
        <w:rPr>
          <w:rFonts w:hint="eastAsia"/>
          <w:bCs/>
          <w:color w:val="000000" w:themeColor="text1"/>
        </w:rPr>
        <w:t>混合增殖方式，</w:t>
      </w:r>
      <w:r w:rsidRPr="008238AF">
        <w:rPr>
          <w:rFonts w:hint="eastAsia"/>
          <w:color w:val="000000" w:themeColor="text1"/>
        </w:rPr>
        <w:t>完成的标志：成功地执行了测试计划中规定的所有集成测试</w:t>
      </w:r>
      <w:r w:rsidRPr="008238AF">
        <w:rPr>
          <w:color w:val="000000" w:themeColor="text1"/>
        </w:rPr>
        <w:t>；</w:t>
      </w:r>
      <w:r w:rsidRPr="008238AF">
        <w:rPr>
          <w:rFonts w:hint="eastAsia"/>
          <w:color w:val="000000" w:themeColor="text1"/>
        </w:rPr>
        <w:t>修正了所发现的错误（与用户就剩余错误的修改计划达成一致）</w:t>
      </w:r>
      <w:r w:rsidRPr="008238AF">
        <w:rPr>
          <w:color w:val="000000" w:themeColor="text1"/>
        </w:rPr>
        <w:t>；</w:t>
      </w:r>
      <w:r w:rsidRPr="008238AF">
        <w:rPr>
          <w:rFonts w:hint="eastAsia"/>
          <w:color w:val="000000" w:themeColor="text1"/>
        </w:rPr>
        <w:t>测试结果通过了专门小组的评审</w:t>
      </w:r>
    </w:p>
    <w:p w14:paraId="68E98C55" w14:textId="77777777" w:rsidR="009B5317" w:rsidRPr="008238AF" w:rsidRDefault="009B5317" w:rsidP="009B5317">
      <w:pPr>
        <w:ind w:firstLine="420"/>
        <w:rPr>
          <w:color w:val="000000" w:themeColor="text1"/>
        </w:rPr>
      </w:pPr>
      <w:r w:rsidRPr="008238AF">
        <w:rPr>
          <w:rFonts w:hint="eastAsia"/>
          <w:bCs/>
          <w:color w:val="000000" w:themeColor="text1"/>
        </w:rPr>
        <w:t>（3）“冒烟测试”（英文：smoke testing）</w:t>
      </w:r>
      <w:r w:rsidRPr="008238AF">
        <w:rPr>
          <w:rFonts w:hint="eastAsia"/>
          <w:color w:val="000000" w:themeColor="text1"/>
        </w:rPr>
        <w:t>这一术语源自硬件行业。对一个硬件或硬件组件进行更改或修复后，直接给设备加电。如果没有冒烟，则该组件就通过了测试。</w:t>
      </w:r>
    </w:p>
    <w:p w14:paraId="62B97DE1"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4</w:t>
      </w:r>
      <w:r w:rsidRPr="008238AF">
        <w:rPr>
          <w:rFonts w:hint="eastAsia"/>
          <w:color w:val="000000" w:themeColor="text1"/>
        </w:rPr>
        <w:t>）确认测试</w:t>
      </w:r>
    </w:p>
    <w:p w14:paraId="011F1B40" w14:textId="77777777" w:rsidR="009B5317" w:rsidRPr="008238AF" w:rsidRDefault="009B5317" w:rsidP="009B5317">
      <w:pPr>
        <w:ind w:firstLine="420"/>
        <w:rPr>
          <w:color w:val="000000" w:themeColor="text1"/>
        </w:rPr>
      </w:pPr>
      <w:r w:rsidRPr="008238AF">
        <w:rPr>
          <w:rFonts w:hint="eastAsia"/>
          <w:color w:val="000000" w:themeColor="text1"/>
        </w:rPr>
        <w:t>概念</w:t>
      </w:r>
      <w:r w:rsidRPr="008238AF">
        <w:rPr>
          <w:color w:val="000000" w:themeColor="text1"/>
        </w:rPr>
        <w:t>：</w:t>
      </w:r>
      <w:r w:rsidRPr="008238AF">
        <w:rPr>
          <w:rFonts w:hint="eastAsia"/>
          <w:color w:val="000000" w:themeColor="text1"/>
        </w:rPr>
        <w:t>又称合格性测试，用来检验软件是否符合用户的需求。一般采用黑盒测试法，通过一系列证明软件功能和要求的测试来实现。确认测试着重考虑软件是否满足合同规定的所有功能和性能、文档资料是否完整。确认人机界面和其他方面（如可移植性、兼容性、错误恢复能力和可维护性等）是否令用户满意确认测试过程的重要环节就是配置审查工作。配置审查的文件资料包括用户手册、操作手册和设计资料。其目的在于确保软件的所有文件资料均已编写齐全，用于支持日后软件的维护工作。（验证软件与需求的一致性。内部确认测试、Alpha测试、Beta测试，验收测试）</w:t>
      </w:r>
    </w:p>
    <w:p w14:paraId="2165190E"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5</w:t>
      </w:r>
      <w:r w:rsidRPr="008238AF">
        <w:rPr>
          <w:rFonts w:hint="eastAsia"/>
          <w:color w:val="000000" w:themeColor="text1"/>
        </w:rPr>
        <w:t>）系统测试</w:t>
      </w:r>
    </w:p>
    <w:p w14:paraId="3E7EE768" w14:textId="77777777" w:rsidR="009B5317" w:rsidRPr="008238AF" w:rsidRDefault="009B5317" w:rsidP="009B5317">
      <w:pPr>
        <w:ind w:firstLine="420"/>
        <w:rPr>
          <w:color w:val="000000" w:themeColor="text1"/>
        </w:rPr>
      </w:pPr>
      <w:r w:rsidRPr="008238AF">
        <w:rPr>
          <w:rFonts w:hint="eastAsia"/>
          <w:color w:val="000000" w:themeColor="text1"/>
        </w:rPr>
        <w:t>概念</w:t>
      </w:r>
      <w:r w:rsidRPr="008238AF">
        <w:rPr>
          <w:color w:val="000000" w:themeColor="text1"/>
        </w:rPr>
        <w:t>：</w:t>
      </w:r>
      <w:r w:rsidRPr="008238AF">
        <w:rPr>
          <w:rFonts w:hint="eastAsia"/>
          <w:color w:val="000000" w:themeColor="text1"/>
        </w:rPr>
        <w:t>系统测试真实环境下，验证完整的软件配置项能否和系统正确连接。将软件与整个系统的硬件、外设、支持软件、数据和人员等结合起来，以需求规格说明为依据，在实际运行环境下进行测试。检验其是否有不符合系统说明书的地方。</w:t>
      </w:r>
    </w:p>
    <w:p w14:paraId="25806466" w14:textId="77777777" w:rsidR="009B5317" w:rsidRPr="008238AF" w:rsidRDefault="009B5317" w:rsidP="009B5317">
      <w:pPr>
        <w:ind w:firstLine="420"/>
        <w:rPr>
          <w:color w:val="000000" w:themeColor="text1"/>
        </w:rPr>
      </w:pPr>
      <w:r w:rsidRPr="008238AF">
        <w:rPr>
          <w:rFonts w:hint="eastAsia"/>
          <w:color w:val="000000" w:themeColor="text1"/>
        </w:rPr>
        <w:t>系统测试过程分为计划与准备、执行、返工与回归测试3个阶段</w:t>
      </w:r>
    </w:p>
    <w:p w14:paraId="49987685" w14:textId="77777777" w:rsidR="009B5317" w:rsidRPr="008238AF" w:rsidRDefault="009B5317" w:rsidP="009B5317">
      <w:pPr>
        <w:ind w:firstLine="420"/>
        <w:rPr>
          <w:color w:val="000000" w:themeColor="text1"/>
        </w:rPr>
      </w:pPr>
      <w:r w:rsidRPr="008238AF">
        <w:rPr>
          <w:rFonts w:hint="eastAsia"/>
          <w:color w:val="000000" w:themeColor="text1"/>
        </w:rPr>
        <w:t>内容</w:t>
      </w:r>
      <w:r w:rsidRPr="008238AF">
        <w:rPr>
          <w:color w:val="000000" w:themeColor="text1"/>
        </w:rPr>
        <w:t>：</w:t>
      </w:r>
      <w:r w:rsidRPr="008238AF">
        <w:rPr>
          <w:rFonts w:hint="eastAsia"/>
          <w:color w:val="000000" w:themeColor="text1"/>
        </w:rPr>
        <w:t>系统测试一般要完成功能测试、性能测试、恢复测试、安全测试、强度测试以及其他限制条件的测试。</w:t>
      </w:r>
    </w:p>
    <w:p w14:paraId="7907A182" w14:textId="77777777" w:rsidR="009B5317" w:rsidRPr="008238AF" w:rsidRDefault="009B5317" w:rsidP="009B5317">
      <w:pPr>
        <w:ind w:firstLine="420"/>
        <w:rPr>
          <w:color w:val="000000" w:themeColor="text1"/>
        </w:rPr>
      </w:pPr>
      <w:r w:rsidRPr="008238AF">
        <w:rPr>
          <w:rFonts w:hint="eastAsia"/>
          <w:color w:val="000000" w:themeColor="text1"/>
        </w:rPr>
        <w:t>（6）验收测试</w:t>
      </w:r>
    </w:p>
    <w:p w14:paraId="34CBE639" w14:textId="77777777" w:rsidR="009B5317" w:rsidRPr="008238AF" w:rsidRDefault="009B5317" w:rsidP="009B5317">
      <w:pPr>
        <w:ind w:firstLine="420"/>
        <w:rPr>
          <w:color w:val="000000" w:themeColor="text1"/>
        </w:rPr>
      </w:pPr>
      <w:r w:rsidRPr="008238AF">
        <w:rPr>
          <w:rFonts w:hint="eastAsia"/>
          <w:color w:val="000000" w:themeColor="text1"/>
        </w:rPr>
        <w:t>概念：在测试组的协调下，由用户代表执行。检验系统说明书的各项功能与性能是否实现和满足要求。验收测试完全采用黑盒测试技术，其主要任务是文档资料的审查验收、软件系统的功能测试、性能测试、强化测试、性能降级执行方式测试、检查系统的余量要求、安装测试以及用户操作测试。</w:t>
      </w:r>
    </w:p>
    <w:p w14:paraId="0D4BE510" w14:textId="77777777" w:rsidR="009B5317" w:rsidRPr="008238AF" w:rsidRDefault="009B5317" w:rsidP="009B5317">
      <w:pPr>
        <w:ind w:firstLine="420"/>
        <w:rPr>
          <w:color w:val="000000" w:themeColor="text1"/>
        </w:rPr>
      </w:pPr>
      <w:r w:rsidRPr="008238AF">
        <w:rPr>
          <w:color w:val="000000" w:themeColor="text1"/>
        </w:rPr>
        <w:t>（7）</w:t>
      </w:r>
      <w:r w:rsidRPr="008238AF">
        <w:rPr>
          <w:rFonts w:hint="eastAsia"/>
          <w:color w:val="000000" w:themeColor="text1"/>
        </w:rPr>
        <w:t>回归测试</w:t>
      </w:r>
    </w:p>
    <w:p w14:paraId="339F4DD0" w14:textId="77777777" w:rsidR="009B5317" w:rsidRPr="008238AF" w:rsidRDefault="009B5317" w:rsidP="009B5317">
      <w:pPr>
        <w:ind w:firstLine="420"/>
        <w:rPr>
          <w:color w:val="000000" w:themeColor="text1"/>
        </w:rPr>
      </w:pPr>
      <w:r w:rsidRPr="008238AF">
        <w:rPr>
          <w:rFonts w:hint="eastAsia"/>
          <w:color w:val="000000" w:themeColor="text1"/>
        </w:rPr>
        <w:t>测试软件变更之后，变更部分的正确性对变更需求的符合性。</w:t>
      </w:r>
    </w:p>
    <w:p w14:paraId="0178E47B" w14:textId="77777777" w:rsidR="009B5317" w:rsidRPr="008238AF" w:rsidRDefault="009B5317" w:rsidP="009B5317">
      <w:pPr>
        <w:ind w:firstLine="420"/>
        <w:rPr>
          <w:color w:val="000000" w:themeColor="text1"/>
        </w:rPr>
      </w:pPr>
      <w:r w:rsidRPr="008238AF">
        <w:rPr>
          <w:color w:val="000000" w:themeColor="text1"/>
        </w:rPr>
        <w:t>（8）</w:t>
      </w:r>
      <w:r w:rsidRPr="008238AF">
        <w:rPr>
          <w:rFonts w:hint="eastAsia"/>
          <w:color w:val="000000" w:themeColor="text1"/>
        </w:rPr>
        <w:t>α与β测试</w:t>
      </w:r>
    </w:p>
    <w:p w14:paraId="15E1F3D7" w14:textId="77777777" w:rsidR="009B5317" w:rsidRPr="008238AF" w:rsidRDefault="009B5317" w:rsidP="009B5317">
      <w:pPr>
        <w:ind w:firstLine="420"/>
        <w:rPr>
          <w:color w:val="000000" w:themeColor="text1"/>
        </w:rPr>
      </w:pPr>
      <w:r w:rsidRPr="008238AF">
        <w:rPr>
          <w:rFonts w:hint="eastAsia"/>
          <w:bCs/>
          <w:color w:val="000000" w:themeColor="text1"/>
        </w:rPr>
        <w:t>Alpha测试</w:t>
      </w:r>
      <w:r w:rsidRPr="008238AF">
        <w:rPr>
          <w:color w:val="000000" w:themeColor="text1"/>
        </w:rPr>
        <w:t>：</w:t>
      </w:r>
      <w:r w:rsidRPr="008238AF">
        <w:rPr>
          <w:rFonts w:hint="eastAsia"/>
          <w:color w:val="000000" w:themeColor="text1"/>
        </w:rPr>
        <w:t>是在开发环境下进行的测试，由用户/内部用户模拟实际操作环境下进行的受控测试。目的是评价软件产品的功能、可使用性、可靠性、性能和支持。尤其要注重产品的界面和特色。</w:t>
      </w:r>
    </w:p>
    <w:p w14:paraId="18543894" w14:textId="77777777" w:rsidR="009B5317" w:rsidRPr="008238AF" w:rsidRDefault="009B5317" w:rsidP="009B5317">
      <w:pPr>
        <w:ind w:firstLine="420"/>
        <w:rPr>
          <w:color w:val="000000" w:themeColor="text1"/>
        </w:rPr>
      </w:pPr>
      <w:r w:rsidRPr="008238AF">
        <w:rPr>
          <w:rFonts w:hint="eastAsia"/>
          <w:bCs/>
          <w:color w:val="000000" w:themeColor="text1"/>
        </w:rPr>
        <w:t>Beta测试</w:t>
      </w:r>
      <w:r w:rsidRPr="008238AF">
        <w:rPr>
          <w:color w:val="000000" w:themeColor="text1"/>
        </w:rPr>
        <w:t>：</w:t>
      </w:r>
      <w:r w:rsidRPr="008238AF">
        <w:rPr>
          <w:rFonts w:hint="eastAsia"/>
          <w:color w:val="000000" w:themeColor="text1"/>
        </w:rPr>
        <w:t>是用户在实际使用环境下进行的测试。</w:t>
      </w:r>
    </w:p>
    <w:p w14:paraId="720B50F4" w14:textId="5E0ACBB4" w:rsidR="009B5317" w:rsidRPr="008238AF" w:rsidRDefault="009B5317" w:rsidP="009B5317">
      <w:pPr>
        <w:ind w:firstLine="420"/>
        <w:rPr>
          <w:color w:val="000000" w:themeColor="text1"/>
        </w:rPr>
      </w:pPr>
      <w:r w:rsidRPr="008238AF">
        <w:rPr>
          <w:rFonts w:hint="eastAsia"/>
          <w:color w:val="000000" w:themeColor="text1"/>
        </w:rPr>
        <w:t>（</w:t>
      </w:r>
      <w:r w:rsidR="00461C52">
        <w:rPr>
          <w:color w:val="000000" w:themeColor="text1"/>
        </w:rPr>
        <w:t>9</w:t>
      </w:r>
      <w:r w:rsidRPr="008238AF">
        <w:rPr>
          <w:rFonts w:hint="eastAsia"/>
          <w:color w:val="000000" w:themeColor="text1"/>
        </w:rPr>
        <w:t>）白盒测试</w:t>
      </w:r>
    </w:p>
    <w:p w14:paraId="372D9844" w14:textId="77777777" w:rsidR="009B5317" w:rsidRPr="008238AF" w:rsidRDefault="009B5317" w:rsidP="009B5317">
      <w:pPr>
        <w:ind w:firstLine="420"/>
        <w:rPr>
          <w:color w:val="000000" w:themeColor="text1"/>
        </w:rPr>
      </w:pPr>
      <w:r w:rsidRPr="008238AF">
        <w:rPr>
          <w:rFonts w:hint="eastAsia"/>
          <w:color w:val="000000" w:themeColor="text1"/>
        </w:rPr>
        <w:t>概念</w:t>
      </w:r>
      <w:r w:rsidRPr="008238AF">
        <w:rPr>
          <w:color w:val="000000" w:themeColor="text1"/>
        </w:rPr>
        <w:t>：</w:t>
      </w:r>
      <w:r w:rsidRPr="008238AF">
        <w:rPr>
          <w:rFonts w:hint="eastAsia"/>
          <w:color w:val="000000" w:themeColor="text1"/>
        </w:rPr>
        <w:t>根据内部结构和逻辑来设计测试用例，对程序路径和过程进行测试。</w:t>
      </w:r>
    </w:p>
    <w:p w14:paraId="6B372F0F" w14:textId="77777777" w:rsidR="009B5317" w:rsidRPr="008238AF" w:rsidRDefault="009B5317" w:rsidP="009B5317">
      <w:pPr>
        <w:pStyle w:val="4"/>
        <w:rPr>
          <w:color w:val="000000" w:themeColor="text1"/>
        </w:rPr>
      </w:pPr>
      <w:r w:rsidRPr="008238AF">
        <w:rPr>
          <w:color w:val="000000" w:themeColor="text1"/>
        </w:rPr>
        <w:t>2.</w:t>
      </w:r>
      <w:r w:rsidR="00A04549">
        <w:rPr>
          <w:color w:val="000000" w:themeColor="text1"/>
        </w:rPr>
        <w:t>5</w:t>
      </w:r>
      <w:r w:rsidRPr="008238AF">
        <w:rPr>
          <w:color w:val="000000" w:themeColor="text1"/>
        </w:rPr>
        <w:t>.</w:t>
      </w:r>
      <w:r w:rsidR="00EA38A6">
        <w:rPr>
          <w:color w:val="000000" w:themeColor="text1"/>
        </w:rPr>
        <w:t>3</w:t>
      </w:r>
      <w:r w:rsidRPr="008238AF">
        <w:rPr>
          <w:rFonts w:hint="eastAsia"/>
          <w:color w:val="000000" w:themeColor="text1"/>
        </w:rPr>
        <w:t xml:space="preserve"> </w:t>
      </w:r>
      <w:r w:rsidRPr="008238AF">
        <w:rPr>
          <w:rFonts w:hint="eastAsia"/>
          <w:color w:val="000000" w:themeColor="text1"/>
        </w:rPr>
        <w:t>面向对象的测试</w:t>
      </w:r>
    </w:p>
    <w:p w14:paraId="3F1541CB" w14:textId="77777777" w:rsidR="009B5317" w:rsidRPr="008238AF" w:rsidRDefault="009B5317" w:rsidP="009B5317">
      <w:pPr>
        <w:ind w:firstLine="420"/>
        <w:rPr>
          <w:color w:val="000000" w:themeColor="text1"/>
        </w:rPr>
      </w:pPr>
      <w:r w:rsidRPr="008238AF">
        <w:rPr>
          <w:rFonts w:hint="eastAsia"/>
          <w:bCs/>
          <w:color w:val="000000" w:themeColor="text1"/>
        </w:rPr>
        <w:t>算法层（单元测试）</w:t>
      </w:r>
      <w:r w:rsidRPr="008238AF">
        <w:rPr>
          <w:rFonts w:hint="eastAsia"/>
          <w:color w:val="000000" w:themeColor="text1"/>
        </w:rPr>
        <w:t>：包括等价类划分测试、组合功能测试（基于判定表的测试）、递归函数测试和多态消息测试。（方法层次）</w:t>
      </w:r>
    </w:p>
    <w:p w14:paraId="2D89DF97" w14:textId="77777777" w:rsidR="009B5317" w:rsidRPr="008238AF" w:rsidRDefault="009B5317" w:rsidP="009B5317">
      <w:pPr>
        <w:ind w:firstLine="420"/>
        <w:rPr>
          <w:color w:val="000000" w:themeColor="text1"/>
        </w:rPr>
      </w:pPr>
      <w:r w:rsidRPr="008238AF">
        <w:rPr>
          <w:rFonts w:hint="eastAsia"/>
          <w:bCs/>
          <w:color w:val="000000" w:themeColor="text1"/>
        </w:rPr>
        <w:t>类层（模块测试）</w:t>
      </w:r>
      <w:r w:rsidRPr="008238AF">
        <w:rPr>
          <w:rFonts w:hint="eastAsia"/>
          <w:color w:val="000000" w:themeColor="text1"/>
        </w:rPr>
        <w:t>：包括不变式边界测试、模态类测试和非模态类测试</w:t>
      </w:r>
    </w:p>
    <w:p w14:paraId="1D536B57" w14:textId="77777777" w:rsidR="009B5317" w:rsidRPr="008238AF" w:rsidRDefault="009B5317" w:rsidP="009B5317">
      <w:pPr>
        <w:ind w:firstLine="420"/>
        <w:rPr>
          <w:color w:val="000000" w:themeColor="text1"/>
        </w:rPr>
      </w:pPr>
      <w:r w:rsidRPr="008238AF">
        <w:rPr>
          <w:rFonts w:hint="eastAsia"/>
          <w:bCs/>
          <w:color w:val="000000" w:themeColor="text1"/>
        </w:rPr>
        <w:t>模板层/类树层（集成测试）</w:t>
      </w:r>
      <w:r w:rsidRPr="008238AF">
        <w:rPr>
          <w:rFonts w:hint="eastAsia"/>
          <w:color w:val="000000" w:themeColor="text1"/>
        </w:rPr>
        <w:t>：包括多态服务测试和展平测试</w:t>
      </w:r>
    </w:p>
    <w:p w14:paraId="2449A706" w14:textId="77777777" w:rsidR="009B5317" w:rsidRPr="008238AF" w:rsidRDefault="009B5317" w:rsidP="009B5317">
      <w:pPr>
        <w:ind w:firstLine="420"/>
        <w:rPr>
          <w:color w:val="000000" w:themeColor="text1"/>
        </w:rPr>
      </w:pPr>
      <w:r w:rsidRPr="008238AF">
        <w:rPr>
          <w:rFonts w:hint="eastAsia"/>
          <w:color w:val="000000" w:themeColor="text1"/>
        </w:rPr>
        <w:t>系统层（系统测试）</w:t>
      </w:r>
    </w:p>
    <w:p w14:paraId="3899506C" w14:textId="77777777" w:rsidR="009B5317" w:rsidRPr="008238AF" w:rsidRDefault="009B5317" w:rsidP="009B5317">
      <w:pPr>
        <w:ind w:firstLine="420"/>
        <w:rPr>
          <w:color w:val="000000" w:themeColor="text1"/>
        </w:rPr>
      </w:pPr>
    </w:p>
    <w:p w14:paraId="6CAEFE66" w14:textId="77777777" w:rsidR="009B5317" w:rsidRPr="008238AF" w:rsidRDefault="009B5317" w:rsidP="009B5317">
      <w:pPr>
        <w:pStyle w:val="3"/>
        <w:ind w:firstLine="422"/>
        <w:rPr>
          <w:color w:val="000000" w:themeColor="text1"/>
        </w:rPr>
      </w:pPr>
      <w:bookmarkStart w:id="24" w:name="_Toc105689296"/>
      <w:r w:rsidRPr="008238AF">
        <w:rPr>
          <w:rFonts w:hint="eastAsia"/>
          <w:color w:val="000000" w:themeColor="text1"/>
        </w:rPr>
        <w:t>2.</w:t>
      </w:r>
      <w:r w:rsidR="00A04549">
        <w:rPr>
          <w:color w:val="000000" w:themeColor="text1"/>
        </w:rPr>
        <w:t>6</w:t>
      </w:r>
      <w:r w:rsidRPr="008238AF">
        <w:rPr>
          <w:rFonts w:hint="eastAsia"/>
          <w:color w:val="000000" w:themeColor="text1"/>
        </w:rPr>
        <w:t>系统运行与软件维护</w:t>
      </w:r>
      <w:bookmarkEnd w:id="24"/>
    </w:p>
    <w:p w14:paraId="10626D9E" w14:textId="77777777" w:rsidR="009B5317" w:rsidRPr="008238AF" w:rsidRDefault="009B5317" w:rsidP="009B5317">
      <w:pPr>
        <w:pStyle w:val="4"/>
        <w:rPr>
          <w:color w:val="000000" w:themeColor="text1"/>
        </w:rPr>
      </w:pPr>
      <w:r w:rsidRPr="008238AF">
        <w:rPr>
          <w:rFonts w:hint="eastAsia"/>
          <w:color w:val="000000" w:themeColor="text1"/>
        </w:rPr>
        <w:t>2.</w:t>
      </w:r>
      <w:r w:rsidR="00A04549">
        <w:rPr>
          <w:color w:val="000000" w:themeColor="text1"/>
        </w:rPr>
        <w:t>6</w:t>
      </w:r>
      <w:r w:rsidRPr="008238AF">
        <w:rPr>
          <w:rFonts w:hint="eastAsia"/>
          <w:color w:val="000000" w:themeColor="text1"/>
        </w:rPr>
        <w:t>.</w:t>
      </w:r>
      <w:r w:rsidRPr="008238AF">
        <w:rPr>
          <w:color w:val="000000" w:themeColor="text1"/>
        </w:rPr>
        <w:t>1</w:t>
      </w:r>
      <w:r w:rsidRPr="008238AF">
        <w:rPr>
          <w:rFonts w:hint="eastAsia"/>
          <w:color w:val="000000" w:themeColor="text1"/>
        </w:rPr>
        <w:t>系统转换计划（</w:t>
      </w:r>
      <w:r w:rsidRPr="008238AF">
        <w:rPr>
          <w:rFonts w:ascii="Segoe UI Symbol" w:hAnsi="Segoe UI Symbol" w:cs="Segoe UI Symbol"/>
          <w:color w:val="000000" w:themeColor="text1"/>
        </w:rPr>
        <w:t>⭐⭐⭐</w:t>
      </w:r>
      <w:r w:rsidRPr="008238AF">
        <w:rPr>
          <w:rFonts w:hint="eastAsia"/>
          <w:color w:val="000000" w:themeColor="text1"/>
        </w:rPr>
        <w:t>）</w:t>
      </w:r>
    </w:p>
    <w:p w14:paraId="2B1402DE" w14:textId="77777777" w:rsidR="009B5317" w:rsidRPr="008238AF" w:rsidRDefault="009B5317" w:rsidP="009B5317">
      <w:pPr>
        <w:ind w:firstLine="420"/>
        <w:rPr>
          <w:color w:val="000000" w:themeColor="text1"/>
        </w:rPr>
      </w:pPr>
      <w:r w:rsidRPr="008238AF">
        <w:rPr>
          <w:rFonts w:hint="eastAsia"/>
          <w:color w:val="000000" w:themeColor="text1"/>
        </w:rPr>
        <w:t>（1）遗留系统演化策略</w:t>
      </w:r>
    </w:p>
    <w:p w14:paraId="39BEC887"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51B63952" wp14:editId="56C1DB66">
            <wp:extent cx="4595689" cy="2350439"/>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BEBA8EAE-BF5A-486C-A8C5-ECC9F3942E4B}">
                          <a14:imgProps xmlns:a14="http://schemas.microsoft.com/office/drawing/2010/main">
                            <a14:imgLayer r:embed="rId43">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4601808" cy="2353568"/>
                    </a:xfrm>
                    <a:prstGeom prst="rect">
                      <a:avLst/>
                    </a:prstGeom>
                    <a:noFill/>
                  </pic:spPr>
                </pic:pic>
              </a:graphicData>
            </a:graphic>
          </wp:inline>
        </w:drawing>
      </w:r>
    </w:p>
    <w:p w14:paraId="671FC0A0" w14:textId="77777777" w:rsidR="009B5317" w:rsidRPr="008238AF" w:rsidRDefault="009B5317" w:rsidP="009B5317">
      <w:pPr>
        <w:ind w:firstLine="420"/>
        <w:rPr>
          <w:color w:val="000000" w:themeColor="text1"/>
        </w:rPr>
      </w:pPr>
      <w:r w:rsidRPr="008238AF">
        <w:rPr>
          <w:rFonts w:hint="eastAsia"/>
          <w:bCs/>
          <w:color w:val="000000" w:themeColor="text1"/>
        </w:rPr>
        <w:t>淘汰策略</w:t>
      </w:r>
      <w:r w:rsidRPr="008238AF">
        <w:rPr>
          <w:rFonts w:hint="eastAsia"/>
          <w:color w:val="000000" w:themeColor="text1"/>
        </w:rPr>
        <w:t>：遗留系统的技术含量较低，且具有较低的业务价值。对遗留系统的完全淘汰是企业资源的根本浪费，系统分析师应该善于“变废为宝”，通过对遗留系统功能的理解和借鉴，可以帮助新系统的设计，降低新系统开发的风险。</w:t>
      </w:r>
    </w:p>
    <w:p w14:paraId="482DB54F" w14:textId="77777777" w:rsidR="009B5317" w:rsidRPr="008238AF" w:rsidRDefault="009B5317" w:rsidP="009B5317">
      <w:pPr>
        <w:ind w:firstLine="420"/>
        <w:rPr>
          <w:color w:val="000000" w:themeColor="text1"/>
        </w:rPr>
      </w:pPr>
      <w:r w:rsidRPr="008238AF">
        <w:rPr>
          <w:rFonts w:hint="eastAsia"/>
          <w:bCs/>
          <w:color w:val="000000" w:themeColor="text1"/>
        </w:rPr>
        <w:t>继承策略</w:t>
      </w:r>
      <w:r w:rsidRPr="008238AF">
        <w:rPr>
          <w:rFonts w:hint="eastAsia"/>
          <w:color w:val="000000" w:themeColor="text1"/>
        </w:rPr>
        <w:t>：遗留系统的技术含量较低，已经满足企业运作的功能或性能要求，但具有较高的商业价值，目前企业的业务尚紧密依赖该系统。对这种遗留系统的演化策略为继承。在开发新系统时，需要完全兼容遗留系统的功能模型和数据模型。为了保证业务的连续性，新老系统必须并行运行一段时间，再逐渐切换到新系统上运行。</w:t>
      </w:r>
    </w:p>
    <w:p w14:paraId="1C9162DB" w14:textId="77777777" w:rsidR="009B5317" w:rsidRPr="008238AF" w:rsidRDefault="009B5317" w:rsidP="009B5317">
      <w:pPr>
        <w:ind w:firstLine="420"/>
        <w:rPr>
          <w:color w:val="000000" w:themeColor="text1"/>
        </w:rPr>
      </w:pPr>
      <w:r w:rsidRPr="008238AF">
        <w:rPr>
          <w:rFonts w:hint="eastAsia"/>
          <w:bCs/>
          <w:color w:val="000000" w:themeColor="text1"/>
        </w:rPr>
        <w:t>改造策略</w:t>
      </w:r>
      <w:r w:rsidRPr="008238AF">
        <w:rPr>
          <w:rFonts w:hint="eastAsia"/>
          <w:color w:val="000000" w:themeColor="text1"/>
        </w:rPr>
        <w:t>：遗留系统具有较高的业务价值，基本上能够满足企业业务运作和决策支持的需要。这种系统可能建成的时间还很短，对这种遗留系统的演化策略为改造。改造包括系统功能的增强和数据模型的改造两个方面。系统功能的增强是指在原有系统的基础上增加新的应用要求，对遗留系统本身不做改变；数据模型的改造是指将遗留系统的旧的数据模型向新的数据模型的转化。</w:t>
      </w:r>
    </w:p>
    <w:p w14:paraId="108A2628" w14:textId="77777777" w:rsidR="009B5317" w:rsidRPr="008238AF" w:rsidRDefault="009B5317" w:rsidP="009B5317">
      <w:pPr>
        <w:ind w:firstLine="420"/>
        <w:rPr>
          <w:color w:val="000000" w:themeColor="text1"/>
        </w:rPr>
      </w:pPr>
      <w:r w:rsidRPr="008238AF">
        <w:rPr>
          <w:rFonts w:hint="eastAsia"/>
          <w:bCs/>
          <w:color w:val="000000" w:themeColor="text1"/>
        </w:rPr>
        <w:t>集成策略</w:t>
      </w:r>
      <w:r w:rsidRPr="008238AF">
        <w:rPr>
          <w:rFonts w:hint="eastAsia"/>
          <w:color w:val="000000" w:themeColor="text1"/>
        </w:rPr>
        <w:t>：遗留系统的技术含量较高，但其业务价值较低，可能只完成某个部门（或子公司）的业务管理。这种系统在各自的局部领域里工作良好，但对于整个企业来说，存在多个这样的系统，不同的系统基于不同的平台、不同的数据模型，形成了一个个信息孤岛，对这种遗留系统的演化策略为集成。</w:t>
      </w:r>
    </w:p>
    <w:p w14:paraId="1EE681A8" w14:textId="77777777" w:rsidR="009B5317" w:rsidRPr="008238AF" w:rsidRDefault="009B5317" w:rsidP="009B5317">
      <w:pPr>
        <w:ind w:firstLine="420"/>
        <w:rPr>
          <w:color w:val="000000" w:themeColor="text1"/>
        </w:rPr>
      </w:pPr>
      <w:r w:rsidRPr="008238AF">
        <w:rPr>
          <w:rFonts w:hint="eastAsia"/>
          <w:color w:val="000000" w:themeColor="text1"/>
        </w:rPr>
        <w:t>（2）新旧系统转换策略</w:t>
      </w:r>
    </w:p>
    <w:p w14:paraId="0C08DB8F" w14:textId="77777777" w:rsidR="009B5317" w:rsidRPr="008238AF" w:rsidRDefault="009B5317" w:rsidP="009B5317">
      <w:pPr>
        <w:pStyle w:val="biao"/>
        <w:rPr>
          <w:color w:val="000000" w:themeColor="text1"/>
        </w:rPr>
      </w:pPr>
      <w:r w:rsidRPr="008238AF">
        <w:rPr>
          <w:color w:val="000000" w:themeColor="text1"/>
        </w:rPr>
        <w:object w:dxaOrig="2295" w:dyaOrig="1530" w14:anchorId="660AC560">
          <v:shape id="_x0000_i1035" type="#_x0000_t75" style="width:100.5pt;height:67.5pt" o:ole="">
            <v:imagedata r:id="rId44" o:title=""/>
          </v:shape>
          <o:OLEObject Type="Embed" ProgID="VisioViewer.Viewer.1" ShapeID="_x0000_i1035" DrawAspect="Content" ObjectID="_1723890202" r:id="rId45"/>
        </w:object>
      </w:r>
      <w:r w:rsidRPr="008238AF">
        <w:rPr>
          <w:color w:val="000000" w:themeColor="text1"/>
        </w:rPr>
        <w:tab/>
        <w:t xml:space="preserve"> </w:t>
      </w:r>
      <w:r w:rsidRPr="008238AF">
        <w:rPr>
          <w:color w:val="000000" w:themeColor="text1"/>
        </w:rPr>
        <w:object w:dxaOrig="2025" w:dyaOrig="1545" w14:anchorId="4642CE3D">
          <v:shape id="_x0000_i1036" type="#_x0000_t75" style="width:89.25pt;height:67.5pt" o:ole="">
            <v:imagedata r:id="rId46" o:title=""/>
          </v:shape>
          <o:OLEObject Type="Embed" ProgID="Visio.Drawing.15" ShapeID="_x0000_i1036" DrawAspect="Content" ObjectID="_1723890203" r:id="rId47"/>
        </w:object>
      </w:r>
      <w:r w:rsidRPr="008238AF">
        <w:rPr>
          <w:color w:val="000000" w:themeColor="text1"/>
        </w:rPr>
        <w:tab/>
      </w:r>
      <w:r w:rsidRPr="008238AF">
        <w:rPr>
          <w:color w:val="000000" w:themeColor="text1"/>
        </w:rPr>
        <w:tab/>
      </w:r>
      <w:r w:rsidRPr="008238AF">
        <w:rPr>
          <w:color w:val="000000" w:themeColor="text1"/>
        </w:rPr>
        <w:object w:dxaOrig="2325" w:dyaOrig="1545" w14:anchorId="0BEED640">
          <v:shape id="_x0000_i1037" type="#_x0000_t75" style="width:104.25pt;height:69.75pt" o:ole="">
            <v:imagedata r:id="rId48" o:title=""/>
          </v:shape>
          <o:OLEObject Type="Embed" ProgID="VisioViewer.Viewer.1" ShapeID="_x0000_i1037" DrawAspect="Content" ObjectID="_1723890204" r:id="rId49"/>
        </w:object>
      </w:r>
    </w:p>
    <w:p w14:paraId="4ADBA20A" w14:textId="77777777" w:rsidR="009B5317" w:rsidRPr="008238AF" w:rsidRDefault="009B5317" w:rsidP="009B5317">
      <w:pPr>
        <w:ind w:firstLine="420"/>
        <w:rPr>
          <w:color w:val="000000" w:themeColor="text1"/>
        </w:rPr>
      </w:pPr>
      <w:r w:rsidRPr="008238AF">
        <w:rPr>
          <w:rFonts w:hint="eastAsia"/>
          <w:bCs/>
          <w:color w:val="000000" w:themeColor="text1"/>
        </w:rPr>
        <w:t>直接转换</w:t>
      </w:r>
      <w:r w:rsidRPr="008238AF">
        <w:rPr>
          <w:rFonts w:hint="eastAsia"/>
          <w:color w:val="000000" w:themeColor="text1"/>
        </w:rPr>
        <w:t>：接转换是在原有系统停止运行的某一时刻，新系统立即投入运行，中间没有过度阶段。采用这种方式时，人力和费用最省，适用于系统不太复杂或现有系统完全不能使用的场合。但是这种方式风险高。</w:t>
      </w:r>
    </w:p>
    <w:p w14:paraId="66E43019" w14:textId="77777777" w:rsidR="009B5317" w:rsidRPr="008238AF" w:rsidRDefault="009B5317" w:rsidP="009B5317">
      <w:pPr>
        <w:ind w:firstLine="420"/>
        <w:rPr>
          <w:color w:val="000000" w:themeColor="text1"/>
        </w:rPr>
      </w:pPr>
      <w:r w:rsidRPr="008238AF">
        <w:rPr>
          <w:rFonts w:hint="eastAsia"/>
          <w:bCs/>
          <w:color w:val="000000" w:themeColor="text1"/>
        </w:rPr>
        <w:t>并行转换</w:t>
      </w:r>
      <w:r w:rsidRPr="008238AF">
        <w:rPr>
          <w:rFonts w:hint="eastAsia"/>
          <w:color w:val="000000" w:themeColor="text1"/>
        </w:rPr>
        <w:t>：并行转换就是新系统和旧系统并行工作一段时间，经过这段时间的试运行后，再用新系统正式替换下现有系统。那么这种方式，它的好处就是风险很小。在转换期间还可以同时比较新旧两套系统的性能，而且能够让操作人员得到全面的培训，所以对于一些比较大的信息系统，或者处理过程比较复杂，数据比较重要的系统。并行转换是一种最常用的转换方式。那么这种转换方式也有缺点，缺点就在于两套系统并行期间。要有两套人马，或者两套处理方式同时并存，在人力和费用消耗比较大，转换的周期比较长，而且难以控制新旧系统当中数据的变化。所以这就要求要做好转换计划，并且要加强管理。</w:t>
      </w:r>
    </w:p>
    <w:p w14:paraId="5B162072" w14:textId="77777777" w:rsidR="009B5317" w:rsidRPr="008238AF" w:rsidRDefault="009B5317" w:rsidP="009B5317">
      <w:pPr>
        <w:ind w:firstLine="420"/>
        <w:rPr>
          <w:color w:val="000000" w:themeColor="text1"/>
        </w:rPr>
      </w:pPr>
      <w:r w:rsidRPr="008238AF">
        <w:rPr>
          <w:rFonts w:hint="eastAsia"/>
          <w:bCs/>
          <w:color w:val="000000" w:themeColor="text1"/>
        </w:rPr>
        <w:t>分段转换</w:t>
      </w:r>
      <w:r w:rsidRPr="008238AF">
        <w:rPr>
          <w:rFonts w:hint="eastAsia"/>
          <w:color w:val="000000" w:themeColor="text1"/>
        </w:rPr>
        <w:t>：这是直接转换和并行转换的接合，也就是分期分批、逐步转换。一般比较大的系统可以采用这种方式比较合适，他能够保证软件平稳运行，费用也不太高，就是将大的系统分成多个子系统，每成熟一个子系统就切换一个子系统，主要是分期分批。这种分段转换的策略，它的优点就是成熟一个子系统就转换一个子系统。这种新旧转换，震动比较小，用户比较容易接受。但是由于采取的是渐进的方式，会导致新旧系统的转换周期比较长。</w:t>
      </w:r>
    </w:p>
    <w:p w14:paraId="7AE7AECB" w14:textId="77777777" w:rsidR="009B5317" w:rsidRPr="008238AF" w:rsidRDefault="009B5317" w:rsidP="009B5317">
      <w:pPr>
        <w:pStyle w:val="biao"/>
        <w:rPr>
          <w:color w:val="000000" w:themeColor="text1"/>
        </w:rPr>
      </w:pPr>
    </w:p>
    <w:p w14:paraId="2529ABD7" w14:textId="77777777" w:rsidR="009B5317" w:rsidRPr="008238AF" w:rsidRDefault="009B5317" w:rsidP="009B5317">
      <w:pPr>
        <w:pStyle w:val="4"/>
        <w:rPr>
          <w:color w:val="000000" w:themeColor="text1"/>
        </w:rPr>
      </w:pPr>
      <w:r w:rsidRPr="008238AF">
        <w:rPr>
          <w:rFonts w:hint="eastAsia"/>
          <w:color w:val="000000" w:themeColor="text1"/>
        </w:rPr>
        <w:t>2.</w:t>
      </w:r>
      <w:r w:rsidR="00A04549">
        <w:rPr>
          <w:color w:val="000000" w:themeColor="text1"/>
        </w:rPr>
        <w:t>6</w:t>
      </w:r>
      <w:r w:rsidRPr="008238AF">
        <w:rPr>
          <w:rFonts w:hint="eastAsia"/>
          <w:color w:val="000000" w:themeColor="text1"/>
        </w:rPr>
        <w:t>.</w:t>
      </w:r>
      <w:r w:rsidRPr="008238AF">
        <w:rPr>
          <w:color w:val="000000" w:themeColor="text1"/>
        </w:rPr>
        <w:t xml:space="preserve">2 </w:t>
      </w:r>
      <w:r w:rsidRPr="008238AF">
        <w:rPr>
          <w:rFonts w:hint="eastAsia"/>
          <w:color w:val="000000" w:themeColor="text1"/>
        </w:rPr>
        <w:t>系统维护</w:t>
      </w:r>
      <w:r w:rsidRPr="008238AF">
        <w:rPr>
          <w:rFonts w:hint="eastAsia"/>
          <w:color w:val="000000" w:themeColor="text1"/>
        </w:rPr>
        <w:t xml:space="preserve"> </w:t>
      </w: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p w14:paraId="4AB227F4" w14:textId="77777777" w:rsidR="009B5317" w:rsidRPr="008238AF" w:rsidRDefault="009B5317" w:rsidP="009B5317">
      <w:pPr>
        <w:ind w:firstLine="420"/>
        <w:rPr>
          <w:color w:val="000000" w:themeColor="text1"/>
        </w:rPr>
      </w:pPr>
      <w:r w:rsidRPr="008238AF">
        <w:rPr>
          <w:rFonts w:hint="eastAsia"/>
          <w:color w:val="000000" w:themeColor="text1"/>
        </w:rPr>
        <w:t>（1）概念</w:t>
      </w:r>
    </w:p>
    <w:p w14:paraId="2FB3951B" w14:textId="77777777" w:rsidR="009B5317" w:rsidRPr="008238AF" w:rsidRDefault="009B5317" w:rsidP="009B5317">
      <w:pPr>
        <w:ind w:firstLine="420"/>
        <w:rPr>
          <w:color w:val="000000" w:themeColor="text1"/>
        </w:rPr>
      </w:pPr>
      <w:r w:rsidRPr="008238AF">
        <w:rPr>
          <w:rFonts w:hint="eastAsia"/>
          <w:color w:val="000000" w:themeColor="text1"/>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14:paraId="176C0201" w14:textId="77777777" w:rsidR="009B5317" w:rsidRPr="008238AF" w:rsidRDefault="009B5317" w:rsidP="009B5317">
      <w:pPr>
        <w:ind w:firstLine="420"/>
        <w:rPr>
          <w:color w:val="000000" w:themeColor="text1"/>
        </w:rPr>
      </w:pPr>
      <w:r w:rsidRPr="008238AF">
        <w:rPr>
          <w:rFonts w:hint="eastAsia"/>
          <w:color w:val="000000" w:themeColor="text1"/>
        </w:rPr>
        <w:t>（2）分类</w:t>
      </w:r>
    </w:p>
    <w:p w14:paraId="2595A7FF" w14:textId="77777777" w:rsidR="009B5317" w:rsidRPr="008238AF" w:rsidRDefault="009B5317" w:rsidP="009B5317">
      <w:pPr>
        <w:ind w:firstLine="420"/>
        <w:rPr>
          <w:color w:val="000000" w:themeColor="text1"/>
        </w:rPr>
      </w:pPr>
      <w:r w:rsidRPr="008238AF">
        <w:rPr>
          <w:rFonts w:hint="eastAsia"/>
          <w:color w:val="000000" w:themeColor="text1"/>
        </w:rPr>
        <w:t>正确性维护：指改正在系统开发阶段已发生而系统测试阶段尚未发现的错误。</w:t>
      </w:r>
    </w:p>
    <w:p w14:paraId="795AADFC" w14:textId="77777777" w:rsidR="009B5317" w:rsidRPr="008238AF" w:rsidRDefault="009B5317" w:rsidP="009B5317">
      <w:pPr>
        <w:ind w:firstLine="420"/>
        <w:rPr>
          <w:color w:val="000000" w:themeColor="text1"/>
        </w:rPr>
      </w:pPr>
      <w:r w:rsidRPr="008238AF">
        <w:rPr>
          <w:rFonts w:hint="eastAsia"/>
          <w:color w:val="000000" w:themeColor="text1"/>
        </w:rPr>
        <w:t>适应性维护：指使应用软件适应环境变化【外部环境、数据环境】而进行的修改。</w:t>
      </w:r>
    </w:p>
    <w:p w14:paraId="26D1A046" w14:textId="77777777" w:rsidR="009B5317" w:rsidRPr="008238AF" w:rsidRDefault="009B5317" w:rsidP="009B5317">
      <w:pPr>
        <w:ind w:firstLine="420"/>
        <w:rPr>
          <w:color w:val="000000" w:themeColor="text1"/>
        </w:rPr>
      </w:pPr>
      <w:r w:rsidRPr="008238AF">
        <w:rPr>
          <w:rFonts w:hint="eastAsia"/>
          <w:color w:val="000000" w:themeColor="text1"/>
        </w:rPr>
        <w:t>完善性维护：扩充功能和改善性能而进行的修改。</w:t>
      </w:r>
    </w:p>
    <w:p w14:paraId="52FE5D7E" w14:textId="77777777" w:rsidR="009B5317" w:rsidRPr="008238AF" w:rsidRDefault="009B5317" w:rsidP="009B5317">
      <w:pPr>
        <w:ind w:firstLine="420"/>
        <w:rPr>
          <w:color w:val="000000" w:themeColor="text1"/>
        </w:rPr>
      </w:pPr>
      <w:r w:rsidRPr="008238AF">
        <w:rPr>
          <w:rFonts w:hint="eastAsia"/>
          <w:color w:val="000000" w:themeColor="text1"/>
        </w:rPr>
        <w:t>预防性维护：为了适应未来的软硬件环境的变化，应主动增加预防性的新的功能，以使用系统适应各类变化而不被淘汰。如将专用报表功能改成通用报表生成功能，以适应将来报表格式的变化。</w:t>
      </w:r>
    </w:p>
    <w:p w14:paraId="0355903B" w14:textId="77777777" w:rsidR="009B5317" w:rsidRPr="008238AF" w:rsidRDefault="009B5317" w:rsidP="009B5317">
      <w:pPr>
        <w:ind w:firstLine="420"/>
        <w:rPr>
          <w:bCs/>
          <w:color w:val="000000" w:themeColor="text1"/>
        </w:rPr>
      </w:pPr>
    </w:p>
    <w:p w14:paraId="048AD8AA" w14:textId="77777777" w:rsidR="009B5317" w:rsidRPr="008238AF" w:rsidRDefault="009B5317" w:rsidP="009B5317">
      <w:pPr>
        <w:ind w:firstLine="420"/>
        <w:rPr>
          <w:color w:val="000000" w:themeColor="text1"/>
        </w:rPr>
      </w:pPr>
    </w:p>
    <w:p w14:paraId="5DA6B232" w14:textId="77777777" w:rsidR="009B5317" w:rsidRPr="008238AF" w:rsidRDefault="009B5317" w:rsidP="009B5317">
      <w:pPr>
        <w:pStyle w:val="2"/>
        <w:rPr>
          <w:color w:val="000000" w:themeColor="text1"/>
        </w:rPr>
      </w:pPr>
      <w:bookmarkStart w:id="25" w:name="_Toc105689298"/>
      <w:r w:rsidRPr="008238AF">
        <w:rPr>
          <w:rFonts w:hint="eastAsia"/>
          <w:color w:val="000000" w:themeColor="text1"/>
        </w:rPr>
        <w:t xml:space="preserve">3 </w:t>
      </w:r>
      <w:r w:rsidRPr="008238AF">
        <w:rPr>
          <w:rFonts w:hint="eastAsia"/>
          <w:color w:val="000000" w:themeColor="text1"/>
        </w:rPr>
        <w:t>章节问答</w:t>
      </w:r>
      <w:bookmarkEnd w:id="25"/>
    </w:p>
    <w:p w14:paraId="5F0F0A18" w14:textId="77777777" w:rsidR="009B5317" w:rsidRPr="008238AF" w:rsidRDefault="009B5317" w:rsidP="009B5317">
      <w:pPr>
        <w:ind w:firstLine="420"/>
        <w:rPr>
          <w:color w:val="000000" w:themeColor="text1"/>
        </w:rPr>
      </w:pPr>
      <w:r w:rsidRPr="008238AF">
        <w:rPr>
          <w:rFonts w:hint="eastAsia"/>
          <w:color w:val="000000" w:themeColor="text1"/>
        </w:rPr>
        <w:t>（1）演化模型跟螺旋模型，增量模型，原型法开发的关系？</w:t>
      </w:r>
    </w:p>
    <w:p w14:paraId="5F032411" w14:textId="77777777" w:rsidR="009B5317" w:rsidRPr="008238AF" w:rsidRDefault="009B5317" w:rsidP="009B5317">
      <w:pPr>
        <w:ind w:firstLine="420"/>
        <w:rPr>
          <w:color w:val="000000" w:themeColor="text1"/>
        </w:rPr>
      </w:pPr>
      <w:r w:rsidRPr="008238AF">
        <w:rPr>
          <w:rFonts w:hint="eastAsia"/>
          <w:color w:val="000000" w:themeColor="text1"/>
        </w:rPr>
        <w:t>答：</w:t>
      </w:r>
    </w:p>
    <w:p w14:paraId="168B88DA" w14:textId="77777777" w:rsidR="009B5317" w:rsidRPr="008238AF" w:rsidRDefault="009B5317" w:rsidP="009B5317">
      <w:pPr>
        <w:ind w:firstLine="420"/>
        <w:rPr>
          <w:color w:val="000000" w:themeColor="text1"/>
        </w:rPr>
      </w:pPr>
      <w:r w:rsidRPr="008238AF">
        <w:rPr>
          <w:rFonts w:hint="eastAsia"/>
          <w:color w:val="000000" w:themeColor="text1"/>
        </w:rPr>
        <w:t>首先是原型化，原型化又可以分为两种，抛弃式原型和演化式原型，其中</w:t>
      </w:r>
      <w:r w:rsidRPr="008238AF">
        <w:rPr>
          <w:color w:val="000000" w:themeColor="text1"/>
        </w:rPr>
        <w:t xml:space="preserve"> 最终演化成一个产品的就演变成为演化模型。</w:t>
      </w:r>
      <w:r w:rsidRPr="008238AF">
        <w:rPr>
          <w:rFonts w:hint="eastAsia"/>
          <w:color w:val="000000" w:themeColor="text1"/>
        </w:rPr>
        <w:t>螺旋模型式是通过演化模型和瀑布模型的结合所产生的，并且螺旋模型强调了风险管理。增量模型是原型模型和瀑布模型所结合而产生的。其中螺旋模型和增量模型的区别：螺旋模型他是一直旋下去，旋到最后才是一个产品，而增量模型每一个增量都发布了一个可操作的产品，这是它的一个细微的区别</w:t>
      </w:r>
    </w:p>
    <w:p w14:paraId="020DE386" w14:textId="77777777" w:rsidR="009B5317" w:rsidRPr="008238AF" w:rsidRDefault="009B5317" w:rsidP="009B5317">
      <w:pPr>
        <w:ind w:firstLine="420"/>
        <w:rPr>
          <w:color w:val="000000" w:themeColor="text1"/>
        </w:rPr>
      </w:pPr>
      <w:r w:rsidRPr="008238AF">
        <w:rPr>
          <w:rFonts w:hint="eastAsia"/>
          <w:color w:val="000000" w:themeColor="text1"/>
        </w:rPr>
        <w:t>（2）面向对象方法中的分析模型、设计模型有哪些？？</w:t>
      </w:r>
    </w:p>
    <w:p w14:paraId="69DE345D" w14:textId="77777777" w:rsidR="009B5317" w:rsidRPr="008238AF" w:rsidRDefault="009B5317" w:rsidP="009B5317">
      <w:pPr>
        <w:ind w:firstLine="420"/>
        <w:rPr>
          <w:color w:val="000000" w:themeColor="text1"/>
        </w:rPr>
      </w:pPr>
      <w:r w:rsidRPr="008238AF">
        <w:rPr>
          <w:rFonts w:hint="eastAsia"/>
          <w:color w:val="000000" w:themeColor="text1"/>
        </w:rPr>
        <w:t>答：</w:t>
      </w:r>
    </w:p>
    <w:p w14:paraId="0C8BC5D5" w14:textId="77777777" w:rsidR="009B5317" w:rsidRPr="008238AF" w:rsidRDefault="009B5317" w:rsidP="009B5317">
      <w:pPr>
        <w:ind w:firstLine="420"/>
        <w:rPr>
          <w:color w:val="000000" w:themeColor="text1"/>
        </w:rPr>
      </w:pPr>
      <w:r w:rsidRPr="008238AF">
        <w:rPr>
          <w:rFonts w:hint="eastAsia"/>
          <w:color w:val="000000" w:themeColor="text1"/>
        </w:rPr>
        <w:t>面向对象的分析模型主要由顶层架构图、用例与用例图、领域概念模型构成；设计模型则包含以包图表示的软件体系结构图、以交互图表示的用例实现图、完整精确的类图、针对复杂对象的状态图和用以描述流程化处理过程的活动图等。</w:t>
      </w:r>
    </w:p>
    <w:p w14:paraId="69313206" w14:textId="77777777" w:rsidR="009B5317" w:rsidRPr="008238AF" w:rsidRDefault="009B5317" w:rsidP="009B5317">
      <w:pPr>
        <w:ind w:firstLine="420"/>
        <w:rPr>
          <w:color w:val="000000" w:themeColor="text1"/>
        </w:rPr>
      </w:pPr>
      <w:r w:rsidRPr="008238AF">
        <w:rPr>
          <w:rFonts w:hint="eastAsia"/>
          <w:color w:val="000000" w:themeColor="text1"/>
        </w:rPr>
        <w:t>（3）结构化方法中的设计模型有哪些？</w:t>
      </w:r>
    </w:p>
    <w:p w14:paraId="1F59127B" w14:textId="77777777" w:rsidR="009B5317" w:rsidRPr="008238AF" w:rsidRDefault="009B5317" w:rsidP="009B5317">
      <w:pPr>
        <w:ind w:firstLine="420"/>
        <w:rPr>
          <w:color w:val="000000" w:themeColor="text1"/>
        </w:rPr>
      </w:pPr>
      <w:r w:rsidRPr="008238AF">
        <w:rPr>
          <w:rFonts w:hint="eastAsia"/>
          <w:color w:val="000000" w:themeColor="text1"/>
        </w:rPr>
        <w:t>答：</w:t>
      </w:r>
    </w:p>
    <w:p w14:paraId="3726CDA7" w14:textId="77777777" w:rsidR="009B5317" w:rsidRPr="008238AF" w:rsidRDefault="009B5317" w:rsidP="009B5317">
      <w:pPr>
        <w:ind w:firstLine="420"/>
        <w:rPr>
          <w:color w:val="000000" w:themeColor="text1"/>
        </w:rPr>
      </w:pPr>
      <w:r w:rsidRPr="008238AF">
        <w:rPr>
          <w:rFonts w:hint="eastAsia"/>
          <w:color w:val="000000" w:themeColor="text1"/>
        </w:rPr>
        <w:t>结构化设计包括了概要设计和详细设计。模型主要是用数据流图表示功能模型，用状态转换图表示行为模型，用</w:t>
      </w:r>
      <w:r w:rsidRPr="008238AF">
        <w:rPr>
          <w:color w:val="000000" w:themeColor="text1"/>
        </w:rPr>
        <w:t>E-R图表示数据模型。</w:t>
      </w:r>
    </w:p>
    <w:p w14:paraId="66AC58C1" w14:textId="77777777" w:rsidR="009B5317" w:rsidRPr="008238AF" w:rsidRDefault="009B5317" w:rsidP="009B5317">
      <w:pPr>
        <w:ind w:firstLine="420"/>
        <w:rPr>
          <w:color w:val="000000" w:themeColor="text1"/>
        </w:rPr>
      </w:pPr>
      <w:r w:rsidRPr="008238AF">
        <w:rPr>
          <w:rFonts w:hint="eastAsia"/>
          <w:color w:val="000000" w:themeColor="text1"/>
        </w:rPr>
        <w:t>（4）自顶向下开发方法的优缺点。</w:t>
      </w:r>
    </w:p>
    <w:p w14:paraId="7CD5E330" w14:textId="77777777" w:rsidR="009B5317" w:rsidRPr="008238AF" w:rsidRDefault="009B5317" w:rsidP="009B5317">
      <w:pPr>
        <w:ind w:firstLine="420"/>
        <w:rPr>
          <w:color w:val="000000" w:themeColor="text1"/>
        </w:rPr>
      </w:pPr>
      <w:r w:rsidRPr="008238AF">
        <w:rPr>
          <w:rFonts w:hint="eastAsia"/>
          <w:color w:val="000000" w:themeColor="text1"/>
        </w:rPr>
        <w:t>答：</w:t>
      </w:r>
    </w:p>
    <w:p w14:paraId="3479AB0A" w14:textId="77777777" w:rsidR="009B5317" w:rsidRPr="008238AF" w:rsidRDefault="009B5317" w:rsidP="009B5317">
      <w:pPr>
        <w:ind w:firstLine="420"/>
        <w:rPr>
          <w:color w:val="000000" w:themeColor="text1"/>
        </w:rPr>
      </w:pPr>
      <w:r w:rsidRPr="008238AF">
        <w:rPr>
          <w:rFonts w:hint="eastAsia"/>
          <w:color w:val="000000" w:themeColor="text1"/>
        </w:rPr>
        <w:t>自顶向下方法的优点是：</w:t>
      </w:r>
      <w:r w:rsidRPr="008238AF">
        <w:rPr>
          <w:color w:val="000000" w:themeColor="text1"/>
        </w:rPr>
        <w:t>可为企业或机构的重要决策和任务实现提供信息</w:t>
      </w:r>
      <w:r w:rsidRPr="008238AF">
        <w:rPr>
          <w:rFonts w:hint="eastAsia"/>
          <w:color w:val="000000" w:themeColor="text1"/>
        </w:rPr>
        <w:t>；</w:t>
      </w:r>
      <w:r w:rsidRPr="008238AF">
        <w:rPr>
          <w:color w:val="000000" w:themeColor="text1"/>
        </w:rPr>
        <w:t>支持企业信息系统的整体性规划，并对系统的各子系统的协调和通信提供保证</w:t>
      </w:r>
      <w:r w:rsidRPr="008238AF">
        <w:rPr>
          <w:rFonts w:hint="eastAsia"/>
          <w:color w:val="000000" w:themeColor="text1"/>
        </w:rPr>
        <w:t>；</w:t>
      </w:r>
      <w:r w:rsidRPr="008238AF">
        <w:rPr>
          <w:color w:val="000000" w:themeColor="text1"/>
        </w:rPr>
        <w:t>方法的实践有利于提高企业人员整体观察问题的能力，从而有利于寻找到改进企业组织的途径。</w:t>
      </w:r>
    </w:p>
    <w:p w14:paraId="3AA36930" w14:textId="77777777" w:rsidR="009B5317" w:rsidRPr="008238AF" w:rsidRDefault="009B5317" w:rsidP="009B5317">
      <w:pPr>
        <w:ind w:firstLine="420"/>
        <w:rPr>
          <w:color w:val="000000" w:themeColor="text1"/>
        </w:rPr>
      </w:pPr>
      <w:r w:rsidRPr="008238AF">
        <w:rPr>
          <w:rFonts w:hint="eastAsia"/>
          <w:color w:val="000000" w:themeColor="text1"/>
        </w:rPr>
        <w:t>自顶向下方法的缺点是：</w:t>
      </w:r>
      <w:r w:rsidRPr="008238AF">
        <w:rPr>
          <w:color w:val="000000" w:themeColor="text1"/>
        </w:rPr>
        <w:t>对系统分析和设计人员的要求较高</w:t>
      </w:r>
      <w:r w:rsidRPr="008238AF">
        <w:rPr>
          <w:rFonts w:hint="eastAsia"/>
          <w:color w:val="000000" w:themeColor="text1"/>
        </w:rPr>
        <w:t>；</w:t>
      </w:r>
      <w:r w:rsidRPr="008238AF">
        <w:rPr>
          <w:color w:val="000000" w:themeColor="text1"/>
        </w:rPr>
        <w:t>开发周期长，系统复杂，一般属于一种高成本、大投资的工程</w:t>
      </w:r>
      <w:r w:rsidRPr="008238AF">
        <w:rPr>
          <w:rFonts w:hint="eastAsia"/>
          <w:color w:val="000000" w:themeColor="text1"/>
        </w:rPr>
        <w:t>；</w:t>
      </w:r>
      <w:r w:rsidRPr="008238AF">
        <w:rPr>
          <w:color w:val="000000" w:themeColor="text1"/>
        </w:rPr>
        <w:t>对于大系统而言自上而下的规划对于下层系统的实施往往缺乏约束力</w:t>
      </w:r>
      <w:r w:rsidRPr="008238AF">
        <w:rPr>
          <w:rFonts w:hint="eastAsia"/>
          <w:color w:val="000000" w:themeColor="text1"/>
        </w:rPr>
        <w:t>；</w:t>
      </w:r>
      <w:r w:rsidRPr="008238AF">
        <w:rPr>
          <w:color w:val="000000" w:themeColor="text1"/>
        </w:rPr>
        <w:t>从经济角度来看，很难说自顶向下的做法在经济上是合算的。</w:t>
      </w:r>
    </w:p>
    <w:p w14:paraId="2A072603" w14:textId="77777777" w:rsidR="009B5317" w:rsidRPr="008238AF" w:rsidRDefault="009B5317" w:rsidP="009B5317">
      <w:pPr>
        <w:ind w:firstLine="420"/>
        <w:rPr>
          <w:color w:val="000000" w:themeColor="text1"/>
        </w:rPr>
      </w:pPr>
      <w:r w:rsidRPr="008238AF">
        <w:rPr>
          <w:rFonts w:hint="eastAsia"/>
          <w:color w:val="000000" w:themeColor="text1"/>
        </w:rPr>
        <w:t>（5）为什么自顶向下的单元测试中不需要另外编写驱动模块？</w:t>
      </w:r>
    </w:p>
    <w:p w14:paraId="6F4A172E" w14:textId="77777777" w:rsidR="009B5317" w:rsidRPr="008238AF" w:rsidRDefault="009B5317" w:rsidP="009B5317">
      <w:pPr>
        <w:ind w:firstLine="420"/>
        <w:rPr>
          <w:color w:val="000000" w:themeColor="text1"/>
        </w:rPr>
      </w:pPr>
      <w:r w:rsidRPr="008238AF">
        <w:rPr>
          <w:rFonts w:hint="eastAsia"/>
          <w:color w:val="000000" w:themeColor="text1"/>
        </w:rPr>
        <w:t>答：</w:t>
      </w:r>
    </w:p>
    <w:p w14:paraId="0868349A" w14:textId="77777777" w:rsidR="009B5317" w:rsidRPr="008238AF" w:rsidRDefault="009B5317" w:rsidP="009B5317">
      <w:pPr>
        <w:ind w:firstLine="420"/>
        <w:rPr>
          <w:color w:val="000000" w:themeColor="text1"/>
        </w:rPr>
      </w:pPr>
      <w:r w:rsidRPr="008238AF">
        <w:rPr>
          <w:rFonts w:hint="eastAsia"/>
          <w:color w:val="000000" w:themeColor="text1"/>
        </w:rPr>
        <w:t>对于模块的划分，上层为驱动模块（驱动模块用来调用被测模块），下层为桩模块（桩模块用来模拟被测模块所调用的子模块）。自顶向下测试时，调用模块已经写完，不需要另写驱动模块，但是需要用桩模块来帮助测试。自底向上测试时，底层模块已经写完，不需要另写桩模块，但是需要用驱动模块来帮助测试。</w:t>
      </w:r>
    </w:p>
    <w:p w14:paraId="20B6B936" w14:textId="77777777" w:rsidR="009B5317" w:rsidRPr="008238AF" w:rsidRDefault="009B5317" w:rsidP="009B5317">
      <w:pPr>
        <w:ind w:firstLine="420"/>
        <w:rPr>
          <w:color w:val="000000" w:themeColor="text1"/>
        </w:rPr>
      </w:pPr>
      <w:r w:rsidRPr="008238AF">
        <w:rPr>
          <w:rFonts w:hint="eastAsia"/>
          <w:color w:val="000000" w:themeColor="text1"/>
        </w:rPr>
        <w:t>（6）构件模型在使用上的局限性和缺点有哪些？</w:t>
      </w:r>
    </w:p>
    <w:p w14:paraId="1CEC081D" w14:textId="77777777" w:rsidR="009B5317" w:rsidRPr="008238AF" w:rsidRDefault="009B5317" w:rsidP="009B5317">
      <w:pPr>
        <w:ind w:firstLine="420"/>
        <w:rPr>
          <w:color w:val="000000" w:themeColor="text1"/>
        </w:rPr>
      </w:pPr>
      <w:r w:rsidRPr="008238AF">
        <w:rPr>
          <w:rFonts w:hint="eastAsia"/>
          <w:color w:val="000000" w:themeColor="text1"/>
        </w:rPr>
        <w:t>答：</w:t>
      </w:r>
    </w:p>
    <w:p w14:paraId="25FFFC8E" w14:textId="77777777" w:rsidR="009B5317" w:rsidRPr="008238AF" w:rsidRDefault="009B5317" w:rsidP="009B5317">
      <w:pPr>
        <w:ind w:firstLine="420"/>
        <w:rPr>
          <w:color w:val="000000" w:themeColor="text1"/>
        </w:rPr>
      </w:pPr>
      <w:r w:rsidRPr="008238AF">
        <w:rPr>
          <w:rFonts w:hint="eastAsia"/>
          <w:color w:val="000000" w:themeColor="text1"/>
        </w:rPr>
        <w:t>优点：这大大提高了软件开发的效率，而且构件模型允许多个项目同时开发，降低了费用，提高了可维护性。</w:t>
      </w:r>
      <w:r w:rsidRPr="008238AF">
        <w:rPr>
          <w:color w:val="000000" w:themeColor="text1"/>
        </w:rPr>
        <w:t> </w:t>
      </w:r>
    </w:p>
    <w:p w14:paraId="68889A04" w14:textId="77777777" w:rsidR="009B5317" w:rsidRPr="008238AF" w:rsidRDefault="009B5317" w:rsidP="009B5317">
      <w:pPr>
        <w:ind w:firstLine="420"/>
        <w:rPr>
          <w:color w:val="000000" w:themeColor="text1"/>
        </w:rPr>
      </w:pPr>
      <w:r w:rsidRPr="008238AF">
        <w:rPr>
          <w:rFonts w:hint="eastAsia"/>
          <w:color w:val="000000" w:themeColor="text1"/>
        </w:rPr>
        <w:t>缺点：由于存在多种构件标准，缺乏通用的构件组装结构标准，如果自行定义标准的话，会引入较大的风险；构件可重用性和软件系统高效性之间不易协调，需要权衡。</w:t>
      </w:r>
    </w:p>
    <w:p w14:paraId="5B8981C3" w14:textId="77777777" w:rsidR="009B5317" w:rsidRPr="008238AF" w:rsidRDefault="009B5317" w:rsidP="009B5317">
      <w:pPr>
        <w:ind w:firstLine="420"/>
        <w:rPr>
          <w:color w:val="000000" w:themeColor="text1"/>
        </w:rPr>
      </w:pPr>
      <w:r w:rsidRPr="008238AF">
        <w:rPr>
          <w:rFonts w:hint="eastAsia"/>
          <w:color w:val="000000" w:themeColor="text1"/>
        </w:rPr>
        <w:t>（7）设计模式要求掌握到什么程度？</w:t>
      </w:r>
    </w:p>
    <w:p w14:paraId="45440EC6" w14:textId="77777777" w:rsidR="009B5317" w:rsidRPr="008238AF" w:rsidRDefault="009B5317" w:rsidP="009B5317">
      <w:pPr>
        <w:ind w:firstLine="420"/>
        <w:rPr>
          <w:color w:val="000000" w:themeColor="text1"/>
        </w:rPr>
      </w:pPr>
      <w:r w:rsidRPr="008238AF">
        <w:rPr>
          <w:rFonts w:hint="eastAsia"/>
          <w:color w:val="000000" w:themeColor="text1"/>
        </w:rPr>
        <w:t>答：</w:t>
      </w:r>
    </w:p>
    <w:p w14:paraId="5EF7A236" w14:textId="77777777" w:rsidR="009B5317" w:rsidRPr="008238AF" w:rsidRDefault="009B5317" w:rsidP="009B5317">
      <w:pPr>
        <w:ind w:firstLine="420"/>
        <w:rPr>
          <w:color w:val="000000" w:themeColor="text1"/>
        </w:rPr>
      </w:pPr>
      <w:r w:rsidRPr="008238AF">
        <w:rPr>
          <w:rFonts w:hint="eastAsia"/>
          <w:color w:val="000000" w:themeColor="text1"/>
        </w:rPr>
        <w:t>设计模式有一定难度。对于设计模式要求掌握如下内容：</w:t>
      </w:r>
    </w:p>
    <w:p w14:paraId="5D16DB1D" w14:textId="77777777" w:rsidR="009B5317" w:rsidRPr="008238AF" w:rsidRDefault="009B5317" w:rsidP="009B5317">
      <w:pPr>
        <w:ind w:firstLine="420"/>
        <w:rPr>
          <w:color w:val="000000" w:themeColor="text1"/>
        </w:rPr>
      </w:pPr>
      <w:r w:rsidRPr="008238AF">
        <w:rPr>
          <w:color w:val="000000" w:themeColor="text1"/>
        </w:rPr>
        <w:t>1、</w:t>
      </w:r>
      <w:r w:rsidRPr="008238AF">
        <w:rPr>
          <w:rFonts w:hint="eastAsia"/>
          <w:color w:val="000000" w:themeColor="text1"/>
        </w:rPr>
        <w:t>设计模型三种类型的定位</w:t>
      </w:r>
      <w:r w:rsidRPr="008238AF">
        <w:rPr>
          <w:color w:val="000000" w:themeColor="text1"/>
        </w:rPr>
        <w:t>；</w:t>
      </w:r>
    </w:p>
    <w:p w14:paraId="50E0DE25" w14:textId="77777777" w:rsidR="009B5317" w:rsidRPr="008238AF" w:rsidRDefault="009B5317" w:rsidP="009B5317">
      <w:pPr>
        <w:ind w:firstLine="420"/>
        <w:rPr>
          <w:color w:val="000000" w:themeColor="text1"/>
        </w:rPr>
      </w:pPr>
      <w:r w:rsidRPr="008238AF">
        <w:rPr>
          <w:color w:val="000000" w:themeColor="text1"/>
        </w:rPr>
        <w:t>2、设计模式分类；</w:t>
      </w:r>
    </w:p>
    <w:p w14:paraId="5DB71FE2" w14:textId="77777777" w:rsidR="009B5317" w:rsidRPr="008238AF" w:rsidRDefault="009B5317" w:rsidP="009B5317">
      <w:pPr>
        <w:ind w:firstLine="420"/>
        <w:rPr>
          <w:color w:val="000000" w:themeColor="text1"/>
        </w:rPr>
      </w:pPr>
      <w:r w:rsidRPr="008238AF">
        <w:rPr>
          <w:color w:val="000000" w:themeColor="text1"/>
        </w:rPr>
        <w:t>3、各设计模式的</w:t>
      </w:r>
      <w:r w:rsidRPr="008238AF">
        <w:rPr>
          <w:rFonts w:hint="eastAsia"/>
          <w:color w:val="000000" w:themeColor="text1"/>
        </w:rPr>
        <w:t>应用场景及特点；</w:t>
      </w:r>
    </w:p>
    <w:p w14:paraId="554F1743" w14:textId="77777777" w:rsidR="009B5317" w:rsidRPr="008238AF" w:rsidRDefault="009B5317" w:rsidP="009B5317">
      <w:pPr>
        <w:ind w:firstLine="420"/>
        <w:rPr>
          <w:color w:val="000000" w:themeColor="text1"/>
        </w:rPr>
      </w:pPr>
      <w:r w:rsidRPr="008238AF">
        <w:rPr>
          <w:rFonts w:hint="eastAsia"/>
          <w:color w:val="000000" w:themeColor="text1"/>
        </w:rPr>
        <w:t>可见上文</w:t>
      </w:r>
      <w:r w:rsidRPr="008238AF">
        <w:rPr>
          <w:color w:val="000000" w:themeColor="text1"/>
        </w:rPr>
        <w:t>列出的关键字表格进行记忆。</w:t>
      </w:r>
    </w:p>
    <w:p w14:paraId="563C5056" w14:textId="77777777" w:rsidR="009B5317" w:rsidRPr="008238AF" w:rsidRDefault="009B5317" w:rsidP="009B5317">
      <w:pPr>
        <w:ind w:firstLine="420"/>
        <w:rPr>
          <w:color w:val="000000" w:themeColor="text1"/>
        </w:rPr>
      </w:pPr>
    </w:p>
    <w:p w14:paraId="62E2DBC4" w14:textId="77777777" w:rsidR="009B5317" w:rsidRPr="008238AF" w:rsidRDefault="009B5317" w:rsidP="009B5317">
      <w:pPr>
        <w:pStyle w:val="1"/>
        <w:numPr>
          <w:ilvl w:val="0"/>
          <w:numId w:val="0"/>
        </w:numPr>
        <w:rPr>
          <w:color w:val="000000" w:themeColor="text1"/>
        </w:rPr>
      </w:pPr>
      <w:bookmarkStart w:id="26" w:name="_Toc105689299"/>
      <w:r w:rsidRPr="008238AF">
        <w:rPr>
          <w:color w:val="000000" w:themeColor="text1"/>
        </w:rPr>
        <w:t>第三章</w:t>
      </w:r>
      <w:r w:rsidRPr="008238AF">
        <w:rPr>
          <w:rFonts w:hint="eastAsia"/>
          <w:color w:val="000000" w:themeColor="text1"/>
        </w:rPr>
        <w:t xml:space="preserve"> </w:t>
      </w:r>
      <w:r w:rsidRPr="008238AF">
        <w:rPr>
          <w:rFonts w:hint="eastAsia"/>
          <w:color w:val="000000" w:themeColor="text1"/>
        </w:rPr>
        <w:t>软件架构设计</w:t>
      </w:r>
      <w:bookmarkEnd w:id="26"/>
    </w:p>
    <w:p w14:paraId="3415D6F4" w14:textId="77777777" w:rsidR="009B5317" w:rsidRPr="008238AF" w:rsidRDefault="009B5317" w:rsidP="009B5317">
      <w:pPr>
        <w:pStyle w:val="2"/>
        <w:rPr>
          <w:color w:val="000000" w:themeColor="text1"/>
        </w:rPr>
      </w:pPr>
      <w:bookmarkStart w:id="27" w:name="_Toc105689300"/>
      <w:r w:rsidRPr="008238AF">
        <w:rPr>
          <w:rFonts w:hint="eastAsia"/>
          <w:color w:val="000000" w:themeColor="text1"/>
        </w:rPr>
        <w:t xml:space="preserve">1 </w:t>
      </w:r>
      <w:r w:rsidRPr="008238AF">
        <w:rPr>
          <w:rFonts w:hint="eastAsia"/>
          <w:color w:val="000000" w:themeColor="text1"/>
        </w:rPr>
        <w:t>考情分析</w:t>
      </w:r>
      <w:bookmarkEnd w:id="27"/>
    </w:p>
    <w:p w14:paraId="44E425EF" w14:textId="77777777" w:rsidR="009B5317" w:rsidRPr="008238AF" w:rsidRDefault="009B5317" w:rsidP="009B5317">
      <w:pPr>
        <w:pStyle w:val="3"/>
        <w:ind w:firstLine="422"/>
        <w:rPr>
          <w:color w:val="000000" w:themeColor="text1"/>
        </w:rPr>
      </w:pPr>
      <w:bookmarkStart w:id="28" w:name="_Toc105689301"/>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本章重点</w:t>
      </w:r>
      <w:bookmarkEnd w:id="28"/>
    </w:p>
    <w:tbl>
      <w:tblPr>
        <w:tblStyle w:val="a7"/>
        <w:tblW w:w="5000" w:type="pct"/>
        <w:jc w:val="center"/>
        <w:tblLook w:val="04A0" w:firstRow="1" w:lastRow="0" w:firstColumn="1" w:lastColumn="0" w:noHBand="0" w:noVBand="1"/>
      </w:tblPr>
      <w:tblGrid>
        <w:gridCol w:w="863"/>
        <w:gridCol w:w="2988"/>
        <w:gridCol w:w="4445"/>
      </w:tblGrid>
      <w:tr w:rsidR="009B5317" w:rsidRPr="008238AF" w14:paraId="1E691D71" w14:textId="77777777" w:rsidTr="00287E40">
        <w:trPr>
          <w:trHeight w:val="20"/>
          <w:jc w:val="center"/>
        </w:trPr>
        <w:tc>
          <w:tcPr>
            <w:tcW w:w="520" w:type="pct"/>
            <w:vAlign w:val="center"/>
          </w:tcPr>
          <w:p w14:paraId="7F900CC0" w14:textId="77777777" w:rsidR="009B5317" w:rsidRPr="008238AF" w:rsidRDefault="009B5317" w:rsidP="00F32297">
            <w:pPr>
              <w:pStyle w:val="biao"/>
              <w:rPr>
                <w:color w:val="000000" w:themeColor="text1"/>
              </w:rPr>
            </w:pPr>
            <w:r w:rsidRPr="008238AF">
              <w:rPr>
                <w:rFonts w:hint="eastAsia"/>
                <w:color w:val="000000" w:themeColor="text1"/>
              </w:rPr>
              <w:t>序号</w:t>
            </w:r>
          </w:p>
        </w:tc>
        <w:tc>
          <w:tcPr>
            <w:tcW w:w="1801" w:type="pct"/>
            <w:vAlign w:val="center"/>
          </w:tcPr>
          <w:p w14:paraId="5446142A"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2679" w:type="pct"/>
            <w:vAlign w:val="center"/>
          </w:tcPr>
          <w:p w14:paraId="1F807730"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9B5317" w:rsidRPr="008238AF" w14:paraId="7DFE9898" w14:textId="77777777" w:rsidTr="00287E40">
        <w:trPr>
          <w:trHeight w:val="20"/>
          <w:jc w:val="center"/>
        </w:trPr>
        <w:tc>
          <w:tcPr>
            <w:tcW w:w="520" w:type="pct"/>
            <w:vAlign w:val="center"/>
          </w:tcPr>
          <w:p w14:paraId="419B49F3"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801" w:type="pct"/>
            <w:vAlign w:val="center"/>
          </w:tcPr>
          <w:p w14:paraId="7D70B735" w14:textId="77777777" w:rsidR="009B5317" w:rsidRPr="008238AF" w:rsidRDefault="009B5317" w:rsidP="00F32297">
            <w:pPr>
              <w:pStyle w:val="biao"/>
              <w:rPr>
                <w:color w:val="000000" w:themeColor="text1"/>
              </w:rPr>
            </w:pPr>
            <w:r w:rsidRPr="008238AF">
              <w:rPr>
                <w:rFonts w:hint="eastAsia"/>
                <w:color w:val="000000" w:themeColor="text1"/>
              </w:rPr>
              <w:t>软件架构的概念</w:t>
            </w:r>
          </w:p>
          <w:p w14:paraId="6831547A" w14:textId="77777777" w:rsidR="009B5317" w:rsidRPr="008238AF" w:rsidRDefault="009B5317" w:rsidP="00F32297">
            <w:pPr>
              <w:pStyle w:val="biao"/>
              <w:rPr>
                <w:color w:val="000000" w:themeColor="text1"/>
              </w:rPr>
            </w:pP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tc>
        <w:tc>
          <w:tcPr>
            <w:tcW w:w="2679" w:type="pct"/>
            <w:vAlign w:val="center"/>
          </w:tcPr>
          <w:p w14:paraId="4782BFA3" w14:textId="77777777" w:rsidR="009B5317" w:rsidRPr="008238AF" w:rsidRDefault="009B5317" w:rsidP="00F32297">
            <w:pPr>
              <w:pStyle w:val="biao"/>
              <w:rPr>
                <w:color w:val="000000" w:themeColor="text1"/>
              </w:rPr>
            </w:pPr>
            <w:r w:rsidRPr="008238AF">
              <w:rPr>
                <w:rFonts w:hint="eastAsia"/>
                <w:color w:val="000000" w:themeColor="text1"/>
              </w:rPr>
              <w:t>什么是架构（暂无定论）</w:t>
            </w:r>
          </w:p>
        </w:tc>
      </w:tr>
      <w:tr w:rsidR="009B5317" w:rsidRPr="008238AF" w14:paraId="48BF16F8" w14:textId="77777777" w:rsidTr="00287E40">
        <w:trPr>
          <w:trHeight w:val="20"/>
          <w:jc w:val="center"/>
        </w:trPr>
        <w:tc>
          <w:tcPr>
            <w:tcW w:w="520" w:type="pct"/>
            <w:vAlign w:val="center"/>
          </w:tcPr>
          <w:p w14:paraId="2B30EAE4"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801" w:type="pct"/>
            <w:vMerge w:val="restart"/>
            <w:vAlign w:val="center"/>
          </w:tcPr>
          <w:p w14:paraId="0EB0076B" w14:textId="77777777" w:rsidR="009B5317" w:rsidRPr="008238AF" w:rsidRDefault="009B5317" w:rsidP="00F32297">
            <w:pPr>
              <w:pStyle w:val="biao"/>
              <w:rPr>
                <w:color w:val="000000" w:themeColor="text1"/>
              </w:rPr>
            </w:pPr>
            <w:r w:rsidRPr="008238AF">
              <w:rPr>
                <w:rFonts w:hint="eastAsia"/>
                <w:color w:val="000000" w:themeColor="text1"/>
              </w:rPr>
              <w:t>软件结构风格</w:t>
            </w:r>
          </w:p>
          <w:p w14:paraId="12195E81" w14:textId="77777777" w:rsidR="009B5317" w:rsidRPr="008238AF" w:rsidRDefault="009B5317" w:rsidP="00F32297">
            <w:pPr>
              <w:pStyle w:val="biao"/>
              <w:rPr>
                <w:color w:val="000000" w:themeColor="text1"/>
              </w:rPr>
            </w:pP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tc>
        <w:tc>
          <w:tcPr>
            <w:tcW w:w="2679" w:type="pct"/>
            <w:vAlign w:val="center"/>
          </w:tcPr>
          <w:p w14:paraId="724B2B0A" w14:textId="77777777" w:rsidR="009B5317" w:rsidRPr="008238AF" w:rsidRDefault="009B5317" w:rsidP="00F32297">
            <w:pPr>
              <w:pStyle w:val="biao"/>
              <w:rPr>
                <w:color w:val="000000" w:themeColor="text1"/>
              </w:rPr>
            </w:pPr>
            <w:r w:rsidRPr="008238AF">
              <w:rPr>
                <w:rFonts w:hint="eastAsia"/>
                <w:color w:val="000000" w:themeColor="text1"/>
              </w:rPr>
              <w:t>数据流风格</w:t>
            </w:r>
          </w:p>
        </w:tc>
      </w:tr>
      <w:tr w:rsidR="009B5317" w:rsidRPr="008238AF" w14:paraId="0E24E013" w14:textId="77777777" w:rsidTr="00287E40">
        <w:trPr>
          <w:trHeight w:val="20"/>
          <w:jc w:val="center"/>
        </w:trPr>
        <w:tc>
          <w:tcPr>
            <w:tcW w:w="520" w:type="pct"/>
            <w:vAlign w:val="center"/>
          </w:tcPr>
          <w:p w14:paraId="65E0F724" w14:textId="77777777" w:rsidR="009B5317" w:rsidRPr="008238AF" w:rsidRDefault="009B5317" w:rsidP="00F32297">
            <w:pPr>
              <w:pStyle w:val="biao"/>
              <w:rPr>
                <w:color w:val="000000" w:themeColor="text1"/>
              </w:rPr>
            </w:pPr>
            <w:r w:rsidRPr="008238AF">
              <w:rPr>
                <w:rFonts w:hint="eastAsia"/>
                <w:color w:val="000000" w:themeColor="text1"/>
              </w:rPr>
              <w:t>2</w:t>
            </w:r>
          </w:p>
        </w:tc>
        <w:tc>
          <w:tcPr>
            <w:tcW w:w="1801" w:type="pct"/>
            <w:vMerge/>
            <w:vAlign w:val="center"/>
          </w:tcPr>
          <w:p w14:paraId="02761220" w14:textId="77777777" w:rsidR="009B5317" w:rsidRPr="008238AF" w:rsidRDefault="009B5317" w:rsidP="00F32297">
            <w:pPr>
              <w:pStyle w:val="biao"/>
              <w:rPr>
                <w:color w:val="000000" w:themeColor="text1"/>
              </w:rPr>
            </w:pPr>
          </w:p>
        </w:tc>
        <w:tc>
          <w:tcPr>
            <w:tcW w:w="2679" w:type="pct"/>
            <w:vAlign w:val="center"/>
          </w:tcPr>
          <w:p w14:paraId="06A1F446" w14:textId="77777777" w:rsidR="009B5317" w:rsidRPr="008238AF" w:rsidRDefault="009B5317" w:rsidP="00F32297">
            <w:pPr>
              <w:pStyle w:val="biao"/>
              <w:rPr>
                <w:color w:val="000000" w:themeColor="text1"/>
              </w:rPr>
            </w:pPr>
            <w:r w:rsidRPr="008238AF">
              <w:rPr>
                <w:rFonts w:hint="eastAsia"/>
                <w:color w:val="000000" w:themeColor="text1"/>
              </w:rPr>
              <w:t>调用/返回风格</w:t>
            </w:r>
          </w:p>
        </w:tc>
      </w:tr>
      <w:tr w:rsidR="009B5317" w:rsidRPr="008238AF" w14:paraId="5C8ED39C" w14:textId="77777777" w:rsidTr="00287E40">
        <w:trPr>
          <w:trHeight w:val="20"/>
          <w:jc w:val="center"/>
        </w:trPr>
        <w:tc>
          <w:tcPr>
            <w:tcW w:w="520" w:type="pct"/>
            <w:vAlign w:val="center"/>
          </w:tcPr>
          <w:p w14:paraId="37B4FDAE" w14:textId="77777777" w:rsidR="009B5317" w:rsidRPr="008238AF" w:rsidRDefault="009B5317" w:rsidP="00F32297">
            <w:pPr>
              <w:pStyle w:val="biao"/>
              <w:rPr>
                <w:color w:val="000000" w:themeColor="text1"/>
              </w:rPr>
            </w:pPr>
            <w:r w:rsidRPr="008238AF">
              <w:rPr>
                <w:rFonts w:hint="eastAsia"/>
                <w:color w:val="000000" w:themeColor="text1"/>
              </w:rPr>
              <w:t>3</w:t>
            </w:r>
          </w:p>
        </w:tc>
        <w:tc>
          <w:tcPr>
            <w:tcW w:w="1801" w:type="pct"/>
            <w:vMerge/>
            <w:vAlign w:val="center"/>
          </w:tcPr>
          <w:p w14:paraId="3574BD10" w14:textId="77777777" w:rsidR="009B5317" w:rsidRPr="008238AF" w:rsidRDefault="009B5317" w:rsidP="00F32297">
            <w:pPr>
              <w:pStyle w:val="biao"/>
              <w:rPr>
                <w:color w:val="000000" w:themeColor="text1"/>
              </w:rPr>
            </w:pPr>
          </w:p>
        </w:tc>
        <w:tc>
          <w:tcPr>
            <w:tcW w:w="2679" w:type="pct"/>
            <w:vAlign w:val="center"/>
          </w:tcPr>
          <w:p w14:paraId="5A85DD7C" w14:textId="77777777" w:rsidR="009B5317" w:rsidRPr="008238AF" w:rsidRDefault="009B5317" w:rsidP="00F32297">
            <w:pPr>
              <w:pStyle w:val="biao"/>
              <w:rPr>
                <w:color w:val="000000" w:themeColor="text1"/>
              </w:rPr>
            </w:pPr>
            <w:r w:rsidRPr="008238AF">
              <w:rPr>
                <w:rFonts w:hint="eastAsia"/>
                <w:color w:val="000000" w:themeColor="text1"/>
              </w:rPr>
              <w:t>独立构件风格</w:t>
            </w:r>
          </w:p>
        </w:tc>
      </w:tr>
      <w:tr w:rsidR="009B5317" w:rsidRPr="008238AF" w14:paraId="672EEA6B" w14:textId="77777777" w:rsidTr="00287E40">
        <w:trPr>
          <w:trHeight w:val="20"/>
          <w:jc w:val="center"/>
        </w:trPr>
        <w:tc>
          <w:tcPr>
            <w:tcW w:w="520" w:type="pct"/>
            <w:vAlign w:val="center"/>
          </w:tcPr>
          <w:p w14:paraId="6E58E149" w14:textId="77777777" w:rsidR="009B5317" w:rsidRPr="008238AF" w:rsidRDefault="009B5317" w:rsidP="00F32297">
            <w:pPr>
              <w:pStyle w:val="biao"/>
              <w:rPr>
                <w:color w:val="000000" w:themeColor="text1"/>
              </w:rPr>
            </w:pPr>
            <w:r w:rsidRPr="008238AF">
              <w:rPr>
                <w:rFonts w:hint="eastAsia"/>
                <w:color w:val="000000" w:themeColor="text1"/>
              </w:rPr>
              <w:t>4</w:t>
            </w:r>
          </w:p>
        </w:tc>
        <w:tc>
          <w:tcPr>
            <w:tcW w:w="1801" w:type="pct"/>
            <w:vMerge/>
            <w:vAlign w:val="center"/>
          </w:tcPr>
          <w:p w14:paraId="62C790A6" w14:textId="77777777" w:rsidR="009B5317" w:rsidRPr="008238AF" w:rsidRDefault="009B5317" w:rsidP="00F32297">
            <w:pPr>
              <w:pStyle w:val="biao"/>
              <w:rPr>
                <w:color w:val="000000" w:themeColor="text1"/>
              </w:rPr>
            </w:pPr>
          </w:p>
        </w:tc>
        <w:tc>
          <w:tcPr>
            <w:tcW w:w="2679" w:type="pct"/>
            <w:vAlign w:val="center"/>
          </w:tcPr>
          <w:p w14:paraId="1D051622" w14:textId="77777777" w:rsidR="009B5317" w:rsidRPr="008238AF" w:rsidRDefault="009B5317" w:rsidP="00F32297">
            <w:pPr>
              <w:pStyle w:val="biao"/>
              <w:rPr>
                <w:color w:val="000000" w:themeColor="text1"/>
              </w:rPr>
            </w:pPr>
            <w:r w:rsidRPr="008238AF">
              <w:rPr>
                <w:rFonts w:hint="eastAsia"/>
                <w:color w:val="000000" w:themeColor="text1"/>
              </w:rPr>
              <w:t>虚拟机风格</w:t>
            </w:r>
          </w:p>
        </w:tc>
      </w:tr>
      <w:tr w:rsidR="009B5317" w:rsidRPr="008238AF" w14:paraId="7889565C" w14:textId="77777777" w:rsidTr="00287E40">
        <w:trPr>
          <w:trHeight w:val="20"/>
          <w:jc w:val="center"/>
        </w:trPr>
        <w:tc>
          <w:tcPr>
            <w:tcW w:w="520" w:type="pct"/>
            <w:vAlign w:val="center"/>
          </w:tcPr>
          <w:p w14:paraId="0DE4036F" w14:textId="77777777" w:rsidR="009B5317" w:rsidRPr="008238AF" w:rsidRDefault="009B5317" w:rsidP="00F32297">
            <w:pPr>
              <w:pStyle w:val="biao"/>
              <w:rPr>
                <w:color w:val="000000" w:themeColor="text1"/>
              </w:rPr>
            </w:pPr>
            <w:r w:rsidRPr="008238AF">
              <w:rPr>
                <w:rFonts w:hint="eastAsia"/>
                <w:color w:val="000000" w:themeColor="text1"/>
              </w:rPr>
              <w:t>5</w:t>
            </w:r>
          </w:p>
        </w:tc>
        <w:tc>
          <w:tcPr>
            <w:tcW w:w="1801" w:type="pct"/>
            <w:vMerge/>
            <w:vAlign w:val="center"/>
          </w:tcPr>
          <w:p w14:paraId="7F6476C3" w14:textId="77777777" w:rsidR="009B5317" w:rsidRPr="008238AF" w:rsidRDefault="009B5317" w:rsidP="00F32297">
            <w:pPr>
              <w:pStyle w:val="biao"/>
              <w:rPr>
                <w:color w:val="000000" w:themeColor="text1"/>
              </w:rPr>
            </w:pPr>
          </w:p>
        </w:tc>
        <w:tc>
          <w:tcPr>
            <w:tcW w:w="2679" w:type="pct"/>
            <w:vAlign w:val="center"/>
          </w:tcPr>
          <w:p w14:paraId="4C2D14F2" w14:textId="77777777" w:rsidR="009B5317" w:rsidRPr="008238AF" w:rsidRDefault="009B5317" w:rsidP="00F32297">
            <w:pPr>
              <w:pStyle w:val="biao"/>
              <w:rPr>
                <w:color w:val="000000" w:themeColor="text1"/>
              </w:rPr>
            </w:pPr>
            <w:r w:rsidRPr="008238AF">
              <w:rPr>
                <w:rFonts w:hint="eastAsia"/>
                <w:color w:val="000000" w:themeColor="text1"/>
              </w:rPr>
              <w:t>仓库风格（以数据为中心的风格）</w:t>
            </w:r>
          </w:p>
        </w:tc>
      </w:tr>
      <w:tr w:rsidR="009B5317" w:rsidRPr="008238AF" w14:paraId="6C7EB7F5" w14:textId="77777777" w:rsidTr="00287E40">
        <w:trPr>
          <w:trHeight w:val="20"/>
          <w:jc w:val="center"/>
        </w:trPr>
        <w:tc>
          <w:tcPr>
            <w:tcW w:w="520" w:type="pct"/>
            <w:vAlign w:val="center"/>
          </w:tcPr>
          <w:p w14:paraId="47C30E71" w14:textId="77777777" w:rsidR="009B5317" w:rsidRPr="008238AF" w:rsidRDefault="009B5317" w:rsidP="00F32297">
            <w:pPr>
              <w:pStyle w:val="biao"/>
              <w:rPr>
                <w:color w:val="000000" w:themeColor="text1"/>
              </w:rPr>
            </w:pPr>
            <w:r w:rsidRPr="008238AF">
              <w:rPr>
                <w:rFonts w:hint="eastAsia"/>
                <w:color w:val="000000" w:themeColor="text1"/>
              </w:rPr>
              <w:t>6</w:t>
            </w:r>
          </w:p>
        </w:tc>
        <w:tc>
          <w:tcPr>
            <w:tcW w:w="1801" w:type="pct"/>
            <w:vMerge/>
            <w:vAlign w:val="center"/>
          </w:tcPr>
          <w:p w14:paraId="210DEB2E" w14:textId="77777777" w:rsidR="009B5317" w:rsidRPr="008238AF" w:rsidRDefault="009B5317" w:rsidP="00F32297">
            <w:pPr>
              <w:pStyle w:val="biao"/>
              <w:rPr>
                <w:color w:val="000000" w:themeColor="text1"/>
              </w:rPr>
            </w:pPr>
          </w:p>
        </w:tc>
        <w:tc>
          <w:tcPr>
            <w:tcW w:w="2679" w:type="pct"/>
            <w:vAlign w:val="center"/>
          </w:tcPr>
          <w:p w14:paraId="2E040D4B" w14:textId="77777777" w:rsidR="009B5317" w:rsidRPr="008238AF" w:rsidRDefault="009B5317" w:rsidP="00F32297">
            <w:pPr>
              <w:pStyle w:val="biao"/>
              <w:rPr>
                <w:color w:val="000000" w:themeColor="text1"/>
              </w:rPr>
            </w:pPr>
            <w:r w:rsidRPr="008238AF">
              <w:rPr>
                <w:rFonts w:hint="eastAsia"/>
                <w:color w:val="000000" w:themeColor="text1"/>
              </w:rPr>
              <w:t>闭环控制架构（过程控制）</w:t>
            </w:r>
          </w:p>
        </w:tc>
      </w:tr>
      <w:tr w:rsidR="009B5317" w:rsidRPr="008238AF" w14:paraId="010625D9" w14:textId="77777777" w:rsidTr="00287E40">
        <w:trPr>
          <w:trHeight w:val="20"/>
          <w:jc w:val="center"/>
        </w:trPr>
        <w:tc>
          <w:tcPr>
            <w:tcW w:w="520" w:type="pct"/>
            <w:vAlign w:val="center"/>
          </w:tcPr>
          <w:p w14:paraId="5464174E"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801" w:type="pct"/>
            <w:vMerge w:val="restart"/>
            <w:vAlign w:val="center"/>
          </w:tcPr>
          <w:p w14:paraId="1EDEFB5B" w14:textId="77777777" w:rsidR="009B5317" w:rsidRPr="008238AF" w:rsidRDefault="009B5317" w:rsidP="00F32297">
            <w:pPr>
              <w:pStyle w:val="biao"/>
              <w:rPr>
                <w:color w:val="000000" w:themeColor="text1"/>
              </w:rPr>
            </w:pPr>
            <w:r w:rsidRPr="008238AF">
              <w:rPr>
                <w:rFonts w:hint="eastAsia"/>
                <w:color w:val="000000" w:themeColor="text1"/>
              </w:rPr>
              <w:t>典型架构应用</w:t>
            </w:r>
          </w:p>
        </w:tc>
        <w:tc>
          <w:tcPr>
            <w:tcW w:w="2679" w:type="pct"/>
            <w:vAlign w:val="center"/>
          </w:tcPr>
          <w:p w14:paraId="6B5D9ABD" w14:textId="77777777" w:rsidR="009B5317" w:rsidRPr="008238AF" w:rsidRDefault="009B5317" w:rsidP="00F32297">
            <w:pPr>
              <w:pStyle w:val="biao"/>
              <w:rPr>
                <w:color w:val="000000" w:themeColor="text1"/>
              </w:rPr>
            </w:pPr>
            <w:r w:rsidRPr="008238AF">
              <w:rPr>
                <w:rFonts w:hint="eastAsia"/>
                <w:color w:val="000000" w:themeColor="text1"/>
              </w:rPr>
              <w:t>层次架构</w:t>
            </w:r>
          </w:p>
        </w:tc>
      </w:tr>
      <w:tr w:rsidR="009B5317" w:rsidRPr="008238AF" w14:paraId="0B2F43C7" w14:textId="77777777" w:rsidTr="00287E40">
        <w:trPr>
          <w:trHeight w:val="20"/>
          <w:jc w:val="center"/>
        </w:trPr>
        <w:tc>
          <w:tcPr>
            <w:tcW w:w="520" w:type="pct"/>
            <w:vAlign w:val="center"/>
          </w:tcPr>
          <w:p w14:paraId="63E69992" w14:textId="77777777" w:rsidR="009B5317" w:rsidRPr="008238AF" w:rsidRDefault="009B5317" w:rsidP="00F32297">
            <w:pPr>
              <w:pStyle w:val="biao"/>
              <w:rPr>
                <w:color w:val="000000" w:themeColor="text1"/>
              </w:rPr>
            </w:pPr>
            <w:r w:rsidRPr="008238AF">
              <w:rPr>
                <w:rFonts w:hint="eastAsia"/>
                <w:color w:val="000000" w:themeColor="text1"/>
              </w:rPr>
              <w:t>3</w:t>
            </w:r>
          </w:p>
        </w:tc>
        <w:tc>
          <w:tcPr>
            <w:tcW w:w="1801" w:type="pct"/>
            <w:vMerge/>
            <w:vAlign w:val="center"/>
          </w:tcPr>
          <w:p w14:paraId="209E6888" w14:textId="77777777" w:rsidR="009B5317" w:rsidRPr="008238AF" w:rsidRDefault="009B5317" w:rsidP="00F32297">
            <w:pPr>
              <w:pStyle w:val="biao"/>
              <w:rPr>
                <w:color w:val="000000" w:themeColor="text1"/>
              </w:rPr>
            </w:pPr>
          </w:p>
        </w:tc>
        <w:tc>
          <w:tcPr>
            <w:tcW w:w="2679" w:type="pct"/>
            <w:vAlign w:val="center"/>
          </w:tcPr>
          <w:p w14:paraId="781CFD53" w14:textId="77777777" w:rsidR="009B5317" w:rsidRPr="008238AF" w:rsidRDefault="009B5317" w:rsidP="00F32297">
            <w:pPr>
              <w:pStyle w:val="biao"/>
              <w:rPr>
                <w:color w:val="000000" w:themeColor="text1"/>
              </w:rPr>
            </w:pPr>
            <w:r w:rsidRPr="008238AF">
              <w:rPr>
                <w:rFonts w:hint="eastAsia"/>
                <w:color w:val="000000" w:themeColor="text1"/>
              </w:rPr>
              <w:t>基于服务的架构（S</w:t>
            </w:r>
            <w:r w:rsidRPr="008238AF">
              <w:rPr>
                <w:color w:val="000000" w:themeColor="text1"/>
              </w:rPr>
              <w:t>OA</w:t>
            </w:r>
            <w:r w:rsidRPr="008238AF">
              <w:rPr>
                <w:rFonts w:hint="eastAsia"/>
                <w:color w:val="000000" w:themeColor="text1"/>
              </w:rPr>
              <w:t>）</w:t>
            </w:r>
          </w:p>
        </w:tc>
      </w:tr>
      <w:tr w:rsidR="009B5317" w:rsidRPr="008238AF" w14:paraId="3E29E500" w14:textId="77777777" w:rsidTr="00287E40">
        <w:trPr>
          <w:trHeight w:val="20"/>
          <w:jc w:val="center"/>
        </w:trPr>
        <w:tc>
          <w:tcPr>
            <w:tcW w:w="520" w:type="pct"/>
            <w:vAlign w:val="center"/>
          </w:tcPr>
          <w:p w14:paraId="2F47EF0D" w14:textId="77777777" w:rsidR="009B5317" w:rsidRPr="008238AF" w:rsidRDefault="009B5317" w:rsidP="00F32297">
            <w:pPr>
              <w:pStyle w:val="biao"/>
              <w:rPr>
                <w:color w:val="000000" w:themeColor="text1"/>
              </w:rPr>
            </w:pPr>
            <w:r w:rsidRPr="008238AF">
              <w:rPr>
                <w:color w:val="000000" w:themeColor="text1"/>
              </w:rPr>
              <w:t>4</w:t>
            </w:r>
          </w:p>
        </w:tc>
        <w:tc>
          <w:tcPr>
            <w:tcW w:w="1801" w:type="pct"/>
            <w:vMerge/>
            <w:vAlign w:val="center"/>
          </w:tcPr>
          <w:p w14:paraId="75AAA3AE" w14:textId="77777777" w:rsidR="009B5317" w:rsidRPr="008238AF" w:rsidRDefault="009B5317" w:rsidP="00F32297">
            <w:pPr>
              <w:pStyle w:val="biao"/>
              <w:rPr>
                <w:color w:val="000000" w:themeColor="text1"/>
              </w:rPr>
            </w:pPr>
          </w:p>
        </w:tc>
        <w:tc>
          <w:tcPr>
            <w:tcW w:w="2679" w:type="pct"/>
            <w:vAlign w:val="center"/>
          </w:tcPr>
          <w:p w14:paraId="2E5641DF" w14:textId="77777777" w:rsidR="009B5317" w:rsidRPr="008238AF" w:rsidRDefault="009B5317" w:rsidP="00F32297">
            <w:pPr>
              <w:pStyle w:val="biao"/>
              <w:rPr>
                <w:color w:val="000000" w:themeColor="text1"/>
              </w:rPr>
            </w:pPr>
            <w:r w:rsidRPr="008238AF">
              <w:rPr>
                <w:rFonts w:hint="eastAsia"/>
                <w:color w:val="000000" w:themeColor="text1"/>
              </w:rPr>
              <w:t>微服务-混合风格</w:t>
            </w:r>
          </w:p>
        </w:tc>
      </w:tr>
      <w:tr w:rsidR="009B5317" w:rsidRPr="008238AF" w14:paraId="68F6DDA2" w14:textId="77777777" w:rsidTr="00287E40">
        <w:trPr>
          <w:trHeight w:val="20"/>
          <w:jc w:val="center"/>
        </w:trPr>
        <w:tc>
          <w:tcPr>
            <w:tcW w:w="520" w:type="pct"/>
            <w:vAlign w:val="center"/>
          </w:tcPr>
          <w:p w14:paraId="6842F46F"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801" w:type="pct"/>
            <w:vMerge w:val="restart"/>
            <w:vAlign w:val="center"/>
          </w:tcPr>
          <w:p w14:paraId="6BA83272" w14:textId="77777777" w:rsidR="009B5317" w:rsidRPr="008238AF" w:rsidRDefault="009B5317" w:rsidP="00F32297">
            <w:pPr>
              <w:pStyle w:val="biao"/>
              <w:rPr>
                <w:color w:val="000000" w:themeColor="text1"/>
              </w:rPr>
            </w:pPr>
            <w:r w:rsidRPr="008238AF">
              <w:rPr>
                <w:rFonts w:hint="eastAsia"/>
                <w:color w:val="000000" w:themeColor="text1"/>
              </w:rPr>
              <w:t>特定领域软件架构（</w:t>
            </w:r>
            <w:r w:rsidRPr="008238AF">
              <w:rPr>
                <w:color w:val="000000" w:themeColor="text1"/>
              </w:rPr>
              <w:t>DSSA</w:t>
            </w:r>
            <w:r w:rsidRPr="008238AF">
              <w:rPr>
                <w:rFonts w:hint="eastAsia"/>
                <w:color w:val="000000" w:themeColor="text1"/>
              </w:rPr>
              <w:t>）</w:t>
            </w:r>
          </w:p>
          <w:p w14:paraId="2EA41D60" w14:textId="77777777" w:rsidR="009B5317" w:rsidRPr="008238AF" w:rsidRDefault="009B5317" w:rsidP="00F32297">
            <w:pPr>
              <w:pStyle w:val="biao"/>
              <w:rPr>
                <w:color w:val="000000" w:themeColor="text1"/>
              </w:rPr>
            </w:pPr>
            <w:r w:rsidRPr="008238AF">
              <w:rPr>
                <w:rFonts w:cs="Segoe UI Emoji" w:hint="eastAsia"/>
                <w:color w:val="000000" w:themeColor="text1"/>
              </w:rPr>
              <w:t>（</w:t>
            </w:r>
            <w:r w:rsidRPr="008238AF">
              <w:rPr>
                <w:rFonts w:ascii="Segoe UI Symbol" w:hAnsi="Segoe UI Symbol" w:cs="Segoe UI Symbol"/>
                <w:color w:val="000000" w:themeColor="text1"/>
              </w:rPr>
              <w:t>⭐⭐⭐⭐</w:t>
            </w:r>
            <w:r w:rsidRPr="008238AF">
              <w:rPr>
                <w:rFonts w:cs="Segoe UI Emoji" w:hint="eastAsia"/>
                <w:color w:val="000000" w:themeColor="text1"/>
              </w:rPr>
              <w:t>）</w:t>
            </w:r>
          </w:p>
        </w:tc>
        <w:tc>
          <w:tcPr>
            <w:tcW w:w="2679" w:type="pct"/>
            <w:vAlign w:val="center"/>
          </w:tcPr>
          <w:p w14:paraId="6907BD52" w14:textId="77777777" w:rsidR="009B5317" w:rsidRPr="008238AF" w:rsidRDefault="009B5317" w:rsidP="00F32297">
            <w:pPr>
              <w:pStyle w:val="biao"/>
              <w:rPr>
                <w:color w:val="000000" w:themeColor="text1"/>
              </w:rPr>
            </w:pPr>
            <w:r w:rsidRPr="008238AF">
              <w:rPr>
                <w:rFonts w:hint="eastAsia"/>
                <w:color w:val="000000" w:themeColor="text1"/>
              </w:rPr>
              <w:t>基本活动</w:t>
            </w:r>
          </w:p>
        </w:tc>
      </w:tr>
      <w:tr w:rsidR="009B5317" w:rsidRPr="008238AF" w14:paraId="7B651DE6" w14:textId="77777777" w:rsidTr="00287E40">
        <w:trPr>
          <w:trHeight w:val="20"/>
          <w:jc w:val="center"/>
        </w:trPr>
        <w:tc>
          <w:tcPr>
            <w:tcW w:w="520" w:type="pct"/>
            <w:vAlign w:val="center"/>
          </w:tcPr>
          <w:p w14:paraId="61A190CD" w14:textId="77777777" w:rsidR="009B5317" w:rsidRPr="008238AF" w:rsidRDefault="009B5317" w:rsidP="00F32297">
            <w:pPr>
              <w:pStyle w:val="biao"/>
              <w:rPr>
                <w:color w:val="000000" w:themeColor="text1"/>
              </w:rPr>
            </w:pPr>
            <w:r w:rsidRPr="008238AF">
              <w:rPr>
                <w:rFonts w:hint="eastAsia"/>
                <w:color w:val="000000" w:themeColor="text1"/>
              </w:rPr>
              <w:t>2</w:t>
            </w:r>
          </w:p>
        </w:tc>
        <w:tc>
          <w:tcPr>
            <w:tcW w:w="1801" w:type="pct"/>
            <w:vMerge/>
            <w:vAlign w:val="center"/>
          </w:tcPr>
          <w:p w14:paraId="0E3CF978" w14:textId="77777777" w:rsidR="009B5317" w:rsidRPr="008238AF" w:rsidRDefault="009B5317" w:rsidP="00F32297">
            <w:pPr>
              <w:pStyle w:val="biao"/>
              <w:rPr>
                <w:color w:val="000000" w:themeColor="text1"/>
              </w:rPr>
            </w:pPr>
          </w:p>
        </w:tc>
        <w:tc>
          <w:tcPr>
            <w:tcW w:w="2679" w:type="pct"/>
            <w:vAlign w:val="center"/>
          </w:tcPr>
          <w:p w14:paraId="543B20C6" w14:textId="77777777" w:rsidR="009B5317" w:rsidRPr="008238AF" w:rsidRDefault="009B5317" w:rsidP="00F32297">
            <w:pPr>
              <w:pStyle w:val="biao"/>
              <w:rPr>
                <w:color w:val="000000" w:themeColor="text1"/>
              </w:rPr>
            </w:pPr>
            <w:r w:rsidRPr="008238AF">
              <w:rPr>
                <w:rFonts w:hint="eastAsia"/>
                <w:color w:val="000000" w:themeColor="text1"/>
              </w:rPr>
              <w:t>领域分析机制</w:t>
            </w:r>
          </w:p>
        </w:tc>
      </w:tr>
      <w:tr w:rsidR="009B5317" w:rsidRPr="008238AF" w14:paraId="598B5B8C" w14:textId="77777777" w:rsidTr="00287E40">
        <w:trPr>
          <w:trHeight w:val="20"/>
          <w:jc w:val="center"/>
        </w:trPr>
        <w:tc>
          <w:tcPr>
            <w:tcW w:w="520" w:type="pct"/>
            <w:vAlign w:val="center"/>
          </w:tcPr>
          <w:p w14:paraId="7138F5D1" w14:textId="77777777" w:rsidR="009B5317" w:rsidRPr="008238AF" w:rsidRDefault="009B5317" w:rsidP="00F32297">
            <w:pPr>
              <w:pStyle w:val="biao"/>
              <w:rPr>
                <w:color w:val="000000" w:themeColor="text1"/>
              </w:rPr>
            </w:pPr>
            <w:r w:rsidRPr="008238AF">
              <w:rPr>
                <w:color w:val="000000" w:themeColor="text1"/>
              </w:rPr>
              <w:t>1</w:t>
            </w:r>
          </w:p>
        </w:tc>
        <w:tc>
          <w:tcPr>
            <w:tcW w:w="1801" w:type="pct"/>
            <w:vAlign w:val="center"/>
          </w:tcPr>
          <w:p w14:paraId="313B371B" w14:textId="77777777" w:rsidR="009B5317" w:rsidRPr="008238AF" w:rsidRDefault="009B5317" w:rsidP="00F32297">
            <w:pPr>
              <w:pStyle w:val="biao"/>
              <w:rPr>
                <w:color w:val="000000" w:themeColor="text1"/>
              </w:rPr>
            </w:pPr>
            <w:r w:rsidRPr="008238AF">
              <w:rPr>
                <w:rFonts w:hint="eastAsia"/>
                <w:color w:val="000000" w:themeColor="text1"/>
              </w:rPr>
              <w:t>基于架构的软件开发方法（</w:t>
            </w:r>
            <w:r w:rsidRPr="008238AF">
              <w:rPr>
                <w:rFonts w:ascii="Segoe UI Symbol" w:hAnsi="Segoe UI Symbol" w:cs="Segoe UI Symbol"/>
                <w:color w:val="000000" w:themeColor="text1"/>
              </w:rPr>
              <w:t>⭐⭐⭐⭐</w:t>
            </w:r>
            <w:r w:rsidRPr="008238AF">
              <w:rPr>
                <w:rFonts w:hint="eastAsia"/>
                <w:color w:val="000000" w:themeColor="text1"/>
              </w:rPr>
              <w:t>）</w:t>
            </w:r>
          </w:p>
        </w:tc>
        <w:tc>
          <w:tcPr>
            <w:tcW w:w="2679" w:type="pct"/>
            <w:vAlign w:val="center"/>
          </w:tcPr>
          <w:p w14:paraId="47BDDB1A" w14:textId="77777777" w:rsidR="009B5317" w:rsidRPr="008238AF" w:rsidRDefault="009B5317" w:rsidP="00F32297">
            <w:pPr>
              <w:pStyle w:val="biao"/>
              <w:rPr>
                <w:color w:val="000000" w:themeColor="text1"/>
              </w:rPr>
            </w:pPr>
            <w:r w:rsidRPr="008238AF">
              <w:rPr>
                <w:rFonts w:hint="eastAsia"/>
                <w:color w:val="000000" w:themeColor="text1"/>
              </w:rPr>
              <w:t>基于架构的软件开发方法</w:t>
            </w:r>
          </w:p>
        </w:tc>
      </w:tr>
      <w:tr w:rsidR="009B5317" w:rsidRPr="008238AF" w14:paraId="5E234D06" w14:textId="77777777" w:rsidTr="00287E40">
        <w:trPr>
          <w:trHeight w:val="20"/>
          <w:jc w:val="center"/>
        </w:trPr>
        <w:tc>
          <w:tcPr>
            <w:tcW w:w="520" w:type="pct"/>
            <w:vAlign w:val="center"/>
          </w:tcPr>
          <w:p w14:paraId="5243E14D" w14:textId="77777777" w:rsidR="009B5317" w:rsidRPr="008238AF" w:rsidRDefault="009B5317" w:rsidP="00F32297">
            <w:pPr>
              <w:pStyle w:val="biao"/>
              <w:rPr>
                <w:color w:val="000000" w:themeColor="text1"/>
              </w:rPr>
            </w:pPr>
            <w:r w:rsidRPr="008238AF">
              <w:rPr>
                <w:color w:val="000000" w:themeColor="text1"/>
              </w:rPr>
              <w:t>1</w:t>
            </w:r>
          </w:p>
        </w:tc>
        <w:tc>
          <w:tcPr>
            <w:tcW w:w="1801" w:type="pct"/>
            <w:vMerge w:val="restart"/>
            <w:vAlign w:val="center"/>
          </w:tcPr>
          <w:p w14:paraId="11271FD7" w14:textId="77777777" w:rsidR="009B5317" w:rsidRPr="008238AF" w:rsidRDefault="009B5317" w:rsidP="00F32297">
            <w:pPr>
              <w:pStyle w:val="biao"/>
              <w:rPr>
                <w:color w:val="000000" w:themeColor="text1"/>
              </w:rPr>
            </w:pPr>
            <w:r w:rsidRPr="008238AF">
              <w:rPr>
                <w:rFonts w:hint="eastAsia"/>
                <w:color w:val="000000" w:themeColor="text1"/>
              </w:rPr>
              <w:t>架构评估</w:t>
            </w:r>
          </w:p>
          <w:p w14:paraId="24FD3EEB" w14:textId="77777777" w:rsidR="009B5317" w:rsidRPr="008238AF" w:rsidRDefault="009B5317" w:rsidP="00F32297">
            <w:pPr>
              <w:pStyle w:val="biao"/>
              <w:rPr>
                <w:color w:val="000000" w:themeColor="text1"/>
              </w:rPr>
            </w:pP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tc>
        <w:tc>
          <w:tcPr>
            <w:tcW w:w="2679" w:type="pct"/>
            <w:vAlign w:val="center"/>
          </w:tcPr>
          <w:p w14:paraId="22637F9C" w14:textId="77777777" w:rsidR="009B5317" w:rsidRPr="008238AF" w:rsidRDefault="009B5317" w:rsidP="00F32297">
            <w:pPr>
              <w:pStyle w:val="biao"/>
              <w:rPr>
                <w:color w:val="000000" w:themeColor="text1"/>
              </w:rPr>
            </w:pPr>
            <w:r w:rsidRPr="008238AF">
              <w:rPr>
                <w:rFonts w:hint="eastAsia"/>
                <w:color w:val="000000" w:themeColor="text1"/>
              </w:rPr>
              <w:t>为什么要进行架构评估呢？</w:t>
            </w:r>
          </w:p>
        </w:tc>
      </w:tr>
      <w:tr w:rsidR="009B5317" w:rsidRPr="008238AF" w14:paraId="3D7A4678" w14:textId="77777777" w:rsidTr="00287E40">
        <w:trPr>
          <w:trHeight w:val="20"/>
          <w:jc w:val="center"/>
        </w:trPr>
        <w:tc>
          <w:tcPr>
            <w:tcW w:w="520" w:type="pct"/>
            <w:vAlign w:val="center"/>
          </w:tcPr>
          <w:p w14:paraId="0B4ED8B8" w14:textId="77777777" w:rsidR="009B5317" w:rsidRPr="008238AF" w:rsidRDefault="009B5317" w:rsidP="00F32297">
            <w:pPr>
              <w:pStyle w:val="biao"/>
              <w:rPr>
                <w:color w:val="000000" w:themeColor="text1"/>
              </w:rPr>
            </w:pPr>
            <w:r w:rsidRPr="008238AF">
              <w:rPr>
                <w:color w:val="000000" w:themeColor="text1"/>
              </w:rPr>
              <w:t>2</w:t>
            </w:r>
          </w:p>
        </w:tc>
        <w:tc>
          <w:tcPr>
            <w:tcW w:w="1801" w:type="pct"/>
            <w:vMerge/>
            <w:vAlign w:val="center"/>
          </w:tcPr>
          <w:p w14:paraId="6ADCAFC8" w14:textId="77777777" w:rsidR="009B5317" w:rsidRPr="008238AF" w:rsidRDefault="009B5317" w:rsidP="00F32297">
            <w:pPr>
              <w:pStyle w:val="biao"/>
              <w:rPr>
                <w:color w:val="000000" w:themeColor="text1"/>
              </w:rPr>
            </w:pPr>
          </w:p>
        </w:tc>
        <w:tc>
          <w:tcPr>
            <w:tcW w:w="2679" w:type="pct"/>
            <w:vAlign w:val="center"/>
          </w:tcPr>
          <w:p w14:paraId="2F507A8D" w14:textId="77777777" w:rsidR="009B5317" w:rsidRPr="008238AF" w:rsidRDefault="009B5317" w:rsidP="00F32297">
            <w:pPr>
              <w:pStyle w:val="biao"/>
              <w:rPr>
                <w:color w:val="000000" w:themeColor="text1"/>
              </w:rPr>
            </w:pPr>
            <w:r w:rsidRPr="008238AF">
              <w:rPr>
                <w:rFonts w:hint="eastAsia"/>
                <w:color w:val="000000" w:themeColor="text1"/>
              </w:rPr>
              <w:t>架构评估到底评什么？</w:t>
            </w:r>
          </w:p>
        </w:tc>
      </w:tr>
      <w:tr w:rsidR="009B5317" w:rsidRPr="008238AF" w14:paraId="68E4A049" w14:textId="77777777" w:rsidTr="00287E40">
        <w:trPr>
          <w:trHeight w:val="20"/>
          <w:jc w:val="center"/>
        </w:trPr>
        <w:tc>
          <w:tcPr>
            <w:tcW w:w="520" w:type="pct"/>
            <w:vAlign w:val="center"/>
          </w:tcPr>
          <w:p w14:paraId="16EE3BDE" w14:textId="77777777" w:rsidR="009B5317" w:rsidRPr="008238AF" w:rsidRDefault="009B5317" w:rsidP="00F32297">
            <w:pPr>
              <w:pStyle w:val="biao"/>
              <w:rPr>
                <w:color w:val="000000" w:themeColor="text1"/>
              </w:rPr>
            </w:pPr>
            <w:r w:rsidRPr="008238AF">
              <w:rPr>
                <w:color w:val="000000" w:themeColor="text1"/>
              </w:rPr>
              <w:t>3</w:t>
            </w:r>
          </w:p>
        </w:tc>
        <w:tc>
          <w:tcPr>
            <w:tcW w:w="1801" w:type="pct"/>
            <w:vMerge/>
            <w:vAlign w:val="center"/>
          </w:tcPr>
          <w:p w14:paraId="4C7B780F" w14:textId="77777777" w:rsidR="009B5317" w:rsidRPr="008238AF" w:rsidRDefault="009B5317" w:rsidP="00F32297">
            <w:pPr>
              <w:pStyle w:val="biao"/>
              <w:rPr>
                <w:color w:val="000000" w:themeColor="text1"/>
              </w:rPr>
            </w:pPr>
          </w:p>
        </w:tc>
        <w:tc>
          <w:tcPr>
            <w:tcW w:w="2679" w:type="pct"/>
            <w:vAlign w:val="center"/>
          </w:tcPr>
          <w:p w14:paraId="37B9AB12" w14:textId="77777777" w:rsidR="009B5317" w:rsidRPr="008238AF" w:rsidRDefault="009B5317" w:rsidP="00F32297">
            <w:pPr>
              <w:pStyle w:val="biao"/>
              <w:rPr>
                <w:color w:val="000000" w:themeColor="text1"/>
              </w:rPr>
            </w:pPr>
            <w:r w:rsidRPr="008238AF">
              <w:rPr>
                <w:rFonts w:hint="eastAsia"/>
                <w:color w:val="000000" w:themeColor="text1"/>
              </w:rPr>
              <w:t>架构设计重点关注非功能设计（质量属性）（</w:t>
            </w:r>
            <w:r w:rsidRPr="008238AF">
              <w:rPr>
                <w:rFonts w:ascii="Segoe UI Symbol" w:hAnsi="Segoe UI Symbol" w:cs="Segoe UI Symbol"/>
                <w:color w:val="000000" w:themeColor="text1"/>
              </w:rPr>
              <w:t>⭐⭐⭐⭐⭐</w:t>
            </w:r>
            <w:r w:rsidRPr="008238AF">
              <w:rPr>
                <w:rFonts w:hint="eastAsia"/>
                <w:color w:val="000000" w:themeColor="text1"/>
              </w:rPr>
              <w:t>）</w:t>
            </w:r>
          </w:p>
        </w:tc>
      </w:tr>
      <w:tr w:rsidR="009B5317" w:rsidRPr="008238AF" w14:paraId="239BBD48" w14:textId="77777777" w:rsidTr="00287E40">
        <w:trPr>
          <w:trHeight w:val="20"/>
          <w:jc w:val="center"/>
        </w:trPr>
        <w:tc>
          <w:tcPr>
            <w:tcW w:w="520" w:type="pct"/>
            <w:vAlign w:val="center"/>
          </w:tcPr>
          <w:p w14:paraId="25E60D0D" w14:textId="77777777" w:rsidR="009B5317" w:rsidRPr="008238AF" w:rsidRDefault="009B5317" w:rsidP="00F32297">
            <w:pPr>
              <w:pStyle w:val="biao"/>
              <w:rPr>
                <w:color w:val="000000" w:themeColor="text1"/>
              </w:rPr>
            </w:pPr>
            <w:r w:rsidRPr="008238AF">
              <w:rPr>
                <w:color w:val="000000" w:themeColor="text1"/>
              </w:rPr>
              <w:t>4</w:t>
            </w:r>
          </w:p>
        </w:tc>
        <w:tc>
          <w:tcPr>
            <w:tcW w:w="1801" w:type="pct"/>
            <w:vMerge/>
            <w:vAlign w:val="center"/>
          </w:tcPr>
          <w:p w14:paraId="058F8138" w14:textId="77777777" w:rsidR="009B5317" w:rsidRPr="008238AF" w:rsidRDefault="009B5317" w:rsidP="00F32297">
            <w:pPr>
              <w:pStyle w:val="biao"/>
              <w:rPr>
                <w:color w:val="000000" w:themeColor="text1"/>
              </w:rPr>
            </w:pPr>
          </w:p>
        </w:tc>
        <w:tc>
          <w:tcPr>
            <w:tcW w:w="2679" w:type="pct"/>
            <w:vAlign w:val="center"/>
          </w:tcPr>
          <w:p w14:paraId="6D5CFE7C" w14:textId="77777777" w:rsidR="009B5317" w:rsidRPr="008238AF" w:rsidRDefault="009B5317" w:rsidP="00F32297">
            <w:pPr>
              <w:pStyle w:val="biao"/>
              <w:rPr>
                <w:color w:val="000000" w:themeColor="text1"/>
              </w:rPr>
            </w:pPr>
            <w:r w:rsidRPr="008238AF">
              <w:rPr>
                <w:rFonts w:hint="eastAsia"/>
                <w:color w:val="000000" w:themeColor="text1"/>
              </w:rPr>
              <w:t>软件架构评估方法（</w:t>
            </w:r>
            <w:r w:rsidRPr="008238AF">
              <w:rPr>
                <w:rFonts w:ascii="Segoe UI Symbol" w:hAnsi="Segoe UI Symbol" w:cs="Segoe UI Symbol"/>
                <w:color w:val="000000" w:themeColor="text1"/>
              </w:rPr>
              <w:t>⭐⭐⭐</w:t>
            </w:r>
            <w:r w:rsidRPr="008238AF">
              <w:rPr>
                <w:rFonts w:hint="eastAsia"/>
                <w:color w:val="000000" w:themeColor="text1"/>
              </w:rPr>
              <w:t>）</w:t>
            </w:r>
          </w:p>
        </w:tc>
      </w:tr>
      <w:tr w:rsidR="009B5317" w:rsidRPr="008238AF" w14:paraId="17C4DA8E" w14:textId="77777777" w:rsidTr="00287E40">
        <w:trPr>
          <w:trHeight w:val="20"/>
          <w:jc w:val="center"/>
        </w:trPr>
        <w:tc>
          <w:tcPr>
            <w:tcW w:w="520" w:type="pct"/>
            <w:vAlign w:val="center"/>
          </w:tcPr>
          <w:p w14:paraId="28B92BBB"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801" w:type="pct"/>
            <w:vMerge w:val="restart"/>
            <w:vAlign w:val="center"/>
          </w:tcPr>
          <w:p w14:paraId="62CF5DBA" w14:textId="77777777" w:rsidR="009B5317" w:rsidRPr="008238AF" w:rsidRDefault="009B5317" w:rsidP="00F32297">
            <w:pPr>
              <w:pStyle w:val="biao"/>
              <w:rPr>
                <w:color w:val="000000" w:themeColor="text1"/>
              </w:rPr>
            </w:pPr>
            <w:r w:rsidRPr="008238AF">
              <w:rPr>
                <w:rFonts w:hint="eastAsia"/>
                <w:color w:val="000000" w:themeColor="text1"/>
              </w:rPr>
              <w:t>产品线</w:t>
            </w:r>
          </w:p>
        </w:tc>
        <w:tc>
          <w:tcPr>
            <w:tcW w:w="2679" w:type="pct"/>
            <w:vAlign w:val="center"/>
          </w:tcPr>
          <w:p w14:paraId="484B9CA2" w14:textId="77777777" w:rsidR="009B5317" w:rsidRPr="008238AF" w:rsidRDefault="009B5317" w:rsidP="00F32297">
            <w:pPr>
              <w:pStyle w:val="biao"/>
              <w:rPr>
                <w:color w:val="000000" w:themeColor="text1"/>
              </w:rPr>
            </w:pPr>
            <w:r w:rsidRPr="008238AF">
              <w:rPr>
                <w:rFonts w:hint="eastAsia"/>
                <w:color w:val="000000" w:themeColor="text1"/>
              </w:rPr>
              <w:t>基本概念</w:t>
            </w:r>
          </w:p>
        </w:tc>
      </w:tr>
      <w:tr w:rsidR="009B5317" w:rsidRPr="008238AF" w14:paraId="073C0536" w14:textId="77777777" w:rsidTr="00287E40">
        <w:trPr>
          <w:trHeight w:val="20"/>
          <w:jc w:val="center"/>
        </w:trPr>
        <w:tc>
          <w:tcPr>
            <w:tcW w:w="520" w:type="pct"/>
            <w:vAlign w:val="center"/>
          </w:tcPr>
          <w:p w14:paraId="76013C0B" w14:textId="77777777" w:rsidR="009B5317" w:rsidRPr="008238AF" w:rsidRDefault="009B5317" w:rsidP="00F32297">
            <w:pPr>
              <w:pStyle w:val="biao"/>
              <w:rPr>
                <w:color w:val="000000" w:themeColor="text1"/>
              </w:rPr>
            </w:pPr>
            <w:r w:rsidRPr="008238AF">
              <w:rPr>
                <w:rFonts w:hint="eastAsia"/>
                <w:color w:val="000000" w:themeColor="text1"/>
              </w:rPr>
              <w:t>2</w:t>
            </w:r>
          </w:p>
        </w:tc>
        <w:tc>
          <w:tcPr>
            <w:tcW w:w="1801" w:type="pct"/>
            <w:vMerge/>
            <w:vAlign w:val="center"/>
          </w:tcPr>
          <w:p w14:paraId="2869769F" w14:textId="77777777" w:rsidR="009B5317" w:rsidRPr="008238AF" w:rsidRDefault="009B5317" w:rsidP="00F32297">
            <w:pPr>
              <w:pStyle w:val="biao"/>
              <w:rPr>
                <w:color w:val="000000" w:themeColor="text1"/>
              </w:rPr>
            </w:pPr>
          </w:p>
        </w:tc>
        <w:tc>
          <w:tcPr>
            <w:tcW w:w="2679" w:type="pct"/>
            <w:vAlign w:val="center"/>
          </w:tcPr>
          <w:p w14:paraId="70F878B7" w14:textId="77777777" w:rsidR="009B5317" w:rsidRPr="008238AF" w:rsidRDefault="009B5317" w:rsidP="00F32297">
            <w:pPr>
              <w:pStyle w:val="biao"/>
              <w:rPr>
                <w:color w:val="000000" w:themeColor="text1"/>
              </w:rPr>
            </w:pPr>
            <w:r w:rsidRPr="008238AF">
              <w:rPr>
                <w:rFonts w:hint="eastAsia"/>
                <w:color w:val="000000" w:themeColor="text1"/>
              </w:rPr>
              <w:t>特点</w:t>
            </w:r>
          </w:p>
        </w:tc>
      </w:tr>
      <w:tr w:rsidR="009B5317" w:rsidRPr="008238AF" w14:paraId="38950E8F" w14:textId="77777777" w:rsidTr="00287E40">
        <w:trPr>
          <w:trHeight w:val="20"/>
          <w:jc w:val="center"/>
        </w:trPr>
        <w:tc>
          <w:tcPr>
            <w:tcW w:w="520" w:type="pct"/>
            <w:vAlign w:val="center"/>
          </w:tcPr>
          <w:p w14:paraId="24A09E7E" w14:textId="77777777" w:rsidR="009B5317" w:rsidRPr="008238AF" w:rsidRDefault="009B5317" w:rsidP="00F32297">
            <w:pPr>
              <w:pStyle w:val="biao"/>
              <w:rPr>
                <w:color w:val="000000" w:themeColor="text1"/>
              </w:rPr>
            </w:pPr>
            <w:r w:rsidRPr="008238AF">
              <w:rPr>
                <w:rFonts w:hint="eastAsia"/>
                <w:color w:val="000000" w:themeColor="text1"/>
              </w:rPr>
              <w:t>3</w:t>
            </w:r>
          </w:p>
        </w:tc>
        <w:tc>
          <w:tcPr>
            <w:tcW w:w="1801" w:type="pct"/>
            <w:vMerge/>
            <w:vAlign w:val="center"/>
          </w:tcPr>
          <w:p w14:paraId="40ED1241" w14:textId="77777777" w:rsidR="009B5317" w:rsidRPr="008238AF" w:rsidRDefault="009B5317" w:rsidP="00F32297">
            <w:pPr>
              <w:pStyle w:val="biao"/>
              <w:rPr>
                <w:color w:val="000000" w:themeColor="text1"/>
              </w:rPr>
            </w:pPr>
          </w:p>
        </w:tc>
        <w:tc>
          <w:tcPr>
            <w:tcW w:w="2679" w:type="pct"/>
            <w:vAlign w:val="center"/>
          </w:tcPr>
          <w:p w14:paraId="61E21038" w14:textId="77777777" w:rsidR="009B5317" w:rsidRPr="008238AF" w:rsidRDefault="009B5317" w:rsidP="00F32297">
            <w:pPr>
              <w:pStyle w:val="biao"/>
              <w:rPr>
                <w:color w:val="000000" w:themeColor="text1"/>
              </w:rPr>
            </w:pPr>
            <w:r w:rsidRPr="008238AF">
              <w:rPr>
                <w:rFonts w:hint="eastAsia"/>
                <w:color w:val="000000" w:themeColor="text1"/>
              </w:rPr>
              <w:t>过程模型</w:t>
            </w:r>
          </w:p>
        </w:tc>
      </w:tr>
      <w:tr w:rsidR="009B5317" w:rsidRPr="008238AF" w14:paraId="313E00FD" w14:textId="77777777" w:rsidTr="00287E40">
        <w:trPr>
          <w:trHeight w:val="20"/>
          <w:jc w:val="center"/>
        </w:trPr>
        <w:tc>
          <w:tcPr>
            <w:tcW w:w="520" w:type="pct"/>
            <w:vAlign w:val="center"/>
          </w:tcPr>
          <w:p w14:paraId="495C5219" w14:textId="77777777" w:rsidR="009B5317" w:rsidRPr="008238AF" w:rsidRDefault="009B5317" w:rsidP="00F32297">
            <w:pPr>
              <w:pStyle w:val="biao"/>
              <w:rPr>
                <w:color w:val="000000" w:themeColor="text1"/>
              </w:rPr>
            </w:pPr>
            <w:r w:rsidRPr="008238AF">
              <w:rPr>
                <w:rFonts w:hint="eastAsia"/>
                <w:color w:val="000000" w:themeColor="text1"/>
              </w:rPr>
              <w:t>4</w:t>
            </w:r>
          </w:p>
        </w:tc>
        <w:tc>
          <w:tcPr>
            <w:tcW w:w="1801" w:type="pct"/>
            <w:vMerge/>
            <w:vAlign w:val="center"/>
          </w:tcPr>
          <w:p w14:paraId="75C6743A" w14:textId="77777777" w:rsidR="009B5317" w:rsidRPr="008238AF" w:rsidRDefault="009B5317" w:rsidP="00F32297">
            <w:pPr>
              <w:pStyle w:val="biao"/>
              <w:rPr>
                <w:color w:val="000000" w:themeColor="text1"/>
              </w:rPr>
            </w:pPr>
          </w:p>
        </w:tc>
        <w:tc>
          <w:tcPr>
            <w:tcW w:w="2679" w:type="pct"/>
            <w:vAlign w:val="center"/>
          </w:tcPr>
          <w:p w14:paraId="5965CB88" w14:textId="77777777" w:rsidR="009B5317" w:rsidRPr="008238AF" w:rsidRDefault="009B5317" w:rsidP="00F32297">
            <w:pPr>
              <w:pStyle w:val="biao"/>
              <w:rPr>
                <w:color w:val="000000" w:themeColor="text1"/>
              </w:rPr>
            </w:pPr>
            <w:r w:rsidRPr="008238AF">
              <w:rPr>
                <w:rFonts w:hint="eastAsia"/>
                <w:color w:val="000000" w:themeColor="text1"/>
              </w:rPr>
              <w:t>建立方式</w:t>
            </w:r>
          </w:p>
        </w:tc>
      </w:tr>
      <w:tr w:rsidR="009B5317" w:rsidRPr="008238AF" w14:paraId="6788AC7D" w14:textId="77777777" w:rsidTr="00287E40">
        <w:tblPrEx>
          <w:jc w:val="left"/>
        </w:tblPrEx>
        <w:trPr>
          <w:trHeight w:val="20"/>
        </w:trPr>
        <w:tc>
          <w:tcPr>
            <w:tcW w:w="520" w:type="pct"/>
            <w:vAlign w:val="center"/>
          </w:tcPr>
          <w:p w14:paraId="32B8C8EC" w14:textId="77777777" w:rsidR="009B5317" w:rsidRPr="008238AF" w:rsidRDefault="009B5317" w:rsidP="00F32297">
            <w:pPr>
              <w:pStyle w:val="biao"/>
              <w:rPr>
                <w:color w:val="000000" w:themeColor="text1"/>
              </w:rPr>
            </w:pPr>
            <w:r w:rsidRPr="008238AF">
              <w:rPr>
                <w:rFonts w:hint="eastAsia"/>
                <w:color w:val="000000" w:themeColor="text1"/>
              </w:rPr>
              <w:t>5</w:t>
            </w:r>
          </w:p>
        </w:tc>
        <w:tc>
          <w:tcPr>
            <w:tcW w:w="1801" w:type="pct"/>
            <w:vMerge/>
            <w:vAlign w:val="center"/>
          </w:tcPr>
          <w:p w14:paraId="7600C57F" w14:textId="77777777" w:rsidR="009B5317" w:rsidRPr="008238AF" w:rsidRDefault="009B5317" w:rsidP="00F32297">
            <w:pPr>
              <w:pStyle w:val="biao"/>
              <w:rPr>
                <w:color w:val="000000" w:themeColor="text1"/>
              </w:rPr>
            </w:pPr>
          </w:p>
        </w:tc>
        <w:tc>
          <w:tcPr>
            <w:tcW w:w="2679" w:type="pct"/>
            <w:vAlign w:val="center"/>
          </w:tcPr>
          <w:p w14:paraId="16A58915" w14:textId="77777777" w:rsidR="009B5317" w:rsidRPr="008238AF" w:rsidRDefault="009B5317" w:rsidP="00F32297">
            <w:pPr>
              <w:pStyle w:val="biao"/>
              <w:rPr>
                <w:color w:val="000000" w:themeColor="text1"/>
              </w:rPr>
            </w:pPr>
            <w:r w:rsidRPr="008238AF">
              <w:rPr>
                <w:rFonts w:hint="eastAsia"/>
                <w:color w:val="000000" w:themeColor="text1"/>
              </w:rPr>
              <w:t>组织结构类型</w:t>
            </w:r>
          </w:p>
        </w:tc>
      </w:tr>
      <w:tr w:rsidR="009B5317" w:rsidRPr="008238AF" w14:paraId="6FFBD216" w14:textId="77777777" w:rsidTr="00287E40">
        <w:tblPrEx>
          <w:jc w:val="left"/>
        </w:tblPrEx>
        <w:trPr>
          <w:trHeight w:val="20"/>
        </w:trPr>
        <w:tc>
          <w:tcPr>
            <w:tcW w:w="520" w:type="pct"/>
            <w:vAlign w:val="center"/>
          </w:tcPr>
          <w:p w14:paraId="014E2AA7" w14:textId="77777777" w:rsidR="009B5317" w:rsidRPr="008238AF" w:rsidRDefault="009B5317" w:rsidP="00F32297">
            <w:pPr>
              <w:pStyle w:val="biao"/>
              <w:rPr>
                <w:color w:val="000000" w:themeColor="text1"/>
              </w:rPr>
            </w:pPr>
            <w:r w:rsidRPr="008238AF">
              <w:rPr>
                <w:rFonts w:hint="eastAsia"/>
                <w:color w:val="000000" w:themeColor="text1"/>
              </w:rPr>
              <w:t>6</w:t>
            </w:r>
          </w:p>
        </w:tc>
        <w:tc>
          <w:tcPr>
            <w:tcW w:w="1801" w:type="pct"/>
            <w:vMerge/>
            <w:vAlign w:val="center"/>
          </w:tcPr>
          <w:p w14:paraId="2EC70A15" w14:textId="77777777" w:rsidR="009B5317" w:rsidRPr="008238AF" w:rsidRDefault="009B5317" w:rsidP="00F32297">
            <w:pPr>
              <w:pStyle w:val="biao"/>
              <w:rPr>
                <w:color w:val="000000" w:themeColor="text1"/>
              </w:rPr>
            </w:pPr>
          </w:p>
        </w:tc>
        <w:tc>
          <w:tcPr>
            <w:tcW w:w="2679" w:type="pct"/>
            <w:vAlign w:val="center"/>
          </w:tcPr>
          <w:p w14:paraId="24DA9110" w14:textId="77777777" w:rsidR="009B5317" w:rsidRPr="008238AF" w:rsidRDefault="009B5317" w:rsidP="00F32297">
            <w:pPr>
              <w:pStyle w:val="biao"/>
              <w:rPr>
                <w:color w:val="000000" w:themeColor="text1"/>
              </w:rPr>
            </w:pPr>
            <w:r w:rsidRPr="008238AF">
              <w:rPr>
                <w:rFonts w:hint="eastAsia"/>
                <w:color w:val="000000" w:themeColor="text1"/>
              </w:rPr>
              <w:t>成功实施产品线主要取决因素</w:t>
            </w:r>
          </w:p>
        </w:tc>
      </w:tr>
      <w:tr w:rsidR="00287E40" w:rsidRPr="008238AF" w14:paraId="0300ACAE" w14:textId="77777777" w:rsidTr="00287E40">
        <w:tblPrEx>
          <w:jc w:val="left"/>
        </w:tblPrEx>
        <w:trPr>
          <w:trHeight w:val="20"/>
        </w:trPr>
        <w:tc>
          <w:tcPr>
            <w:tcW w:w="520" w:type="pct"/>
            <w:vAlign w:val="center"/>
          </w:tcPr>
          <w:p w14:paraId="2AB79230" w14:textId="77777777" w:rsidR="00287E40" w:rsidRPr="008238AF" w:rsidRDefault="00287E40" w:rsidP="00F32297">
            <w:pPr>
              <w:pStyle w:val="biao"/>
              <w:rPr>
                <w:color w:val="000000" w:themeColor="text1"/>
              </w:rPr>
            </w:pPr>
            <w:r w:rsidRPr="008238AF">
              <w:rPr>
                <w:rFonts w:hint="eastAsia"/>
                <w:color w:val="000000" w:themeColor="text1"/>
              </w:rPr>
              <w:t>1</w:t>
            </w:r>
          </w:p>
        </w:tc>
        <w:tc>
          <w:tcPr>
            <w:tcW w:w="1801" w:type="pct"/>
            <w:vMerge w:val="restart"/>
            <w:vAlign w:val="center"/>
          </w:tcPr>
          <w:p w14:paraId="5F7004CA" w14:textId="77777777" w:rsidR="00287E40" w:rsidRPr="008238AF" w:rsidRDefault="00287E40" w:rsidP="00F32297">
            <w:pPr>
              <w:pStyle w:val="biao"/>
              <w:rPr>
                <w:color w:val="000000" w:themeColor="text1"/>
              </w:rPr>
            </w:pPr>
            <w:r w:rsidRPr="008238AF">
              <w:rPr>
                <w:rFonts w:hint="eastAsia"/>
                <w:color w:val="000000" w:themeColor="text1"/>
              </w:rPr>
              <w:t>W</w:t>
            </w:r>
            <w:r w:rsidRPr="008238AF">
              <w:rPr>
                <w:color w:val="000000" w:themeColor="text1"/>
              </w:rPr>
              <w:t>EB</w:t>
            </w:r>
            <w:r w:rsidRPr="008238AF">
              <w:rPr>
                <w:rFonts w:hint="eastAsia"/>
                <w:color w:val="000000" w:themeColor="text1"/>
              </w:rPr>
              <w:t>设计</w:t>
            </w:r>
          </w:p>
        </w:tc>
        <w:tc>
          <w:tcPr>
            <w:tcW w:w="2679" w:type="pct"/>
            <w:vAlign w:val="center"/>
          </w:tcPr>
          <w:p w14:paraId="6774B2EA" w14:textId="77777777" w:rsidR="00287E40" w:rsidRPr="008238AF" w:rsidRDefault="00287E40" w:rsidP="00F32297">
            <w:pPr>
              <w:pStyle w:val="biao"/>
              <w:rPr>
                <w:color w:val="000000" w:themeColor="text1"/>
              </w:rPr>
            </w:pPr>
            <w:r w:rsidRPr="008238AF">
              <w:rPr>
                <w:rFonts w:hint="eastAsia"/>
                <w:color w:val="000000" w:themeColor="text1"/>
              </w:rPr>
              <w:t>集群</w:t>
            </w:r>
          </w:p>
        </w:tc>
      </w:tr>
      <w:tr w:rsidR="00287E40" w:rsidRPr="008238AF" w14:paraId="6E8F227E" w14:textId="77777777" w:rsidTr="00287E40">
        <w:tblPrEx>
          <w:jc w:val="left"/>
        </w:tblPrEx>
        <w:trPr>
          <w:trHeight w:val="20"/>
        </w:trPr>
        <w:tc>
          <w:tcPr>
            <w:tcW w:w="520" w:type="pct"/>
            <w:vAlign w:val="center"/>
          </w:tcPr>
          <w:p w14:paraId="4BED3161" w14:textId="77777777" w:rsidR="00287E40" w:rsidRPr="008238AF" w:rsidRDefault="00287E40" w:rsidP="00F32297">
            <w:pPr>
              <w:pStyle w:val="biao"/>
              <w:rPr>
                <w:color w:val="000000" w:themeColor="text1"/>
              </w:rPr>
            </w:pPr>
            <w:r w:rsidRPr="008238AF">
              <w:rPr>
                <w:rFonts w:hint="eastAsia"/>
                <w:color w:val="000000" w:themeColor="text1"/>
              </w:rPr>
              <w:t>2</w:t>
            </w:r>
          </w:p>
        </w:tc>
        <w:tc>
          <w:tcPr>
            <w:tcW w:w="1801" w:type="pct"/>
            <w:vMerge/>
            <w:vAlign w:val="center"/>
          </w:tcPr>
          <w:p w14:paraId="658C297C" w14:textId="77777777" w:rsidR="00287E40" w:rsidRPr="008238AF" w:rsidRDefault="00287E40" w:rsidP="00F32297">
            <w:pPr>
              <w:pStyle w:val="biao"/>
              <w:rPr>
                <w:color w:val="000000" w:themeColor="text1"/>
              </w:rPr>
            </w:pPr>
          </w:p>
        </w:tc>
        <w:tc>
          <w:tcPr>
            <w:tcW w:w="2679" w:type="pct"/>
            <w:vAlign w:val="center"/>
          </w:tcPr>
          <w:p w14:paraId="4D206352" w14:textId="77777777" w:rsidR="00287E40" w:rsidRPr="008238AF" w:rsidRDefault="00287E40" w:rsidP="00F32297">
            <w:pPr>
              <w:pStyle w:val="biao"/>
              <w:rPr>
                <w:color w:val="000000" w:themeColor="text1"/>
              </w:rPr>
            </w:pPr>
            <w:r w:rsidRPr="008238AF">
              <w:rPr>
                <w:rFonts w:hint="eastAsia"/>
                <w:color w:val="000000" w:themeColor="text1"/>
              </w:rPr>
              <w:t>负载均衡技术</w:t>
            </w:r>
          </w:p>
        </w:tc>
      </w:tr>
      <w:tr w:rsidR="00287E40" w:rsidRPr="008238AF" w14:paraId="59BE92C6" w14:textId="77777777" w:rsidTr="00287E40">
        <w:tblPrEx>
          <w:jc w:val="left"/>
        </w:tblPrEx>
        <w:trPr>
          <w:trHeight w:val="20"/>
        </w:trPr>
        <w:tc>
          <w:tcPr>
            <w:tcW w:w="520" w:type="pct"/>
            <w:vAlign w:val="center"/>
          </w:tcPr>
          <w:p w14:paraId="042B3696" w14:textId="77777777" w:rsidR="00287E40" w:rsidRPr="008238AF" w:rsidRDefault="00287E40" w:rsidP="00F32297">
            <w:pPr>
              <w:pStyle w:val="biao"/>
              <w:rPr>
                <w:color w:val="000000" w:themeColor="text1"/>
              </w:rPr>
            </w:pPr>
            <w:r w:rsidRPr="008238AF">
              <w:rPr>
                <w:rFonts w:hint="eastAsia"/>
                <w:color w:val="000000" w:themeColor="text1"/>
              </w:rPr>
              <w:t>3</w:t>
            </w:r>
          </w:p>
        </w:tc>
        <w:tc>
          <w:tcPr>
            <w:tcW w:w="1801" w:type="pct"/>
            <w:vMerge/>
            <w:vAlign w:val="center"/>
          </w:tcPr>
          <w:p w14:paraId="08D9C0E2" w14:textId="77777777" w:rsidR="00287E40" w:rsidRPr="008238AF" w:rsidRDefault="00287E40" w:rsidP="00F32297">
            <w:pPr>
              <w:pStyle w:val="biao"/>
              <w:rPr>
                <w:color w:val="000000" w:themeColor="text1"/>
              </w:rPr>
            </w:pPr>
          </w:p>
        </w:tc>
        <w:tc>
          <w:tcPr>
            <w:tcW w:w="2679" w:type="pct"/>
            <w:vAlign w:val="center"/>
          </w:tcPr>
          <w:p w14:paraId="24C94DE8" w14:textId="77777777" w:rsidR="00287E40" w:rsidRPr="008238AF" w:rsidRDefault="00287E40" w:rsidP="00F32297">
            <w:pPr>
              <w:pStyle w:val="biao"/>
              <w:rPr>
                <w:color w:val="000000" w:themeColor="text1"/>
              </w:rPr>
            </w:pPr>
            <w:r w:rsidRPr="008238AF">
              <w:rPr>
                <w:rFonts w:hint="eastAsia"/>
                <w:color w:val="000000" w:themeColor="text1"/>
              </w:rPr>
              <w:t>有状态和无状态问题</w:t>
            </w:r>
          </w:p>
        </w:tc>
      </w:tr>
      <w:tr w:rsidR="00287E40" w:rsidRPr="008238AF" w14:paraId="6EAD3C79" w14:textId="77777777" w:rsidTr="00287E40">
        <w:tblPrEx>
          <w:jc w:val="left"/>
        </w:tblPrEx>
        <w:trPr>
          <w:trHeight w:val="20"/>
        </w:trPr>
        <w:tc>
          <w:tcPr>
            <w:tcW w:w="520" w:type="pct"/>
            <w:vAlign w:val="center"/>
          </w:tcPr>
          <w:p w14:paraId="7F11996E" w14:textId="77777777" w:rsidR="00287E40" w:rsidRPr="008238AF" w:rsidRDefault="00287E40" w:rsidP="00F32297">
            <w:pPr>
              <w:pStyle w:val="biao"/>
              <w:rPr>
                <w:color w:val="000000" w:themeColor="text1"/>
              </w:rPr>
            </w:pPr>
            <w:r w:rsidRPr="008238AF">
              <w:rPr>
                <w:rFonts w:hint="eastAsia"/>
                <w:color w:val="000000" w:themeColor="text1"/>
              </w:rPr>
              <w:t>4</w:t>
            </w:r>
          </w:p>
        </w:tc>
        <w:tc>
          <w:tcPr>
            <w:tcW w:w="1801" w:type="pct"/>
            <w:vMerge/>
            <w:vAlign w:val="center"/>
          </w:tcPr>
          <w:p w14:paraId="6138198E" w14:textId="77777777" w:rsidR="00287E40" w:rsidRPr="008238AF" w:rsidRDefault="00287E40" w:rsidP="00F32297">
            <w:pPr>
              <w:pStyle w:val="biao"/>
              <w:rPr>
                <w:color w:val="000000" w:themeColor="text1"/>
              </w:rPr>
            </w:pPr>
          </w:p>
        </w:tc>
        <w:tc>
          <w:tcPr>
            <w:tcW w:w="2679" w:type="pct"/>
            <w:vAlign w:val="center"/>
          </w:tcPr>
          <w:p w14:paraId="40393B85" w14:textId="77777777" w:rsidR="00287E40" w:rsidRPr="008238AF" w:rsidRDefault="00287E40" w:rsidP="00F32297">
            <w:pPr>
              <w:pStyle w:val="biao"/>
              <w:rPr>
                <w:color w:val="000000" w:themeColor="text1"/>
              </w:rPr>
            </w:pPr>
            <w:r w:rsidRPr="008238AF">
              <w:rPr>
                <w:rFonts w:hint="eastAsia"/>
                <w:color w:val="000000" w:themeColor="text1"/>
              </w:rPr>
              <w:t>C</w:t>
            </w:r>
            <w:r w:rsidRPr="008238AF">
              <w:rPr>
                <w:color w:val="000000" w:themeColor="text1"/>
              </w:rPr>
              <w:t>DN</w:t>
            </w:r>
            <w:r w:rsidRPr="008238AF">
              <w:rPr>
                <w:rFonts w:hint="eastAsia"/>
                <w:color w:val="000000" w:themeColor="text1"/>
              </w:rPr>
              <w:t>内容分发网络</w:t>
            </w:r>
          </w:p>
        </w:tc>
      </w:tr>
      <w:tr w:rsidR="00287E40" w:rsidRPr="008238AF" w14:paraId="2AD19372" w14:textId="77777777" w:rsidTr="00287E40">
        <w:tblPrEx>
          <w:jc w:val="left"/>
        </w:tblPrEx>
        <w:trPr>
          <w:trHeight w:val="20"/>
        </w:trPr>
        <w:tc>
          <w:tcPr>
            <w:tcW w:w="520" w:type="pct"/>
            <w:vAlign w:val="center"/>
          </w:tcPr>
          <w:p w14:paraId="06F5E206" w14:textId="77777777" w:rsidR="00287E40" w:rsidRPr="008238AF" w:rsidRDefault="00287E40" w:rsidP="00F32297">
            <w:pPr>
              <w:pStyle w:val="biao"/>
              <w:rPr>
                <w:color w:val="000000" w:themeColor="text1"/>
              </w:rPr>
            </w:pPr>
            <w:r w:rsidRPr="008238AF">
              <w:rPr>
                <w:rFonts w:hint="eastAsia"/>
                <w:color w:val="000000" w:themeColor="text1"/>
              </w:rPr>
              <w:t>5</w:t>
            </w:r>
          </w:p>
        </w:tc>
        <w:tc>
          <w:tcPr>
            <w:tcW w:w="1801" w:type="pct"/>
            <w:vMerge/>
            <w:vAlign w:val="center"/>
          </w:tcPr>
          <w:p w14:paraId="21ECC198" w14:textId="77777777" w:rsidR="00287E40" w:rsidRPr="008238AF" w:rsidRDefault="00287E40" w:rsidP="00F32297">
            <w:pPr>
              <w:pStyle w:val="biao"/>
              <w:rPr>
                <w:color w:val="000000" w:themeColor="text1"/>
              </w:rPr>
            </w:pPr>
          </w:p>
        </w:tc>
        <w:tc>
          <w:tcPr>
            <w:tcW w:w="2679" w:type="pct"/>
            <w:vAlign w:val="center"/>
          </w:tcPr>
          <w:p w14:paraId="12CBADA7" w14:textId="77777777" w:rsidR="00287E40" w:rsidRPr="008238AF" w:rsidRDefault="00287E40" w:rsidP="00F32297">
            <w:pPr>
              <w:pStyle w:val="biao"/>
              <w:rPr>
                <w:color w:val="000000" w:themeColor="text1"/>
              </w:rPr>
            </w:pPr>
            <w:r w:rsidRPr="008238AF">
              <w:rPr>
                <w:rFonts w:hint="eastAsia"/>
                <w:color w:val="000000" w:themeColor="text1"/>
              </w:rPr>
              <w:t>X</w:t>
            </w:r>
            <w:r w:rsidRPr="008238AF">
              <w:rPr>
                <w:color w:val="000000" w:themeColor="text1"/>
              </w:rPr>
              <w:t>ML</w:t>
            </w:r>
            <w:r w:rsidRPr="008238AF">
              <w:rPr>
                <w:rFonts w:hint="eastAsia"/>
                <w:color w:val="000000" w:themeColor="text1"/>
              </w:rPr>
              <w:t>与J</w:t>
            </w:r>
            <w:r w:rsidRPr="008238AF">
              <w:rPr>
                <w:color w:val="000000" w:themeColor="text1"/>
              </w:rPr>
              <w:t>SON</w:t>
            </w:r>
          </w:p>
        </w:tc>
      </w:tr>
      <w:tr w:rsidR="00287E40" w:rsidRPr="008238AF" w14:paraId="7144B061" w14:textId="77777777" w:rsidTr="00287E40">
        <w:tblPrEx>
          <w:jc w:val="left"/>
        </w:tblPrEx>
        <w:trPr>
          <w:trHeight w:val="20"/>
        </w:trPr>
        <w:tc>
          <w:tcPr>
            <w:tcW w:w="520" w:type="pct"/>
            <w:vAlign w:val="center"/>
          </w:tcPr>
          <w:p w14:paraId="45124399" w14:textId="77777777" w:rsidR="00287E40" w:rsidRPr="008238AF" w:rsidRDefault="00287E40" w:rsidP="00F32297">
            <w:pPr>
              <w:pStyle w:val="biao"/>
              <w:rPr>
                <w:color w:val="000000" w:themeColor="text1"/>
              </w:rPr>
            </w:pPr>
            <w:r w:rsidRPr="008238AF">
              <w:rPr>
                <w:rFonts w:hint="eastAsia"/>
                <w:color w:val="000000" w:themeColor="text1"/>
              </w:rPr>
              <w:t>6</w:t>
            </w:r>
          </w:p>
        </w:tc>
        <w:tc>
          <w:tcPr>
            <w:tcW w:w="1801" w:type="pct"/>
            <w:vMerge/>
            <w:vAlign w:val="center"/>
          </w:tcPr>
          <w:p w14:paraId="68B80D7C" w14:textId="77777777" w:rsidR="00287E40" w:rsidRPr="008238AF" w:rsidRDefault="00287E40" w:rsidP="00F32297">
            <w:pPr>
              <w:pStyle w:val="biao"/>
              <w:rPr>
                <w:color w:val="000000" w:themeColor="text1"/>
              </w:rPr>
            </w:pPr>
          </w:p>
        </w:tc>
        <w:tc>
          <w:tcPr>
            <w:tcW w:w="2679" w:type="pct"/>
            <w:vAlign w:val="center"/>
          </w:tcPr>
          <w:p w14:paraId="77EA4421" w14:textId="77777777" w:rsidR="00287E40" w:rsidRPr="008238AF" w:rsidRDefault="00287E40" w:rsidP="00F32297">
            <w:pPr>
              <w:pStyle w:val="biao"/>
              <w:rPr>
                <w:color w:val="000000" w:themeColor="text1"/>
              </w:rPr>
            </w:pPr>
            <w:r w:rsidRPr="008238AF">
              <w:rPr>
                <w:rFonts w:hint="eastAsia"/>
                <w:color w:val="000000" w:themeColor="text1"/>
              </w:rPr>
              <w:t>缓存</w:t>
            </w:r>
          </w:p>
        </w:tc>
      </w:tr>
      <w:tr w:rsidR="00287E40" w:rsidRPr="008238AF" w14:paraId="25E5B7ED" w14:textId="77777777" w:rsidTr="00287E40">
        <w:tblPrEx>
          <w:jc w:val="left"/>
        </w:tblPrEx>
        <w:trPr>
          <w:trHeight w:val="20"/>
        </w:trPr>
        <w:tc>
          <w:tcPr>
            <w:tcW w:w="520" w:type="pct"/>
            <w:vAlign w:val="center"/>
          </w:tcPr>
          <w:p w14:paraId="732F65F5" w14:textId="77777777" w:rsidR="00287E40" w:rsidRPr="008238AF" w:rsidRDefault="00287E40" w:rsidP="00F32297">
            <w:pPr>
              <w:pStyle w:val="biao"/>
              <w:rPr>
                <w:color w:val="000000" w:themeColor="text1"/>
              </w:rPr>
            </w:pPr>
            <w:r w:rsidRPr="008238AF">
              <w:rPr>
                <w:rFonts w:hint="eastAsia"/>
                <w:color w:val="000000" w:themeColor="text1"/>
              </w:rPr>
              <w:t>7</w:t>
            </w:r>
          </w:p>
        </w:tc>
        <w:tc>
          <w:tcPr>
            <w:tcW w:w="1801" w:type="pct"/>
            <w:vMerge/>
            <w:vAlign w:val="center"/>
          </w:tcPr>
          <w:p w14:paraId="7C67576B" w14:textId="77777777" w:rsidR="00287E40" w:rsidRPr="008238AF" w:rsidRDefault="00287E40" w:rsidP="00F32297">
            <w:pPr>
              <w:pStyle w:val="biao"/>
              <w:rPr>
                <w:color w:val="000000" w:themeColor="text1"/>
              </w:rPr>
            </w:pPr>
          </w:p>
        </w:tc>
        <w:tc>
          <w:tcPr>
            <w:tcW w:w="2679" w:type="pct"/>
            <w:vAlign w:val="center"/>
          </w:tcPr>
          <w:p w14:paraId="2391A7F9" w14:textId="77777777" w:rsidR="00287E40" w:rsidRPr="008238AF" w:rsidRDefault="00287E40" w:rsidP="00F32297">
            <w:pPr>
              <w:pStyle w:val="biao"/>
              <w:rPr>
                <w:color w:val="000000" w:themeColor="text1"/>
              </w:rPr>
            </w:pPr>
            <w:r w:rsidRPr="008238AF">
              <w:rPr>
                <w:rFonts w:hint="eastAsia"/>
                <w:color w:val="000000" w:themeColor="text1"/>
              </w:rPr>
              <w:t>R</w:t>
            </w:r>
            <w:r w:rsidRPr="008238AF">
              <w:rPr>
                <w:color w:val="000000" w:themeColor="text1"/>
              </w:rPr>
              <w:t>EST</w:t>
            </w:r>
          </w:p>
        </w:tc>
      </w:tr>
    </w:tbl>
    <w:p w14:paraId="78CDC8F9" w14:textId="77777777" w:rsidR="009B5317" w:rsidRPr="008238AF" w:rsidRDefault="009B5317" w:rsidP="009B5317">
      <w:pPr>
        <w:ind w:firstLine="420"/>
        <w:rPr>
          <w:color w:val="000000" w:themeColor="text1"/>
        </w:rPr>
      </w:pPr>
    </w:p>
    <w:p w14:paraId="09A3FC69" w14:textId="77777777" w:rsidR="009B5317" w:rsidRPr="008238AF" w:rsidRDefault="009B5317" w:rsidP="009B5317">
      <w:pPr>
        <w:pStyle w:val="2"/>
        <w:rPr>
          <w:color w:val="000000" w:themeColor="text1"/>
        </w:rPr>
      </w:pPr>
      <w:bookmarkStart w:id="29" w:name="_Toc105689302"/>
      <w:r w:rsidRPr="008238AF">
        <w:rPr>
          <w:rFonts w:hint="eastAsia"/>
          <w:color w:val="000000" w:themeColor="text1"/>
        </w:rPr>
        <w:t xml:space="preserve">2 </w:t>
      </w:r>
      <w:r w:rsidRPr="008238AF">
        <w:rPr>
          <w:rFonts w:hint="eastAsia"/>
          <w:color w:val="000000" w:themeColor="text1"/>
        </w:rPr>
        <w:t>考点精讲</w:t>
      </w:r>
      <w:bookmarkEnd w:id="29"/>
    </w:p>
    <w:p w14:paraId="7316F6AC" w14:textId="77777777" w:rsidR="009B5317" w:rsidRPr="008238AF" w:rsidRDefault="009B5317" w:rsidP="009B5317">
      <w:pPr>
        <w:pStyle w:val="3"/>
        <w:ind w:firstLine="422"/>
        <w:rPr>
          <w:color w:val="000000" w:themeColor="text1"/>
        </w:rPr>
      </w:pPr>
      <w:bookmarkStart w:id="30" w:name="_Toc105689303"/>
      <w:r w:rsidRPr="008238AF">
        <w:rPr>
          <w:rFonts w:hint="eastAsia"/>
          <w:color w:val="000000" w:themeColor="text1"/>
        </w:rPr>
        <w:t>2.</w:t>
      </w:r>
      <w:r w:rsidRPr="008238AF">
        <w:rPr>
          <w:color w:val="000000" w:themeColor="text1"/>
        </w:rPr>
        <w:t xml:space="preserve">1 </w:t>
      </w:r>
      <w:r w:rsidRPr="008238AF">
        <w:rPr>
          <w:rFonts w:hint="eastAsia"/>
          <w:color w:val="000000" w:themeColor="text1"/>
        </w:rPr>
        <w:t>软件架构的概念（</w:t>
      </w:r>
      <w:r w:rsidRPr="008238AF">
        <w:rPr>
          <w:rFonts w:ascii="Segoe UI Symbol" w:hAnsi="Segoe UI Symbol" w:cs="Segoe UI Symbol"/>
          <w:color w:val="000000" w:themeColor="text1"/>
        </w:rPr>
        <w:t>⭐</w:t>
      </w:r>
      <w:r w:rsidRPr="008238AF">
        <w:rPr>
          <w:rFonts w:hint="eastAsia"/>
          <w:color w:val="000000" w:themeColor="text1"/>
        </w:rPr>
        <w:t>）</w:t>
      </w:r>
      <w:bookmarkEnd w:id="30"/>
    </w:p>
    <w:p w14:paraId="53021CF8"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什么是架构（暂无定论）</w:t>
      </w:r>
    </w:p>
    <w:p w14:paraId="131E32EF" w14:textId="77777777" w:rsidR="009B5317" w:rsidRPr="008238AF" w:rsidRDefault="009B5317" w:rsidP="009B5317">
      <w:pPr>
        <w:ind w:firstLine="420"/>
        <w:rPr>
          <w:color w:val="000000" w:themeColor="text1"/>
        </w:rPr>
      </w:pPr>
      <w:r w:rsidRPr="008238AF">
        <w:rPr>
          <w:rFonts w:hint="eastAsia"/>
          <w:color w:val="000000" w:themeColor="text1"/>
        </w:rPr>
        <w:t>架构设计就是需求分配，即将满足需求的职责分配到组件上。</w:t>
      </w:r>
    </w:p>
    <w:p w14:paraId="0894B054" w14:textId="77777777" w:rsidR="009B5317" w:rsidRPr="008238AF" w:rsidRDefault="009B5317" w:rsidP="009B5317">
      <w:pPr>
        <w:ind w:firstLine="420"/>
        <w:rPr>
          <w:color w:val="000000" w:themeColor="text1"/>
        </w:rPr>
      </w:pPr>
      <w:r w:rsidRPr="008238AF">
        <w:rPr>
          <w:rFonts w:hint="eastAsia"/>
          <w:color w:val="000000" w:themeColor="text1"/>
        </w:rPr>
        <w:t>软件架构风格是描述某一特定应用领域中系统组织方式的惯用模式。架构风格定义一个系统家族，即一个体系结构定义一个词汇表和一组约束。词汇表中包含一些构件和连接件类型，而这组约束指出系统是如何将这些构件和连接件组合起来的。</w:t>
      </w:r>
    </w:p>
    <w:p w14:paraId="4B3D2E27" w14:textId="77777777" w:rsidR="009B5317" w:rsidRPr="008238AF" w:rsidRDefault="009B5317" w:rsidP="009B5317">
      <w:pPr>
        <w:ind w:firstLine="420"/>
        <w:rPr>
          <w:color w:val="000000" w:themeColor="text1"/>
        </w:rPr>
      </w:pPr>
      <w:r w:rsidRPr="008238AF">
        <w:rPr>
          <w:rFonts w:hint="eastAsia"/>
          <w:color w:val="000000" w:themeColor="text1"/>
        </w:rPr>
        <w:t xml:space="preserve">软件架构为软件系统提供了一个结构、行为和属性的高级抽象，由构成系统的元素的描述、这些元素的相互作用、指导元素集成的模式以及这些模式的约束组成。 </w:t>
      </w:r>
    </w:p>
    <w:p w14:paraId="05206B62" w14:textId="77777777" w:rsidR="009B5317" w:rsidRPr="008238AF" w:rsidRDefault="009B5317" w:rsidP="009B5317">
      <w:pPr>
        <w:ind w:firstLine="420"/>
        <w:rPr>
          <w:color w:val="000000" w:themeColor="text1"/>
        </w:rPr>
      </w:pPr>
      <w:r w:rsidRPr="008238AF">
        <w:rPr>
          <w:color w:val="000000" w:themeColor="text1"/>
        </w:rPr>
        <w:t>架构的作用：</w:t>
      </w:r>
    </w:p>
    <w:p w14:paraId="47C44094" w14:textId="77777777" w:rsidR="009B5317" w:rsidRPr="008238AF" w:rsidRDefault="009B5317" w:rsidP="009B5317">
      <w:pPr>
        <w:ind w:firstLine="420"/>
        <w:rPr>
          <w:color w:val="000000" w:themeColor="text1"/>
        </w:rPr>
      </w:pPr>
      <w:r w:rsidRPr="008238AF">
        <w:rPr>
          <w:rFonts w:hint="eastAsia"/>
          <w:color w:val="000000" w:themeColor="text1"/>
        </w:rPr>
        <w:t>软件架构是项目干系人进行交流的手段，明确了对系统实现的约束条件，决定了开发和维护组织的组织结构，制约着系统的质量属性</w:t>
      </w:r>
    </w:p>
    <w:p w14:paraId="4EEE4D86" w14:textId="77777777" w:rsidR="009B5317" w:rsidRPr="008238AF" w:rsidRDefault="009B5317" w:rsidP="009B5317">
      <w:pPr>
        <w:ind w:firstLine="420"/>
        <w:rPr>
          <w:color w:val="000000" w:themeColor="text1"/>
        </w:rPr>
      </w:pPr>
      <w:r w:rsidRPr="008238AF">
        <w:rPr>
          <w:rFonts w:hint="eastAsia"/>
          <w:color w:val="000000" w:themeColor="text1"/>
        </w:rPr>
        <w:t>软件架构使推理和控制的更改更加简单，有助于循序渐进的原型设计，可以作为培训的基础</w:t>
      </w:r>
    </w:p>
    <w:p w14:paraId="2720ECC4" w14:textId="77777777" w:rsidR="009B5317" w:rsidRPr="008238AF" w:rsidRDefault="009B5317" w:rsidP="009B5317">
      <w:pPr>
        <w:ind w:firstLine="420"/>
        <w:rPr>
          <w:color w:val="000000" w:themeColor="text1"/>
        </w:rPr>
      </w:pPr>
      <w:r w:rsidRPr="008238AF">
        <w:rPr>
          <w:rFonts w:hint="eastAsia"/>
          <w:color w:val="000000" w:themeColor="text1"/>
        </w:rPr>
        <w:t>软件架构是可传递和可复用的模型，通过研究软件架构可能预测软件的质量</w:t>
      </w:r>
    </w:p>
    <w:p w14:paraId="3527E1F0" w14:textId="77777777" w:rsidR="009B5317" w:rsidRPr="008238AF" w:rsidRDefault="009B5317" w:rsidP="009B5317">
      <w:pPr>
        <w:pStyle w:val="3"/>
        <w:ind w:firstLine="422"/>
        <w:rPr>
          <w:color w:val="000000" w:themeColor="text1"/>
        </w:rPr>
      </w:pPr>
      <w:bookmarkStart w:id="31" w:name="_Toc105689304"/>
      <w:r w:rsidRPr="008238AF">
        <w:rPr>
          <w:rFonts w:hint="eastAsia"/>
          <w:color w:val="000000" w:themeColor="text1"/>
        </w:rPr>
        <w:t>2.</w:t>
      </w:r>
      <w:r w:rsidRPr="008238AF">
        <w:rPr>
          <w:color w:val="000000" w:themeColor="text1"/>
        </w:rPr>
        <w:t xml:space="preserve">2 </w:t>
      </w:r>
      <w:r w:rsidRPr="008238AF">
        <w:rPr>
          <w:rFonts w:hint="eastAsia"/>
          <w:color w:val="000000" w:themeColor="text1"/>
        </w:rPr>
        <w:t>软件架构风格（</w:t>
      </w:r>
      <w:r w:rsidRPr="008238AF">
        <w:rPr>
          <w:rFonts w:ascii="Segoe UI Symbol" w:hAnsi="Segoe UI Symbol" w:cs="Segoe UI Symbol"/>
          <w:color w:val="000000" w:themeColor="text1"/>
        </w:rPr>
        <w:t>⭐⭐⭐⭐⭐</w:t>
      </w:r>
      <w:r w:rsidRPr="008238AF">
        <w:rPr>
          <w:rFonts w:hint="eastAsia"/>
          <w:color w:val="000000" w:themeColor="text1"/>
        </w:rPr>
        <w:t>）</w:t>
      </w:r>
      <w:bookmarkEnd w:id="31"/>
    </w:p>
    <w:p w14:paraId="561379A5" w14:textId="77777777" w:rsidR="009B5317" w:rsidRPr="008238AF" w:rsidRDefault="009B5317" w:rsidP="009B5317">
      <w:pPr>
        <w:ind w:firstLine="420"/>
        <w:rPr>
          <w:color w:val="000000" w:themeColor="text1"/>
        </w:rPr>
      </w:pPr>
      <w:r w:rsidRPr="008238AF">
        <w:rPr>
          <w:rFonts w:hint="eastAsia"/>
          <w:color w:val="000000" w:themeColor="text1"/>
        </w:rPr>
        <w:t>架构设计的一个核心问题是能否达到架构级的软件复用</w:t>
      </w:r>
    </w:p>
    <w:p w14:paraId="442E9764" w14:textId="77777777" w:rsidR="009B5317" w:rsidRPr="008238AF" w:rsidRDefault="009B5317" w:rsidP="009B5317">
      <w:pPr>
        <w:ind w:firstLine="420"/>
        <w:rPr>
          <w:color w:val="000000" w:themeColor="text1"/>
        </w:rPr>
      </w:pPr>
      <w:r w:rsidRPr="008238AF">
        <w:rPr>
          <w:rFonts w:hint="eastAsia"/>
          <w:color w:val="000000" w:themeColor="text1"/>
        </w:rPr>
        <w:t>架构风格反映了领域中众多系统所共有的结构和语义特性，并指导如何将各个构件有效地组织成一个完整的系统</w:t>
      </w:r>
    </w:p>
    <w:p w14:paraId="4A72B91C" w14:textId="77777777" w:rsidR="009B5317" w:rsidRPr="008238AF" w:rsidRDefault="009B5317" w:rsidP="009B5317">
      <w:pPr>
        <w:ind w:firstLine="420"/>
        <w:rPr>
          <w:color w:val="000000" w:themeColor="text1"/>
        </w:rPr>
      </w:pPr>
      <w:r w:rsidRPr="008238AF">
        <w:rPr>
          <w:rFonts w:hint="eastAsia"/>
          <w:color w:val="000000" w:themeColor="text1"/>
        </w:rPr>
        <w:t>架构风格定义了用于描述系统的术语表和一组指导构建系统的规则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98"/>
        <w:gridCol w:w="5598"/>
      </w:tblGrid>
      <w:tr w:rsidR="009B5317" w:rsidRPr="008238AF" w14:paraId="4CDE7EEF" w14:textId="77777777" w:rsidTr="00F32297">
        <w:trPr>
          <w:trHeight w:val="20"/>
        </w:trPr>
        <w:tc>
          <w:tcPr>
            <w:tcW w:w="1626" w:type="pct"/>
            <w:shd w:val="clear" w:color="auto" w:fill="auto"/>
            <w:tcMar>
              <w:top w:w="72" w:type="dxa"/>
              <w:left w:w="144" w:type="dxa"/>
              <w:bottom w:w="72" w:type="dxa"/>
              <w:right w:w="144" w:type="dxa"/>
            </w:tcMar>
            <w:vAlign w:val="center"/>
            <w:hideMark/>
          </w:tcPr>
          <w:p w14:paraId="2E344296" w14:textId="77777777" w:rsidR="009B5317" w:rsidRPr="008238AF" w:rsidRDefault="009B5317" w:rsidP="00F32297">
            <w:pPr>
              <w:pStyle w:val="biao"/>
              <w:rPr>
                <w:color w:val="000000" w:themeColor="text1"/>
              </w:rPr>
            </w:pPr>
            <w:r w:rsidRPr="008238AF">
              <w:rPr>
                <w:rFonts w:hint="eastAsia"/>
                <w:color w:val="000000" w:themeColor="text1"/>
              </w:rPr>
              <w:t>五大架构风格</w:t>
            </w:r>
          </w:p>
        </w:tc>
        <w:tc>
          <w:tcPr>
            <w:tcW w:w="3374" w:type="pct"/>
            <w:shd w:val="clear" w:color="auto" w:fill="auto"/>
            <w:tcMar>
              <w:top w:w="72" w:type="dxa"/>
              <w:left w:w="144" w:type="dxa"/>
              <w:bottom w:w="72" w:type="dxa"/>
              <w:right w:w="144" w:type="dxa"/>
            </w:tcMar>
            <w:vAlign w:val="center"/>
            <w:hideMark/>
          </w:tcPr>
          <w:p w14:paraId="25EB3F0C" w14:textId="77777777" w:rsidR="009B5317" w:rsidRPr="008238AF" w:rsidRDefault="009B5317" w:rsidP="00F32297">
            <w:pPr>
              <w:pStyle w:val="biao"/>
              <w:rPr>
                <w:color w:val="000000" w:themeColor="text1"/>
              </w:rPr>
            </w:pPr>
            <w:r w:rsidRPr="008238AF">
              <w:rPr>
                <w:rFonts w:hint="eastAsia"/>
                <w:color w:val="000000" w:themeColor="text1"/>
              </w:rPr>
              <w:t>子风格</w:t>
            </w:r>
          </w:p>
        </w:tc>
      </w:tr>
      <w:tr w:rsidR="009B5317" w:rsidRPr="008238AF" w14:paraId="66E7D5D1" w14:textId="77777777" w:rsidTr="00F32297">
        <w:trPr>
          <w:trHeight w:val="20"/>
        </w:trPr>
        <w:tc>
          <w:tcPr>
            <w:tcW w:w="1626" w:type="pct"/>
            <w:shd w:val="clear" w:color="auto" w:fill="auto"/>
            <w:tcMar>
              <w:top w:w="15" w:type="dxa"/>
              <w:left w:w="15" w:type="dxa"/>
              <w:bottom w:w="0" w:type="dxa"/>
              <w:right w:w="15" w:type="dxa"/>
            </w:tcMar>
            <w:vAlign w:val="center"/>
            <w:hideMark/>
          </w:tcPr>
          <w:p w14:paraId="0EB86CEC" w14:textId="77777777" w:rsidR="009B5317" w:rsidRPr="008238AF" w:rsidRDefault="009B5317" w:rsidP="00F32297">
            <w:pPr>
              <w:pStyle w:val="biao"/>
              <w:rPr>
                <w:color w:val="000000" w:themeColor="text1"/>
              </w:rPr>
            </w:pPr>
            <w:r w:rsidRPr="008238AF">
              <w:rPr>
                <w:rFonts w:hint="eastAsia"/>
                <w:color w:val="000000" w:themeColor="text1"/>
              </w:rPr>
              <w:t>数据流风格</w:t>
            </w:r>
          </w:p>
        </w:tc>
        <w:tc>
          <w:tcPr>
            <w:tcW w:w="3374" w:type="pct"/>
            <w:shd w:val="clear" w:color="auto" w:fill="auto"/>
            <w:tcMar>
              <w:top w:w="15" w:type="dxa"/>
              <w:left w:w="15" w:type="dxa"/>
              <w:bottom w:w="0" w:type="dxa"/>
              <w:right w:w="15" w:type="dxa"/>
            </w:tcMar>
            <w:vAlign w:val="center"/>
            <w:hideMark/>
          </w:tcPr>
          <w:p w14:paraId="543741E5" w14:textId="77777777" w:rsidR="009B5317" w:rsidRPr="008238AF" w:rsidRDefault="009B5317" w:rsidP="00F32297">
            <w:pPr>
              <w:pStyle w:val="biao"/>
              <w:rPr>
                <w:color w:val="000000" w:themeColor="text1"/>
              </w:rPr>
            </w:pPr>
            <w:r w:rsidRPr="008238AF">
              <w:rPr>
                <w:rFonts w:hint="eastAsia"/>
                <w:color w:val="000000" w:themeColor="text1"/>
              </w:rPr>
              <w:t>批处理、管道-过滤器</w:t>
            </w:r>
          </w:p>
        </w:tc>
      </w:tr>
      <w:tr w:rsidR="009B5317" w:rsidRPr="008238AF" w14:paraId="0A6C0912" w14:textId="77777777" w:rsidTr="00F32297">
        <w:trPr>
          <w:trHeight w:val="20"/>
        </w:trPr>
        <w:tc>
          <w:tcPr>
            <w:tcW w:w="1626" w:type="pct"/>
            <w:shd w:val="clear" w:color="auto" w:fill="auto"/>
            <w:tcMar>
              <w:top w:w="15" w:type="dxa"/>
              <w:left w:w="15" w:type="dxa"/>
              <w:bottom w:w="0" w:type="dxa"/>
              <w:right w:w="15" w:type="dxa"/>
            </w:tcMar>
            <w:vAlign w:val="center"/>
            <w:hideMark/>
          </w:tcPr>
          <w:p w14:paraId="670294C8" w14:textId="77777777" w:rsidR="009B5317" w:rsidRPr="008238AF" w:rsidRDefault="009B5317" w:rsidP="00F32297">
            <w:pPr>
              <w:pStyle w:val="biao"/>
              <w:rPr>
                <w:color w:val="000000" w:themeColor="text1"/>
              </w:rPr>
            </w:pPr>
            <w:r w:rsidRPr="008238AF">
              <w:rPr>
                <w:rFonts w:hint="eastAsia"/>
                <w:color w:val="000000" w:themeColor="text1"/>
              </w:rPr>
              <w:t>调用/返回风格</w:t>
            </w:r>
          </w:p>
        </w:tc>
        <w:tc>
          <w:tcPr>
            <w:tcW w:w="3374" w:type="pct"/>
            <w:shd w:val="clear" w:color="auto" w:fill="auto"/>
            <w:tcMar>
              <w:top w:w="15" w:type="dxa"/>
              <w:left w:w="15" w:type="dxa"/>
              <w:bottom w:w="0" w:type="dxa"/>
              <w:right w:w="15" w:type="dxa"/>
            </w:tcMar>
            <w:vAlign w:val="center"/>
            <w:hideMark/>
          </w:tcPr>
          <w:p w14:paraId="69129F09" w14:textId="77777777" w:rsidR="009B5317" w:rsidRPr="008238AF" w:rsidRDefault="009B5317" w:rsidP="00F32297">
            <w:pPr>
              <w:pStyle w:val="biao"/>
              <w:rPr>
                <w:color w:val="000000" w:themeColor="text1"/>
              </w:rPr>
            </w:pPr>
            <w:r w:rsidRPr="008238AF">
              <w:rPr>
                <w:rFonts w:hint="eastAsia"/>
                <w:color w:val="000000" w:themeColor="text1"/>
              </w:rPr>
              <w:t>主程序/子程序、面向对象、层次结构</w:t>
            </w:r>
          </w:p>
        </w:tc>
      </w:tr>
      <w:tr w:rsidR="009B5317" w:rsidRPr="008238AF" w14:paraId="4E0E2D99" w14:textId="77777777" w:rsidTr="00F32297">
        <w:trPr>
          <w:trHeight w:val="20"/>
        </w:trPr>
        <w:tc>
          <w:tcPr>
            <w:tcW w:w="1626" w:type="pct"/>
            <w:shd w:val="clear" w:color="auto" w:fill="auto"/>
            <w:tcMar>
              <w:top w:w="15" w:type="dxa"/>
              <w:left w:w="15" w:type="dxa"/>
              <w:bottom w:w="0" w:type="dxa"/>
              <w:right w:w="15" w:type="dxa"/>
            </w:tcMar>
            <w:vAlign w:val="center"/>
            <w:hideMark/>
          </w:tcPr>
          <w:p w14:paraId="6DA4A11F" w14:textId="77777777" w:rsidR="009B5317" w:rsidRPr="008238AF" w:rsidRDefault="009B5317" w:rsidP="00F32297">
            <w:pPr>
              <w:pStyle w:val="biao"/>
              <w:rPr>
                <w:color w:val="000000" w:themeColor="text1"/>
              </w:rPr>
            </w:pPr>
            <w:r w:rsidRPr="008238AF">
              <w:rPr>
                <w:rFonts w:hint="eastAsia"/>
                <w:color w:val="000000" w:themeColor="text1"/>
              </w:rPr>
              <w:t>独立构件风格</w:t>
            </w:r>
          </w:p>
        </w:tc>
        <w:tc>
          <w:tcPr>
            <w:tcW w:w="3374" w:type="pct"/>
            <w:shd w:val="clear" w:color="auto" w:fill="auto"/>
            <w:tcMar>
              <w:top w:w="15" w:type="dxa"/>
              <w:left w:w="15" w:type="dxa"/>
              <w:bottom w:w="0" w:type="dxa"/>
              <w:right w:w="15" w:type="dxa"/>
            </w:tcMar>
            <w:vAlign w:val="center"/>
            <w:hideMark/>
          </w:tcPr>
          <w:p w14:paraId="5FC61B32" w14:textId="77777777" w:rsidR="009B5317" w:rsidRPr="008238AF" w:rsidRDefault="009B5317" w:rsidP="00F32297">
            <w:pPr>
              <w:pStyle w:val="biao"/>
              <w:rPr>
                <w:color w:val="000000" w:themeColor="text1"/>
              </w:rPr>
            </w:pPr>
            <w:r w:rsidRPr="008238AF">
              <w:rPr>
                <w:rFonts w:hint="eastAsia"/>
                <w:color w:val="000000" w:themeColor="text1"/>
              </w:rPr>
              <w:t>进程通信、事件驱动系统（隐式调用）</w:t>
            </w:r>
          </w:p>
        </w:tc>
      </w:tr>
      <w:tr w:rsidR="009B5317" w:rsidRPr="008238AF" w14:paraId="3EFB5877" w14:textId="77777777" w:rsidTr="00F32297">
        <w:trPr>
          <w:trHeight w:val="20"/>
        </w:trPr>
        <w:tc>
          <w:tcPr>
            <w:tcW w:w="1626" w:type="pct"/>
            <w:shd w:val="clear" w:color="auto" w:fill="auto"/>
            <w:tcMar>
              <w:top w:w="15" w:type="dxa"/>
              <w:left w:w="15" w:type="dxa"/>
              <w:bottom w:w="0" w:type="dxa"/>
              <w:right w:w="15" w:type="dxa"/>
            </w:tcMar>
            <w:vAlign w:val="center"/>
            <w:hideMark/>
          </w:tcPr>
          <w:p w14:paraId="10F817A8" w14:textId="77777777" w:rsidR="009B5317" w:rsidRPr="008238AF" w:rsidRDefault="009B5317" w:rsidP="00F32297">
            <w:pPr>
              <w:pStyle w:val="biao"/>
              <w:rPr>
                <w:color w:val="000000" w:themeColor="text1"/>
              </w:rPr>
            </w:pPr>
            <w:r w:rsidRPr="008238AF">
              <w:rPr>
                <w:rFonts w:hint="eastAsia"/>
                <w:color w:val="000000" w:themeColor="text1"/>
              </w:rPr>
              <w:t>虚拟机风格</w:t>
            </w:r>
          </w:p>
        </w:tc>
        <w:tc>
          <w:tcPr>
            <w:tcW w:w="3374" w:type="pct"/>
            <w:shd w:val="clear" w:color="auto" w:fill="auto"/>
            <w:tcMar>
              <w:top w:w="15" w:type="dxa"/>
              <w:left w:w="15" w:type="dxa"/>
              <w:bottom w:w="0" w:type="dxa"/>
              <w:right w:w="15" w:type="dxa"/>
            </w:tcMar>
            <w:vAlign w:val="center"/>
            <w:hideMark/>
          </w:tcPr>
          <w:p w14:paraId="18B0500A" w14:textId="77777777" w:rsidR="009B5317" w:rsidRPr="008238AF" w:rsidRDefault="009B5317" w:rsidP="00F32297">
            <w:pPr>
              <w:pStyle w:val="biao"/>
              <w:rPr>
                <w:color w:val="000000" w:themeColor="text1"/>
              </w:rPr>
            </w:pPr>
            <w:r w:rsidRPr="008238AF">
              <w:rPr>
                <w:rFonts w:hint="eastAsia"/>
                <w:color w:val="000000" w:themeColor="text1"/>
              </w:rPr>
              <w:t>解释器、规则系统</w:t>
            </w:r>
          </w:p>
        </w:tc>
      </w:tr>
      <w:tr w:rsidR="009B5317" w:rsidRPr="008238AF" w14:paraId="298CB4F0" w14:textId="77777777" w:rsidTr="00F32297">
        <w:trPr>
          <w:trHeight w:val="20"/>
        </w:trPr>
        <w:tc>
          <w:tcPr>
            <w:tcW w:w="1626" w:type="pct"/>
            <w:shd w:val="clear" w:color="auto" w:fill="auto"/>
            <w:tcMar>
              <w:top w:w="15" w:type="dxa"/>
              <w:left w:w="15" w:type="dxa"/>
              <w:bottom w:w="0" w:type="dxa"/>
              <w:right w:w="15" w:type="dxa"/>
            </w:tcMar>
            <w:vAlign w:val="center"/>
            <w:hideMark/>
          </w:tcPr>
          <w:p w14:paraId="4B7D95FC" w14:textId="77777777" w:rsidR="009B5317" w:rsidRPr="008238AF" w:rsidRDefault="009B5317" w:rsidP="00F32297">
            <w:pPr>
              <w:pStyle w:val="biao"/>
              <w:rPr>
                <w:color w:val="000000" w:themeColor="text1"/>
              </w:rPr>
            </w:pPr>
            <w:r w:rsidRPr="008238AF">
              <w:rPr>
                <w:rFonts w:hint="eastAsia"/>
                <w:color w:val="000000" w:themeColor="text1"/>
              </w:rPr>
              <w:t>仓库风格</w:t>
            </w:r>
          </w:p>
        </w:tc>
        <w:tc>
          <w:tcPr>
            <w:tcW w:w="3374" w:type="pct"/>
            <w:shd w:val="clear" w:color="auto" w:fill="auto"/>
            <w:tcMar>
              <w:top w:w="15" w:type="dxa"/>
              <w:left w:w="15" w:type="dxa"/>
              <w:bottom w:w="0" w:type="dxa"/>
              <w:right w:w="15" w:type="dxa"/>
            </w:tcMar>
            <w:vAlign w:val="center"/>
            <w:hideMark/>
          </w:tcPr>
          <w:p w14:paraId="2BEFCCB3" w14:textId="77777777" w:rsidR="009B5317" w:rsidRPr="008238AF" w:rsidRDefault="009B5317" w:rsidP="00F32297">
            <w:pPr>
              <w:pStyle w:val="biao"/>
              <w:rPr>
                <w:color w:val="000000" w:themeColor="text1"/>
              </w:rPr>
            </w:pPr>
            <w:r w:rsidRPr="008238AF">
              <w:rPr>
                <w:rFonts w:hint="eastAsia"/>
                <w:color w:val="000000" w:themeColor="text1"/>
              </w:rPr>
              <w:t>数据库系统、黑板系统、超文本系统</w:t>
            </w:r>
          </w:p>
        </w:tc>
      </w:tr>
    </w:tbl>
    <w:p w14:paraId="160620B9"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2</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数据流风格</w:t>
      </w:r>
    </w:p>
    <w:p w14:paraId="04222244" w14:textId="77777777" w:rsidR="009B5317" w:rsidRPr="008238AF" w:rsidRDefault="009B5317" w:rsidP="009B5317">
      <w:pPr>
        <w:ind w:firstLineChars="0" w:firstLine="0"/>
        <w:jc w:val="center"/>
        <w:rPr>
          <w:noProof/>
          <w:color w:val="000000" w:themeColor="text1"/>
        </w:rPr>
      </w:pPr>
    </w:p>
    <w:p w14:paraId="2C894200"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649E11CA" wp14:editId="1F1D6999">
            <wp:extent cx="4746082" cy="11146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278" b="4668"/>
                    <a:stretch/>
                  </pic:blipFill>
                  <pic:spPr bwMode="auto">
                    <a:xfrm>
                      <a:off x="0" y="0"/>
                      <a:ext cx="4785833" cy="1123935"/>
                    </a:xfrm>
                    <a:prstGeom prst="rect">
                      <a:avLst/>
                    </a:prstGeom>
                    <a:ln>
                      <a:noFill/>
                    </a:ln>
                    <a:extLst>
                      <a:ext uri="{53640926-AAD7-44D8-BBD7-CCE9431645EC}">
                        <a14:shadowObscured xmlns:a14="http://schemas.microsoft.com/office/drawing/2010/main"/>
                      </a:ext>
                    </a:extLst>
                  </pic:spPr>
                </pic:pic>
              </a:graphicData>
            </a:graphic>
          </wp:inline>
        </w:drawing>
      </w:r>
    </w:p>
    <w:p w14:paraId="28B5D5CA" w14:textId="77777777" w:rsidR="009B5317" w:rsidRPr="008238AF" w:rsidRDefault="009B5317" w:rsidP="009B5317">
      <w:pPr>
        <w:ind w:firstLine="420"/>
        <w:rPr>
          <w:color w:val="000000" w:themeColor="text1"/>
        </w:rPr>
      </w:pPr>
      <w:r w:rsidRPr="008238AF">
        <w:rPr>
          <w:rFonts w:hint="eastAsia"/>
          <w:color w:val="000000" w:themeColor="text1"/>
        </w:rPr>
        <w:t>（1）批处理序列</w:t>
      </w:r>
    </w:p>
    <w:p w14:paraId="62D76D6A" w14:textId="77777777" w:rsidR="009B5317" w:rsidRPr="008238AF" w:rsidRDefault="009B5317" w:rsidP="009B5317">
      <w:pPr>
        <w:ind w:firstLine="420"/>
        <w:rPr>
          <w:color w:val="000000" w:themeColor="text1"/>
        </w:rPr>
      </w:pPr>
      <w:r w:rsidRPr="008238AF">
        <w:rPr>
          <w:rFonts w:hint="eastAsia"/>
          <w:color w:val="000000" w:themeColor="text1"/>
        </w:rPr>
        <w:t>构件为一系列固定顺序的计算单元，构件之间只通过数据传递交互。每个处理步骤是一个独立的程序，每一步必须在其前一步结束后才能开始，数据必须是完整的，以整体的方式传递。</w:t>
      </w:r>
    </w:p>
    <w:p w14:paraId="7D8D5CD6" w14:textId="77777777" w:rsidR="009B5317" w:rsidRPr="008238AF" w:rsidRDefault="009B5317" w:rsidP="009B5317">
      <w:pPr>
        <w:ind w:firstLine="420"/>
        <w:rPr>
          <w:color w:val="000000" w:themeColor="text1"/>
        </w:rPr>
      </w:pPr>
      <w:r w:rsidRPr="008238AF">
        <w:rPr>
          <w:rFonts w:hint="eastAsia"/>
          <w:color w:val="000000" w:themeColor="text1"/>
        </w:rPr>
        <w:t>（2）管道-过滤器</w:t>
      </w:r>
    </w:p>
    <w:p w14:paraId="332F7C13" w14:textId="77777777" w:rsidR="009B5317" w:rsidRPr="008238AF" w:rsidRDefault="009B5317" w:rsidP="009B5317">
      <w:pPr>
        <w:ind w:firstLineChars="0" w:firstLine="0"/>
        <w:jc w:val="center"/>
        <w:rPr>
          <w:color w:val="000000" w:themeColor="text1"/>
        </w:rPr>
      </w:pPr>
      <w:r w:rsidRPr="008238AF">
        <w:rPr>
          <w:noProof/>
          <w:color w:val="000000" w:themeColor="text1"/>
        </w:rPr>
        <w:drawing>
          <wp:inline distT="0" distB="0" distL="0" distR="0" wp14:anchorId="4668C5AF" wp14:editId="3C749FC5">
            <wp:extent cx="3940790" cy="1311432"/>
            <wp:effectExtent l="0" t="0" r="3175"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133" r="1929" b="4184"/>
                    <a:stretch/>
                  </pic:blipFill>
                  <pic:spPr bwMode="auto">
                    <a:xfrm>
                      <a:off x="0" y="0"/>
                      <a:ext cx="3991510" cy="1328311"/>
                    </a:xfrm>
                    <a:prstGeom prst="rect">
                      <a:avLst/>
                    </a:prstGeom>
                    <a:ln>
                      <a:noFill/>
                    </a:ln>
                    <a:extLst>
                      <a:ext uri="{53640926-AAD7-44D8-BBD7-CCE9431645EC}">
                        <a14:shadowObscured xmlns:a14="http://schemas.microsoft.com/office/drawing/2010/main"/>
                      </a:ext>
                    </a:extLst>
                  </pic:spPr>
                </pic:pic>
              </a:graphicData>
            </a:graphic>
          </wp:inline>
        </w:drawing>
      </w:r>
    </w:p>
    <w:p w14:paraId="3FB7A1F8" w14:textId="77777777" w:rsidR="009B5317" w:rsidRPr="008238AF" w:rsidRDefault="009B5317" w:rsidP="009B5317">
      <w:pPr>
        <w:ind w:firstLine="420"/>
        <w:rPr>
          <w:color w:val="000000" w:themeColor="text1"/>
        </w:rPr>
      </w:pPr>
      <w:r w:rsidRPr="008238AF">
        <w:rPr>
          <w:rFonts w:hint="eastAsia"/>
          <w:color w:val="000000" w:themeColor="text1"/>
        </w:rPr>
        <w:t>每个构件都有一组输入和输出，构件读输入的数据流，经过内部处理，然后产生输出数据流。这个过程通常是通过对输入数据流的变换或计算来完成的，包括通过计算和增加信息以丰富数据、通过浓缩和删除以精简数据、通过改变记录方式以转化数据和递增地转化数据等。这里的构件称为过滤器，连接件就是数据流传输的管道，将一个过滤器的输出传到另一个过滤器的输入。</w:t>
      </w:r>
    </w:p>
    <w:p w14:paraId="02CD825C" w14:textId="77777777" w:rsidR="009B5317" w:rsidRPr="008238AF" w:rsidRDefault="009B5317" w:rsidP="009B5317">
      <w:pPr>
        <w:ind w:firstLine="420"/>
        <w:rPr>
          <w:color w:val="000000" w:themeColor="text1"/>
        </w:rPr>
      </w:pPr>
      <w:r w:rsidRPr="008238AF">
        <w:rPr>
          <w:rFonts w:hint="eastAsia"/>
          <w:color w:val="000000" w:themeColor="text1"/>
        </w:rPr>
        <w:t>早期编译器就是采用的这种架构。要一步一步处理的，均可考虑采用此架构风格。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492"/>
        <w:gridCol w:w="2937"/>
        <w:gridCol w:w="1867"/>
      </w:tblGrid>
      <w:tr w:rsidR="009B5317" w:rsidRPr="008238AF" w14:paraId="17BD2F21" w14:textId="77777777" w:rsidTr="00F32297">
        <w:trPr>
          <w:trHeight w:val="20"/>
        </w:trPr>
        <w:tc>
          <w:tcPr>
            <w:tcW w:w="2105" w:type="pct"/>
            <w:shd w:val="clear" w:color="auto" w:fill="auto"/>
            <w:tcMar>
              <w:top w:w="9" w:type="dxa"/>
              <w:left w:w="9" w:type="dxa"/>
              <w:bottom w:w="0" w:type="dxa"/>
              <w:right w:w="9" w:type="dxa"/>
            </w:tcMar>
            <w:vAlign w:val="center"/>
            <w:hideMark/>
          </w:tcPr>
          <w:p w14:paraId="210EC00B" w14:textId="77777777" w:rsidR="009B5317" w:rsidRPr="008238AF" w:rsidRDefault="009B5317" w:rsidP="00F32297">
            <w:pPr>
              <w:pStyle w:val="biao"/>
              <w:rPr>
                <w:color w:val="000000" w:themeColor="text1"/>
              </w:rPr>
            </w:pPr>
            <w:r w:rsidRPr="008238AF">
              <w:rPr>
                <w:rFonts w:hint="eastAsia"/>
                <w:color w:val="000000" w:themeColor="text1"/>
              </w:rPr>
              <w:t>优点</w:t>
            </w:r>
          </w:p>
        </w:tc>
        <w:tc>
          <w:tcPr>
            <w:tcW w:w="1770" w:type="pct"/>
            <w:shd w:val="clear" w:color="auto" w:fill="auto"/>
            <w:tcMar>
              <w:top w:w="9" w:type="dxa"/>
              <w:left w:w="9" w:type="dxa"/>
              <w:bottom w:w="0" w:type="dxa"/>
              <w:right w:w="9" w:type="dxa"/>
            </w:tcMar>
            <w:vAlign w:val="center"/>
            <w:hideMark/>
          </w:tcPr>
          <w:p w14:paraId="4DEA1773" w14:textId="77777777" w:rsidR="009B5317" w:rsidRPr="008238AF" w:rsidRDefault="009B5317" w:rsidP="00F32297">
            <w:pPr>
              <w:pStyle w:val="biao"/>
              <w:rPr>
                <w:color w:val="000000" w:themeColor="text1"/>
              </w:rPr>
            </w:pPr>
            <w:r w:rsidRPr="008238AF">
              <w:rPr>
                <w:rFonts w:hint="eastAsia"/>
                <w:color w:val="000000" w:themeColor="text1"/>
              </w:rPr>
              <w:t>缺点</w:t>
            </w:r>
          </w:p>
        </w:tc>
        <w:tc>
          <w:tcPr>
            <w:tcW w:w="1125" w:type="pct"/>
            <w:shd w:val="clear" w:color="auto" w:fill="auto"/>
            <w:tcMar>
              <w:top w:w="9" w:type="dxa"/>
              <w:left w:w="9" w:type="dxa"/>
              <w:bottom w:w="0" w:type="dxa"/>
              <w:right w:w="9" w:type="dxa"/>
            </w:tcMar>
            <w:vAlign w:val="center"/>
            <w:hideMark/>
          </w:tcPr>
          <w:p w14:paraId="28928320" w14:textId="77777777" w:rsidR="009B5317" w:rsidRPr="008238AF" w:rsidRDefault="009B5317" w:rsidP="00F32297">
            <w:pPr>
              <w:pStyle w:val="biao"/>
              <w:rPr>
                <w:color w:val="000000" w:themeColor="text1"/>
              </w:rPr>
            </w:pPr>
            <w:r w:rsidRPr="008238AF">
              <w:rPr>
                <w:rFonts w:hint="eastAsia"/>
                <w:color w:val="000000" w:themeColor="text1"/>
              </w:rPr>
              <w:t>典型实例</w:t>
            </w:r>
          </w:p>
        </w:tc>
      </w:tr>
      <w:tr w:rsidR="009B5317" w:rsidRPr="008238AF" w14:paraId="6EA7EDC4" w14:textId="77777777" w:rsidTr="00F32297">
        <w:trPr>
          <w:trHeight w:val="20"/>
        </w:trPr>
        <w:tc>
          <w:tcPr>
            <w:tcW w:w="2105" w:type="pct"/>
            <w:shd w:val="clear" w:color="auto" w:fill="auto"/>
            <w:tcMar>
              <w:top w:w="9" w:type="dxa"/>
              <w:left w:w="9" w:type="dxa"/>
              <w:bottom w:w="0" w:type="dxa"/>
              <w:right w:w="9" w:type="dxa"/>
            </w:tcMar>
            <w:vAlign w:val="center"/>
            <w:hideMark/>
          </w:tcPr>
          <w:p w14:paraId="4FC5C9EC" w14:textId="77777777" w:rsidR="009B5317" w:rsidRPr="008238AF" w:rsidRDefault="009B5317" w:rsidP="00F32297">
            <w:pPr>
              <w:pStyle w:val="biao"/>
              <w:jc w:val="both"/>
              <w:rPr>
                <w:color w:val="000000" w:themeColor="text1"/>
              </w:rPr>
            </w:pPr>
            <w:r w:rsidRPr="008238AF">
              <w:rPr>
                <w:rFonts w:hint="eastAsia"/>
                <w:color w:val="000000" w:themeColor="text1"/>
              </w:rPr>
              <w:t>1、松耦合【高内聚-低耦合】；</w:t>
            </w:r>
          </w:p>
          <w:p w14:paraId="71E040C4" w14:textId="77777777" w:rsidR="009B5317" w:rsidRPr="008238AF" w:rsidRDefault="009B5317" w:rsidP="00F32297">
            <w:pPr>
              <w:pStyle w:val="biao"/>
              <w:jc w:val="both"/>
              <w:rPr>
                <w:color w:val="000000" w:themeColor="text1"/>
              </w:rPr>
            </w:pPr>
            <w:r w:rsidRPr="008238AF">
              <w:rPr>
                <w:rFonts w:hint="eastAsia"/>
                <w:color w:val="000000" w:themeColor="text1"/>
              </w:rPr>
              <w:t>2、良好的重用性/可维护性；</w:t>
            </w:r>
            <w:r w:rsidRPr="008238AF">
              <w:rPr>
                <w:rFonts w:hint="eastAsia"/>
                <w:color w:val="000000" w:themeColor="text1"/>
              </w:rPr>
              <w:br/>
              <w:t>3、可扩展性【标准接口适配】；</w:t>
            </w:r>
          </w:p>
          <w:p w14:paraId="43219DD5" w14:textId="77777777" w:rsidR="009B5317" w:rsidRPr="008238AF" w:rsidRDefault="009B5317" w:rsidP="00F32297">
            <w:pPr>
              <w:pStyle w:val="biao"/>
              <w:jc w:val="both"/>
              <w:rPr>
                <w:color w:val="000000" w:themeColor="text1"/>
              </w:rPr>
            </w:pPr>
            <w:r w:rsidRPr="008238AF">
              <w:rPr>
                <w:rFonts w:hint="eastAsia"/>
                <w:color w:val="000000" w:themeColor="text1"/>
              </w:rPr>
              <w:t>4、良好的隐蔽性</w:t>
            </w:r>
          </w:p>
          <w:p w14:paraId="7BB0CD51" w14:textId="77777777" w:rsidR="009B5317" w:rsidRPr="008238AF" w:rsidRDefault="009B5317" w:rsidP="00F32297">
            <w:pPr>
              <w:pStyle w:val="biao"/>
              <w:jc w:val="both"/>
              <w:rPr>
                <w:color w:val="000000" w:themeColor="text1"/>
              </w:rPr>
            </w:pPr>
            <w:r w:rsidRPr="008238AF">
              <w:rPr>
                <w:rFonts w:hint="eastAsia"/>
                <w:color w:val="000000" w:themeColor="text1"/>
              </w:rPr>
              <w:t>5、支持并行。</w:t>
            </w:r>
          </w:p>
        </w:tc>
        <w:tc>
          <w:tcPr>
            <w:tcW w:w="1770" w:type="pct"/>
            <w:shd w:val="clear" w:color="auto" w:fill="auto"/>
            <w:tcMar>
              <w:top w:w="9" w:type="dxa"/>
              <w:left w:w="9" w:type="dxa"/>
              <w:bottom w:w="0" w:type="dxa"/>
              <w:right w:w="9" w:type="dxa"/>
            </w:tcMar>
            <w:vAlign w:val="center"/>
            <w:hideMark/>
          </w:tcPr>
          <w:p w14:paraId="48C18D91" w14:textId="77777777" w:rsidR="009B5317" w:rsidRPr="008238AF" w:rsidRDefault="009B5317" w:rsidP="00F32297">
            <w:pPr>
              <w:pStyle w:val="biao"/>
              <w:jc w:val="both"/>
              <w:rPr>
                <w:color w:val="000000" w:themeColor="text1"/>
              </w:rPr>
            </w:pPr>
            <w:r w:rsidRPr="008238AF">
              <w:rPr>
                <w:rFonts w:hint="eastAsia"/>
                <w:color w:val="000000" w:themeColor="text1"/>
              </w:rPr>
              <w:t>1、交互性较差；</w:t>
            </w:r>
            <w:r w:rsidRPr="008238AF">
              <w:rPr>
                <w:rFonts w:hint="eastAsia"/>
                <w:color w:val="000000" w:themeColor="text1"/>
              </w:rPr>
              <w:br/>
              <w:t>2、复杂性较高；</w:t>
            </w:r>
            <w:r w:rsidRPr="008238AF">
              <w:rPr>
                <w:rFonts w:hint="eastAsia"/>
                <w:color w:val="000000" w:themeColor="text1"/>
              </w:rPr>
              <w:br/>
              <w:t>3、性能较差（每个过滤器都需要解析与合成数据）。</w:t>
            </w:r>
          </w:p>
        </w:tc>
        <w:tc>
          <w:tcPr>
            <w:tcW w:w="1125" w:type="pct"/>
            <w:shd w:val="clear" w:color="auto" w:fill="auto"/>
            <w:tcMar>
              <w:top w:w="9" w:type="dxa"/>
              <w:left w:w="9" w:type="dxa"/>
              <w:bottom w:w="0" w:type="dxa"/>
              <w:right w:w="9" w:type="dxa"/>
            </w:tcMar>
            <w:vAlign w:val="center"/>
            <w:hideMark/>
          </w:tcPr>
          <w:p w14:paraId="4460D84E" w14:textId="77777777" w:rsidR="009B5317" w:rsidRPr="008238AF" w:rsidRDefault="009B5317" w:rsidP="00F32297">
            <w:pPr>
              <w:pStyle w:val="biao"/>
              <w:rPr>
                <w:color w:val="000000" w:themeColor="text1"/>
              </w:rPr>
            </w:pPr>
            <w:r w:rsidRPr="008238AF">
              <w:rPr>
                <w:rFonts w:hint="eastAsia"/>
                <w:color w:val="000000" w:themeColor="text1"/>
              </w:rPr>
              <w:t>传统编译器</w:t>
            </w:r>
          </w:p>
          <w:p w14:paraId="52570000" w14:textId="77777777" w:rsidR="009B5317" w:rsidRPr="008238AF" w:rsidRDefault="009B5317" w:rsidP="00F32297">
            <w:pPr>
              <w:pStyle w:val="biao"/>
              <w:rPr>
                <w:color w:val="000000" w:themeColor="text1"/>
              </w:rPr>
            </w:pPr>
            <w:r w:rsidRPr="008238AF">
              <w:rPr>
                <w:rFonts w:hint="eastAsia"/>
                <w:color w:val="000000" w:themeColor="text1"/>
              </w:rPr>
              <w:t>网络报文处理</w:t>
            </w:r>
          </w:p>
        </w:tc>
      </w:tr>
    </w:tbl>
    <w:p w14:paraId="3B597C61" w14:textId="77777777" w:rsidR="009B5317" w:rsidRPr="008238AF" w:rsidRDefault="009B5317" w:rsidP="00E133CE">
      <w:pPr>
        <w:pStyle w:val="4"/>
        <w:rPr>
          <w:color w:val="000000" w:themeColor="text1"/>
        </w:rPr>
      </w:pPr>
      <w:r w:rsidRPr="008238AF">
        <w:rPr>
          <w:rFonts w:hint="eastAsia"/>
          <w:color w:val="000000" w:themeColor="text1"/>
        </w:rPr>
        <w:t>2.</w:t>
      </w:r>
      <w:r w:rsidRPr="008238AF">
        <w:rPr>
          <w:color w:val="000000" w:themeColor="text1"/>
        </w:rPr>
        <w:t>2</w:t>
      </w:r>
      <w:r w:rsidRPr="008238AF">
        <w:rPr>
          <w:rFonts w:hint="eastAsia"/>
          <w:color w:val="000000" w:themeColor="text1"/>
        </w:rPr>
        <w:t>.</w:t>
      </w:r>
      <w:r w:rsidRPr="008238AF">
        <w:rPr>
          <w:color w:val="000000" w:themeColor="text1"/>
        </w:rPr>
        <w:t xml:space="preserve">2 </w:t>
      </w:r>
      <w:r w:rsidRPr="008238AF">
        <w:rPr>
          <w:rFonts w:hint="eastAsia"/>
          <w:color w:val="000000" w:themeColor="text1"/>
        </w:rPr>
        <w:t>调用</w:t>
      </w:r>
      <w:r w:rsidRPr="008238AF">
        <w:rPr>
          <w:rFonts w:hint="eastAsia"/>
          <w:color w:val="000000" w:themeColor="text1"/>
        </w:rPr>
        <w:t>/</w:t>
      </w:r>
      <w:r w:rsidRPr="008238AF">
        <w:rPr>
          <w:rFonts w:hint="eastAsia"/>
          <w:color w:val="000000" w:themeColor="text1"/>
        </w:rPr>
        <w:t>返回风格</w:t>
      </w:r>
    </w:p>
    <w:p w14:paraId="73055899" w14:textId="77777777" w:rsidR="009B5317" w:rsidRPr="008238AF" w:rsidRDefault="009B5317" w:rsidP="009B5317">
      <w:pPr>
        <w:ind w:firstLine="420"/>
        <w:rPr>
          <w:color w:val="000000" w:themeColor="text1"/>
        </w:rPr>
      </w:pPr>
      <w:r w:rsidRPr="008238AF">
        <w:rPr>
          <w:rFonts w:hint="eastAsia"/>
          <w:color w:val="000000" w:themeColor="text1"/>
        </w:rPr>
        <w:t>（1）主程序/子程序</w:t>
      </w:r>
    </w:p>
    <w:p w14:paraId="2F24CABD" w14:textId="77777777" w:rsidR="009B5317" w:rsidRPr="008238AF" w:rsidRDefault="009B5317" w:rsidP="009B5317">
      <w:pPr>
        <w:ind w:firstLine="420"/>
        <w:rPr>
          <w:color w:val="000000" w:themeColor="text1"/>
        </w:rPr>
      </w:pPr>
      <w:r w:rsidRPr="008238AF">
        <w:rPr>
          <w:rFonts w:hint="eastAsia"/>
          <w:color w:val="000000" w:themeColor="text1"/>
        </w:rPr>
        <w:t>单线程控制，把问题划分为若干个处理步骤，构件即为主程序和子程序，子程序通常可合成为模块。过程调用作为交互机制，即充当连接件的角色。调用关系具有层次性，其语义逻辑表现为主程序的正确性取决于它调用的子程序的正确性</w:t>
      </w:r>
    </w:p>
    <w:p w14:paraId="31827087" w14:textId="77777777" w:rsidR="009B5317" w:rsidRPr="008238AF" w:rsidRDefault="009B5317" w:rsidP="009B5317">
      <w:pPr>
        <w:ind w:firstLine="420"/>
        <w:rPr>
          <w:color w:val="000000" w:themeColor="text1"/>
        </w:rPr>
      </w:pPr>
      <w:r w:rsidRPr="008238AF">
        <w:rPr>
          <w:rFonts w:hint="eastAsia"/>
          <w:color w:val="000000" w:themeColor="text1"/>
        </w:rPr>
        <w:t>（2）面向对象</w:t>
      </w:r>
    </w:p>
    <w:p w14:paraId="7423C9E6" w14:textId="77777777" w:rsidR="009B5317" w:rsidRPr="008238AF" w:rsidRDefault="009B5317" w:rsidP="009B5317">
      <w:pPr>
        <w:ind w:firstLine="420"/>
        <w:rPr>
          <w:color w:val="000000" w:themeColor="text1"/>
        </w:rPr>
      </w:pPr>
      <w:r w:rsidRPr="008238AF">
        <w:rPr>
          <w:rFonts w:hint="eastAsia"/>
          <w:color w:val="000000" w:themeColor="text1"/>
        </w:rPr>
        <w:t>构件是对象，对象是抽象数据类型的实例。在抽象数据类型中，数据的表示和它们的相应操作被封装起来，对象的行为体现在其接受和请求的动作。连接件即是对象间交互的方式，对象是通过函数和过程的调用来交互的</w:t>
      </w:r>
    </w:p>
    <w:p w14:paraId="1C057B1C" w14:textId="77777777" w:rsidR="009B5317" w:rsidRPr="008238AF" w:rsidRDefault="009B5317" w:rsidP="00E133CE">
      <w:pPr>
        <w:ind w:firstLine="420"/>
        <w:rPr>
          <w:color w:val="000000" w:themeColor="text1"/>
        </w:rPr>
      </w:pPr>
      <w:r w:rsidRPr="008238AF">
        <w:rPr>
          <w:rFonts w:hint="eastAsia"/>
          <w:color w:val="000000" w:themeColor="text1"/>
        </w:rPr>
        <w:t>（3）层次结构</w:t>
      </w:r>
    </w:p>
    <w:p w14:paraId="1950B312" w14:textId="77777777" w:rsidR="009B5317" w:rsidRPr="008238AF" w:rsidRDefault="009B5317" w:rsidP="009B5317">
      <w:pPr>
        <w:ind w:firstLine="420"/>
        <w:rPr>
          <w:color w:val="000000" w:themeColor="text1"/>
        </w:rPr>
      </w:pPr>
      <w:r w:rsidRPr="008238AF">
        <w:rPr>
          <w:rFonts w:hint="eastAsia"/>
          <w:bCs/>
          <w:color w:val="000000" w:themeColor="text1"/>
        </w:rPr>
        <w:t>概念</w:t>
      </w:r>
      <w:r w:rsidRPr="008238AF">
        <w:rPr>
          <w:rFonts w:hint="eastAsia"/>
          <w:color w:val="000000" w:themeColor="text1"/>
        </w:rPr>
        <w:t>：构件组织成一个层次结构，连接件通过决定层间如何交互的协议来定义。每层为上一层提供服务，使用下一层的服务，只能见到与自己邻接的层。通过层次结构，可以将大的问题分解为若干个渐进的小问题逐步解决，可以隐藏问题的复杂度。修改某一层，最多影响其相邻的两层（通常只能影响上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727"/>
        <w:gridCol w:w="3415"/>
        <w:gridCol w:w="2154"/>
      </w:tblGrid>
      <w:tr w:rsidR="009B5317" w:rsidRPr="008238AF" w14:paraId="31C20409" w14:textId="77777777" w:rsidTr="00F32297">
        <w:trPr>
          <w:trHeight w:val="20"/>
        </w:trPr>
        <w:tc>
          <w:tcPr>
            <w:tcW w:w="1644" w:type="pct"/>
            <w:shd w:val="clear" w:color="auto" w:fill="auto"/>
            <w:tcMar>
              <w:top w:w="10" w:type="dxa"/>
              <w:left w:w="10" w:type="dxa"/>
              <w:bottom w:w="0" w:type="dxa"/>
              <w:right w:w="10" w:type="dxa"/>
            </w:tcMar>
            <w:vAlign w:val="center"/>
            <w:hideMark/>
          </w:tcPr>
          <w:p w14:paraId="47F28178" w14:textId="77777777" w:rsidR="009B5317" w:rsidRPr="008238AF" w:rsidRDefault="009B5317" w:rsidP="00F32297">
            <w:pPr>
              <w:pStyle w:val="biao"/>
              <w:rPr>
                <w:color w:val="000000" w:themeColor="text1"/>
              </w:rPr>
            </w:pPr>
            <w:r w:rsidRPr="008238AF">
              <w:rPr>
                <w:rFonts w:hint="eastAsia"/>
                <w:color w:val="000000" w:themeColor="text1"/>
              </w:rPr>
              <w:t>优点</w:t>
            </w:r>
          </w:p>
        </w:tc>
        <w:tc>
          <w:tcPr>
            <w:tcW w:w="2058" w:type="pct"/>
            <w:shd w:val="clear" w:color="auto" w:fill="auto"/>
            <w:tcMar>
              <w:top w:w="10" w:type="dxa"/>
              <w:left w:w="10" w:type="dxa"/>
              <w:bottom w:w="0" w:type="dxa"/>
              <w:right w:w="10" w:type="dxa"/>
            </w:tcMar>
            <w:vAlign w:val="center"/>
            <w:hideMark/>
          </w:tcPr>
          <w:p w14:paraId="3D5DC0D2" w14:textId="77777777" w:rsidR="009B5317" w:rsidRPr="008238AF" w:rsidRDefault="009B5317" w:rsidP="00F32297">
            <w:pPr>
              <w:pStyle w:val="biao"/>
              <w:rPr>
                <w:color w:val="000000" w:themeColor="text1"/>
              </w:rPr>
            </w:pPr>
            <w:r w:rsidRPr="008238AF">
              <w:rPr>
                <w:rFonts w:hint="eastAsia"/>
                <w:color w:val="000000" w:themeColor="text1"/>
              </w:rPr>
              <w:t>缺点</w:t>
            </w:r>
          </w:p>
        </w:tc>
        <w:tc>
          <w:tcPr>
            <w:tcW w:w="1298" w:type="pct"/>
            <w:shd w:val="clear" w:color="auto" w:fill="auto"/>
            <w:tcMar>
              <w:top w:w="10" w:type="dxa"/>
              <w:left w:w="10" w:type="dxa"/>
              <w:bottom w:w="0" w:type="dxa"/>
              <w:right w:w="10" w:type="dxa"/>
            </w:tcMar>
            <w:vAlign w:val="center"/>
            <w:hideMark/>
          </w:tcPr>
          <w:p w14:paraId="50BB052A" w14:textId="77777777" w:rsidR="009B5317" w:rsidRPr="008238AF" w:rsidRDefault="009B5317" w:rsidP="00F32297">
            <w:pPr>
              <w:pStyle w:val="biao"/>
              <w:rPr>
                <w:color w:val="000000" w:themeColor="text1"/>
              </w:rPr>
            </w:pPr>
            <w:r w:rsidRPr="008238AF">
              <w:rPr>
                <w:rFonts w:hint="eastAsia"/>
                <w:color w:val="000000" w:themeColor="text1"/>
              </w:rPr>
              <w:t>特点</w:t>
            </w:r>
          </w:p>
        </w:tc>
      </w:tr>
      <w:tr w:rsidR="009B5317" w:rsidRPr="008238AF" w14:paraId="05382CA4" w14:textId="77777777" w:rsidTr="00F32297">
        <w:trPr>
          <w:trHeight w:val="20"/>
        </w:trPr>
        <w:tc>
          <w:tcPr>
            <w:tcW w:w="1644" w:type="pct"/>
            <w:shd w:val="clear" w:color="auto" w:fill="auto"/>
            <w:tcMar>
              <w:top w:w="10" w:type="dxa"/>
              <w:left w:w="10" w:type="dxa"/>
              <w:bottom w:w="0" w:type="dxa"/>
              <w:right w:w="10" w:type="dxa"/>
            </w:tcMar>
            <w:vAlign w:val="center"/>
            <w:hideMark/>
          </w:tcPr>
          <w:p w14:paraId="7B2196B2" w14:textId="77777777" w:rsidR="009B5317" w:rsidRPr="008238AF" w:rsidRDefault="009B5317" w:rsidP="00F32297">
            <w:pPr>
              <w:pStyle w:val="biao"/>
              <w:jc w:val="both"/>
              <w:rPr>
                <w:color w:val="000000" w:themeColor="text1"/>
              </w:rPr>
            </w:pPr>
            <w:r w:rsidRPr="008238AF">
              <w:rPr>
                <w:rFonts w:hint="eastAsia"/>
                <w:color w:val="000000" w:themeColor="text1"/>
              </w:rPr>
              <w:t>1、良好的重用性，只要接口不变可用在其它处；</w:t>
            </w:r>
            <w:r w:rsidRPr="008238AF">
              <w:rPr>
                <w:rFonts w:hint="eastAsia"/>
                <w:color w:val="000000" w:themeColor="text1"/>
              </w:rPr>
              <w:br/>
              <w:t>2、可维护性好；</w:t>
            </w:r>
            <w:r w:rsidRPr="008238AF">
              <w:rPr>
                <w:rFonts w:hint="eastAsia"/>
                <w:color w:val="000000" w:themeColor="text1"/>
              </w:rPr>
              <w:br/>
              <w:t>3、可扩展性好，支持递增设计。</w:t>
            </w:r>
          </w:p>
        </w:tc>
        <w:tc>
          <w:tcPr>
            <w:tcW w:w="2058" w:type="pct"/>
            <w:shd w:val="clear" w:color="auto" w:fill="auto"/>
            <w:tcMar>
              <w:top w:w="10" w:type="dxa"/>
              <w:left w:w="10" w:type="dxa"/>
              <w:bottom w:w="0" w:type="dxa"/>
              <w:right w:w="10" w:type="dxa"/>
            </w:tcMar>
            <w:vAlign w:val="center"/>
            <w:hideMark/>
          </w:tcPr>
          <w:p w14:paraId="529F2B2A" w14:textId="77777777" w:rsidR="009B5317" w:rsidRPr="008238AF" w:rsidRDefault="009B5317" w:rsidP="00F32297">
            <w:pPr>
              <w:pStyle w:val="biao"/>
              <w:jc w:val="both"/>
              <w:rPr>
                <w:color w:val="000000" w:themeColor="text1"/>
              </w:rPr>
            </w:pPr>
            <w:r w:rsidRPr="008238AF">
              <w:rPr>
                <w:rFonts w:hint="eastAsia"/>
                <w:color w:val="000000" w:themeColor="text1"/>
              </w:rPr>
              <w:t>1、并不是每个系统都方便分层；</w:t>
            </w:r>
            <w:r w:rsidRPr="008238AF">
              <w:rPr>
                <w:rFonts w:hint="eastAsia"/>
                <w:color w:val="000000" w:themeColor="text1"/>
              </w:rPr>
              <w:br/>
              <w:t>2、很难找到一个合适的、正确的层次抽象方法。</w:t>
            </w:r>
            <w:r w:rsidRPr="008238AF">
              <w:rPr>
                <w:rFonts w:hint="eastAsia"/>
                <w:color w:val="000000" w:themeColor="text1"/>
              </w:rPr>
              <w:br/>
              <w:t>3、不同层次之间耦合度高的系统很难实现。</w:t>
            </w:r>
          </w:p>
        </w:tc>
        <w:tc>
          <w:tcPr>
            <w:tcW w:w="1298" w:type="pct"/>
            <w:shd w:val="clear" w:color="auto" w:fill="auto"/>
            <w:tcMar>
              <w:top w:w="10" w:type="dxa"/>
              <w:left w:w="10" w:type="dxa"/>
              <w:bottom w:w="0" w:type="dxa"/>
              <w:right w:w="10" w:type="dxa"/>
            </w:tcMar>
            <w:vAlign w:val="center"/>
            <w:hideMark/>
          </w:tcPr>
          <w:p w14:paraId="3F47D7E1" w14:textId="77777777" w:rsidR="009B5317" w:rsidRPr="008238AF" w:rsidRDefault="009B5317" w:rsidP="00F32297">
            <w:pPr>
              <w:pStyle w:val="biao"/>
              <w:jc w:val="both"/>
              <w:rPr>
                <w:color w:val="000000" w:themeColor="text1"/>
              </w:rPr>
            </w:pPr>
            <w:r w:rsidRPr="008238AF">
              <w:rPr>
                <w:rFonts w:hint="eastAsia"/>
                <w:color w:val="000000" w:themeColor="text1"/>
              </w:rPr>
              <w:t>各个层次的组件形成不同功能级别的虚拟机；</w:t>
            </w:r>
          </w:p>
          <w:p w14:paraId="4231A29D" w14:textId="77777777" w:rsidR="009B5317" w:rsidRPr="008238AF" w:rsidRDefault="009B5317" w:rsidP="00F32297">
            <w:pPr>
              <w:pStyle w:val="biao"/>
              <w:jc w:val="both"/>
              <w:rPr>
                <w:color w:val="000000" w:themeColor="text1"/>
              </w:rPr>
            </w:pPr>
            <w:r w:rsidRPr="008238AF">
              <w:rPr>
                <w:rFonts w:hint="eastAsia"/>
                <w:color w:val="000000" w:themeColor="text1"/>
              </w:rPr>
              <w:t>多层相互协同工作，而且实现透明</w:t>
            </w:r>
          </w:p>
        </w:tc>
      </w:tr>
    </w:tbl>
    <w:p w14:paraId="57154D9E" w14:textId="77777777" w:rsidR="009B5317" w:rsidRPr="008238AF" w:rsidRDefault="009B5317" w:rsidP="00287E40">
      <w:pPr>
        <w:pStyle w:val="4"/>
        <w:rPr>
          <w:color w:val="000000" w:themeColor="text1"/>
        </w:rPr>
      </w:pPr>
      <w:r w:rsidRPr="008238AF">
        <w:rPr>
          <w:rFonts w:hint="eastAsia"/>
          <w:color w:val="000000" w:themeColor="text1"/>
        </w:rPr>
        <w:t>2.</w:t>
      </w:r>
      <w:r w:rsidRPr="008238AF">
        <w:rPr>
          <w:color w:val="000000" w:themeColor="text1"/>
        </w:rPr>
        <w:t>2</w:t>
      </w:r>
      <w:r w:rsidRPr="008238AF">
        <w:rPr>
          <w:rFonts w:hint="eastAsia"/>
          <w:color w:val="000000" w:themeColor="text1"/>
        </w:rPr>
        <w:t>.</w:t>
      </w:r>
      <w:r w:rsidRPr="008238AF">
        <w:rPr>
          <w:color w:val="000000" w:themeColor="text1"/>
        </w:rPr>
        <w:t xml:space="preserve">3 </w:t>
      </w:r>
      <w:r w:rsidRPr="008238AF">
        <w:rPr>
          <w:rFonts w:hint="eastAsia"/>
          <w:color w:val="000000" w:themeColor="text1"/>
        </w:rPr>
        <w:t>独立构件风格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088"/>
        <w:gridCol w:w="5328"/>
        <w:gridCol w:w="1880"/>
      </w:tblGrid>
      <w:tr w:rsidR="009B5317" w:rsidRPr="008238AF" w14:paraId="26014E3C" w14:textId="77777777" w:rsidTr="00F32297">
        <w:trPr>
          <w:trHeight w:val="20"/>
        </w:trPr>
        <w:tc>
          <w:tcPr>
            <w:tcW w:w="656" w:type="pct"/>
            <w:shd w:val="clear" w:color="auto" w:fill="auto"/>
            <w:tcMar>
              <w:top w:w="10" w:type="dxa"/>
              <w:left w:w="10" w:type="dxa"/>
              <w:bottom w:w="0" w:type="dxa"/>
              <w:right w:w="10" w:type="dxa"/>
            </w:tcMar>
            <w:vAlign w:val="center"/>
            <w:hideMark/>
          </w:tcPr>
          <w:p w14:paraId="674F8F85" w14:textId="77777777" w:rsidR="009B5317" w:rsidRPr="008238AF" w:rsidRDefault="009B5317" w:rsidP="00F32297">
            <w:pPr>
              <w:pStyle w:val="biao"/>
              <w:rPr>
                <w:color w:val="000000" w:themeColor="text1"/>
              </w:rPr>
            </w:pPr>
            <w:r w:rsidRPr="008238AF">
              <w:rPr>
                <w:rFonts w:hint="eastAsia"/>
                <w:color w:val="000000" w:themeColor="text1"/>
              </w:rPr>
              <w:t>优点</w:t>
            </w:r>
          </w:p>
        </w:tc>
        <w:tc>
          <w:tcPr>
            <w:tcW w:w="3211" w:type="pct"/>
            <w:shd w:val="clear" w:color="auto" w:fill="auto"/>
            <w:tcMar>
              <w:top w:w="10" w:type="dxa"/>
              <w:left w:w="10" w:type="dxa"/>
              <w:bottom w:w="0" w:type="dxa"/>
              <w:right w:w="10" w:type="dxa"/>
            </w:tcMar>
            <w:vAlign w:val="center"/>
            <w:hideMark/>
          </w:tcPr>
          <w:p w14:paraId="7241DB72" w14:textId="77777777" w:rsidR="009B5317" w:rsidRPr="008238AF" w:rsidRDefault="009B5317" w:rsidP="00F32297">
            <w:pPr>
              <w:pStyle w:val="biao"/>
              <w:rPr>
                <w:color w:val="000000" w:themeColor="text1"/>
              </w:rPr>
            </w:pPr>
            <w:r w:rsidRPr="008238AF">
              <w:rPr>
                <w:rFonts w:hint="eastAsia"/>
                <w:color w:val="000000" w:themeColor="text1"/>
              </w:rPr>
              <w:t>缺点</w:t>
            </w:r>
          </w:p>
        </w:tc>
        <w:tc>
          <w:tcPr>
            <w:tcW w:w="1133" w:type="pct"/>
            <w:shd w:val="clear" w:color="auto" w:fill="auto"/>
            <w:tcMar>
              <w:top w:w="10" w:type="dxa"/>
              <w:left w:w="10" w:type="dxa"/>
              <w:bottom w:w="0" w:type="dxa"/>
              <w:right w:w="10" w:type="dxa"/>
            </w:tcMar>
            <w:vAlign w:val="center"/>
            <w:hideMark/>
          </w:tcPr>
          <w:p w14:paraId="638CA776" w14:textId="77777777" w:rsidR="009B5317" w:rsidRPr="008238AF" w:rsidRDefault="009B5317" w:rsidP="00F32297">
            <w:pPr>
              <w:pStyle w:val="biao"/>
              <w:rPr>
                <w:color w:val="000000" w:themeColor="text1"/>
              </w:rPr>
            </w:pPr>
            <w:r w:rsidRPr="008238AF">
              <w:rPr>
                <w:rFonts w:hint="eastAsia"/>
                <w:color w:val="000000" w:themeColor="text1"/>
              </w:rPr>
              <w:t>特点</w:t>
            </w:r>
          </w:p>
        </w:tc>
      </w:tr>
      <w:tr w:rsidR="009B5317" w:rsidRPr="008238AF" w14:paraId="25E04474" w14:textId="77777777" w:rsidTr="00F32297">
        <w:trPr>
          <w:trHeight w:val="20"/>
        </w:trPr>
        <w:tc>
          <w:tcPr>
            <w:tcW w:w="656" w:type="pct"/>
            <w:shd w:val="clear" w:color="auto" w:fill="auto"/>
            <w:tcMar>
              <w:top w:w="10" w:type="dxa"/>
              <w:left w:w="10" w:type="dxa"/>
              <w:bottom w:w="0" w:type="dxa"/>
              <w:right w:w="10" w:type="dxa"/>
            </w:tcMar>
            <w:vAlign w:val="center"/>
            <w:hideMark/>
          </w:tcPr>
          <w:p w14:paraId="1B230AA6" w14:textId="77777777" w:rsidR="009B5317" w:rsidRPr="008238AF" w:rsidRDefault="009B5317" w:rsidP="00F32297">
            <w:pPr>
              <w:pStyle w:val="biao"/>
              <w:jc w:val="both"/>
              <w:rPr>
                <w:color w:val="000000" w:themeColor="text1"/>
              </w:rPr>
            </w:pPr>
            <w:r w:rsidRPr="008238AF">
              <w:rPr>
                <w:rFonts w:hint="eastAsia"/>
                <w:color w:val="000000" w:themeColor="text1"/>
              </w:rPr>
              <w:t>1、松耦合。</w:t>
            </w:r>
          </w:p>
          <w:p w14:paraId="2A5C3449" w14:textId="77777777" w:rsidR="009B5317" w:rsidRPr="008238AF" w:rsidRDefault="009B5317" w:rsidP="00F32297">
            <w:pPr>
              <w:pStyle w:val="biao"/>
              <w:jc w:val="both"/>
              <w:rPr>
                <w:color w:val="000000" w:themeColor="text1"/>
              </w:rPr>
            </w:pPr>
            <w:r w:rsidRPr="008238AF">
              <w:rPr>
                <w:rFonts w:hint="eastAsia"/>
                <w:color w:val="000000" w:themeColor="text1"/>
              </w:rPr>
              <w:t>2、良好的重用性/可修改性/可扩展性。</w:t>
            </w:r>
          </w:p>
        </w:tc>
        <w:tc>
          <w:tcPr>
            <w:tcW w:w="3211" w:type="pct"/>
            <w:shd w:val="clear" w:color="auto" w:fill="auto"/>
            <w:tcMar>
              <w:top w:w="10" w:type="dxa"/>
              <w:left w:w="10" w:type="dxa"/>
              <w:bottom w:w="0" w:type="dxa"/>
              <w:right w:w="10" w:type="dxa"/>
            </w:tcMar>
            <w:vAlign w:val="center"/>
            <w:hideMark/>
          </w:tcPr>
          <w:p w14:paraId="2E4E8DEA" w14:textId="77777777" w:rsidR="009B5317" w:rsidRPr="008238AF" w:rsidRDefault="009B5317" w:rsidP="00F32297">
            <w:pPr>
              <w:pStyle w:val="biao"/>
              <w:jc w:val="both"/>
              <w:rPr>
                <w:color w:val="000000" w:themeColor="text1"/>
              </w:rPr>
            </w:pPr>
            <w:r w:rsidRPr="008238AF">
              <w:rPr>
                <w:rFonts w:hint="eastAsia"/>
                <w:color w:val="000000" w:themeColor="text1"/>
              </w:rPr>
              <w:t>1、构件放弃了对系统计算的控制。一个构件触发一个事件时，不能确定其它构件是否会响应它。而且即使它知道事件注册了哪些构件的过程，它也不能保证这些过程被调用的顺序。</w:t>
            </w:r>
            <w:r w:rsidRPr="008238AF">
              <w:rPr>
                <w:rFonts w:hint="eastAsia"/>
                <w:color w:val="000000" w:themeColor="text1"/>
              </w:rPr>
              <w:br/>
              <w:t>2、数据交换的问题。</w:t>
            </w:r>
            <w:r w:rsidRPr="008238AF">
              <w:rPr>
                <w:rFonts w:hint="eastAsia"/>
                <w:color w:val="000000" w:themeColor="text1"/>
              </w:rPr>
              <w:br/>
              <w:t>3、既然过程的语义必须依赖于被触发事件的上下文约束，关于正确性的推理就存在问题。</w:t>
            </w:r>
          </w:p>
        </w:tc>
        <w:tc>
          <w:tcPr>
            <w:tcW w:w="1133" w:type="pct"/>
            <w:shd w:val="clear" w:color="auto" w:fill="auto"/>
            <w:tcMar>
              <w:top w:w="10" w:type="dxa"/>
              <w:left w:w="10" w:type="dxa"/>
              <w:bottom w:w="0" w:type="dxa"/>
              <w:right w:w="10" w:type="dxa"/>
            </w:tcMar>
            <w:vAlign w:val="center"/>
            <w:hideMark/>
          </w:tcPr>
          <w:p w14:paraId="16A72918" w14:textId="77777777" w:rsidR="009B5317" w:rsidRPr="008238AF" w:rsidRDefault="009B5317" w:rsidP="00F32297">
            <w:pPr>
              <w:pStyle w:val="biao"/>
              <w:jc w:val="both"/>
              <w:rPr>
                <w:color w:val="000000" w:themeColor="text1"/>
              </w:rPr>
            </w:pPr>
            <w:r w:rsidRPr="008238AF">
              <w:rPr>
                <w:rFonts w:hint="eastAsia"/>
                <w:color w:val="000000" w:themeColor="text1"/>
              </w:rPr>
              <w:t>系统由若干子系统构成且成为一个整体；系统有统一的目标；子系统有主从之分；每一子系统有自己的事件收集和处理机制</w:t>
            </w:r>
          </w:p>
        </w:tc>
      </w:tr>
    </w:tbl>
    <w:p w14:paraId="27AEDB9A" w14:textId="77777777" w:rsidR="009B5317" w:rsidRPr="008238AF" w:rsidRDefault="009B5317" w:rsidP="00287E40">
      <w:pPr>
        <w:ind w:firstLine="420"/>
        <w:rPr>
          <w:color w:val="000000" w:themeColor="text1"/>
        </w:rPr>
      </w:pPr>
      <w:r w:rsidRPr="008238AF">
        <w:rPr>
          <w:rFonts w:hint="eastAsia"/>
          <w:color w:val="000000" w:themeColor="text1"/>
        </w:rPr>
        <w:t>（1）进程通信</w:t>
      </w:r>
    </w:p>
    <w:p w14:paraId="7A2B6507" w14:textId="77777777" w:rsidR="009B5317" w:rsidRPr="008238AF" w:rsidRDefault="009B5317" w:rsidP="009B5317">
      <w:pPr>
        <w:ind w:firstLine="420"/>
        <w:rPr>
          <w:color w:val="000000" w:themeColor="text1"/>
        </w:rPr>
      </w:pPr>
      <w:r w:rsidRPr="008238AF">
        <w:rPr>
          <w:rFonts w:hint="eastAsia"/>
          <w:color w:val="000000" w:themeColor="text1"/>
        </w:rPr>
        <w:t>构件是独立的过程，连接件是消息传递。构件通常是命名过程，消息传递的方式可以是点对点、异步或同步方式，以及远程过程（方法）调用等。</w:t>
      </w:r>
    </w:p>
    <w:p w14:paraId="6DCFC5AF" w14:textId="77777777" w:rsidR="009B5317" w:rsidRPr="008238AF" w:rsidRDefault="009B5317" w:rsidP="009B5317">
      <w:pPr>
        <w:ind w:firstLine="420"/>
        <w:rPr>
          <w:color w:val="000000" w:themeColor="text1"/>
        </w:rPr>
      </w:pPr>
      <w:r w:rsidRPr="008238AF">
        <w:rPr>
          <w:rFonts w:hint="eastAsia"/>
          <w:color w:val="000000" w:themeColor="text1"/>
        </w:rPr>
        <w:t>（2）事件驱动系统（隐式调用）</w:t>
      </w:r>
    </w:p>
    <w:p w14:paraId="56DFCC6D" w14:textId="77777777" w:rsidR="009B5317" w:rsidRPr="008238AF" w:rsidRDefault="009B5317" w:rsidP="009B5317">
      <w:pPr>
        <w:ind w:firstLine="420"/>
        <w:rPr>
          <w:color w:val="000000" w:themeColor="text1"/>
        </w:rPr>
      </w:pPr>
      <w:r w:rsidRPr="008238AF">
        <w:rPr>
          <w:rFonts w:hint="eastAsia"/>
          <w:color w:val="000000" w:themeColor="text1"/>
        </w:rPr>
        <w:t>构件不直接调用一个过程，而是触发或广播一个或多个事件。构件中的过程在一个或多个事件中注册，当某个事件被触发时，系统自动调用在这个事件中注册的所有过程。一个事件的触发就导致了另一个模块中的过程调用。这种风格中的构件是匿名的过程，它们之间交互的连接件往往是以过程之间的隐式调用来实现的。主要优点是为软件复用提供了强大的支持，为构件的维护和演化带来了方便；其缺点是构件放弃了对系统计算的控制。</w:t>
      </w:r>
    </w:p>
    <w:p w14:paraId="62B24331" w14:textId="77777777" w:rsidR="009B5317" w:rsidRPr="008238AF" w:rsidRDefault="009B5317" w:rsidP="00E133CE">
      <w:pPr>
        <w:pStyle w:val="4"/>
        <w:rPr>
          <w:color w:val="000000" w:themeColor="text1"/>
        </w:rPr>
      </w:pPr>
      <w:r w:rsidRPr="008238AF">
        <w:rPr>
          <w:rFonts w:hint="eastAsia"/>
          <w:color w:val="000000" w:themeColor="text1"/>
        </w:rPr>
        <w:t>2.</w:t>
      </w:r>
      <w:r w:rsidRPr="008238AF">
        <w:rPr>
          <w:color w:val="000000" w:themeColor="text1"/>
        </w:rPr>
        <w:t>2</w:t>
      </w:r>
      <w:r w:rsidRPr="008238AF">
        <w:rPr>
          <w:rFonts w:hint="eastAsia"/>
          <w:color w:val="000000" w:themeColor="text1"/>
        </w:rPr>
        <w:t>.</w:t>
      </w:r>
      <w:r w:rsidRPr="008238AF">
        <w:rPr>
          <w:color w:val="000000" w:themeColor="text1"/>
        </w:rPr>
        <w:t xml:space="preserve">4 </w:t>
      </w:r>
      <w:r w:rsidRPr="008238AF">
        <w:rPr>
          <w:rFonts w:hint="eastAsia"/>
          <w:color w:val="000000" w:themeColor="text1"/>
        </w:rPr>
        <w:t>虚拟机风格</w:t>
      </w:r>
    </w:p>
    <w:p w14:paraId="6BC8A795" w14:textId="77777777" w:rsidR="009B5317" w:rsidRPr="008238AF" w:rsidRDefault="009B5317" w:rsidP="009B5317">
      <w:pPr>
        <w:ind w:firstLine="420"/>
        <w:rPr>
          <w:color w:val="000000" w:themeColor="text1"/>
        </w:rPr>
      </w:pPr>
      <w:r w:rsidRPr="008238AF">
        <w:rPr>
          <w:rFonts w:hint="eastAsia"/>
          <w:color w:val="000000" w:themeColor="text1"/>
        </w:rPr>
        <w:t>（1）解释器</w:t>
      </w:r>
    </w:p>
    <w:p w14:paraId="0BD1F7D8" w14:textId="77777777" w:rsidR="009B5317" w:rsidRPr="008238AF" w:rsidRDefault="009B5317" w:rsidP="009B5317">
      <w:pPr>
        <w:ind w:firstLine="420"/>
        <w:rPr>
          <w:color w:val="000000" w:themeColor="text1"/>
        </w:rPr>
      </w:pPr>
      <w:r w:rsidRPr="008238AF">
        <w:rPr>
          <w:rFonts w:hint="eastAsia"/>
          <w:color w:val="000000" w:themeColor="text1"/>
        </w:rPr>
        <w:t>解释器通常包括一个完成解释工作的解释引擎、一个包含将被解释的代码的存储区、一个记录解释引擎当前工作状态的数据结构，以及一个记录源代码被解释执行的进度的数据结构。具有解释器风格的软件中含有一个虚拟机，可以仿真硬件的执行过程和一些关键应用，其缺点是执行效率比较低。</w:t>
      </w:r>
    </w:p>
    <w:p w14:paraId="111DBE90" w14:textId="77777777" w:rsidR="009B5317" w:rsidRPr="008238AF" w:rsidRDefault="009B5317" w:rsidP="009B5317">
      <w:pPr>
        <w:ind w:firstLine="420"/>
        <w:rPr>
          <w:color w:val="000000" w:themeColor="text1"/>
        </w:rPr>
      </w:pPr>
      <w:r w:rsidRPr="008238AF">
        <w:rPr>
          <w:rFonts w:hint="eastAsia"/>
          <w:color w:val="000000" w:themeColor="text1"/>
        </w:rPr>
        <w:t>（2）基于规则的系统</w:t>
      </w:r>
    </w:p>
    <w:p w14:paraId="3D244A6B" w14:textId="77777777" w:rsidR="009B5317" w:rsidRPr="008238AF" w:rsidRDefault="009B5317" w:rsidP="009B5317">
      <w:pPr>
        <w:ind w:firstLine="420"/>
        <w:rPr>
          <w:color w:val="000000" w:themeColor="text1"/>
        </w:rPr>
      </w:pPr>
      <w:r w:rsidRPr="008238AF">
        <w:rPr>
          <w:rFonts w:hint="eastAsia"/>
          <w:color w:val="000000" w:themeColor="text1"/>
        </w:rPr>
        <w:t>基于规则的系统包括规则集、规则解释器、规则/数据选择器和工作内存，一般用在人工智能领域和DSS中。</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31"/>
        <w:gridCol w:w="1498"/>
        <w:gridCol w:w="984"/>
        <w:gridCol w:w="2115"/>
        <w:gridCol w:w="2368"/>
      </w:tblGrid>
      <w:tr w:rsidR="009B5317" w:rsidRPr="008238AF" w14:paraId="62DEFA05" w14:textId="77777777" w:rsidTr="00F32297">
        <w:trPr>
          <w:trHeight w:val="20"/>
        </w:trPr>
        <w:tc>
          <w:tcPr>
            <w:tcW w:w="802" w:type="pct"/>
            <w:shd w:val="clear" w:color="auto" w:fill="auto"/>
            <w:tcMar>
              <w:top w:w="11" w:type="dxa"/>
              <w:left w:w="11" w:type="dxa"/>
              <w:bottom w:w="0" w:type="dxa"/>
              <w:right w:w="11" w:type="dxa"/>
            </w:tcMar>
            <w:vAlign w:val="center"/>
            <w:hideMark/>
          </w:tcPr>
          <w:p w14:paraId="3447B5E0" w14:textId="77777777" w:rsidR="009B5317" w:rsidRPr="008238AF" w:rsidRDefault="009B5317" w:rsidP="00F32297">
            <w:pPr>
              <w:pStyle w:val="biao"/>
              <w:rPr>
                <w:color w:val="000000" w:themeColor="text1"/>
              </w:rPr>
            </w:pPr>
            <w:r w:rsidRPr="008238AF">
              <w:rPr>
                <w:rFonts w:hint="eastAsia"/>
                <w:color w:val="000000" w:themeColor="text1"/>
              </w:rPr>
              <w:t>子分类</w:t>
            </w:r>
          </w:p>
        </w:tc>
        <w:tc>
          <w:tcPr>
            <w:tcW w:w="903" w:type="pct"/>
            <w:shd w:val="clear" w:color="auto" w:fill="auto"/>
            <w:tcMar>
              <w:top w:w="11" w:type="dxa"/>
              <w:left w:w="11" w:type="dxa"/>
              <w:bottom w:w="0" w:type="dxa"/>
              <w:right w:w="11" w:type="dxa"/>
            </w:tcMar>
            <w:vAlign w:val="center"/>
            <w:hideMark/>
          </w:tcPr>
          <w:p w14:paraId="3E192565" w14:textId="77777777" w:rsidR="009B5317" w:rsidRPr="008238AF" w:rsidRDefault="009B5317" w:rsidP="00F32297">
            <w:pPr>
              <w:pStyle w:val="biao"/>
              <w:rPr>
                <w:color w:val="000000" w:themeColor="text1"/>
              </w:rPr>
            </w:pPr>
            <w:r w:rsidRPr="008238AF">
              <w:rPr>
                <w:rFonts w:hint="eastAsia"/>
                <w:color w:val="000000" w:themeColor="text1"/>
              </w:rPr>
              <w:t>优点</w:t>
            </w:r>
          </w:p>
        </w:tc>
        <w:tc>
          <w:tcPr>
            <w:tcW w:w="593" w:type="pct"/>
            <w:shd w:val="clear" w:color="auto" w:fill="auto"/>
            <w:tcMar>
              <w:top w:w="11" w:type="dxa"/>
              <w:left w:w="11" w:type="dxa"/>
              <w:bottom w:w="0" w:type="dxa"/>
              <w:right w:w="11" w:type="dxa"/>
            </w:tcMar>
            <w:vAlign w:val="center"/>
            <w:hideMark/>
          </w:tcPr>
          <w:p w14:paraId="65BC776B" w14:textId="77777777" w:rsidR="009B5317" w:rsidRPr="008238AF" w:rsidRDefault="009B5317" w:rsidP="00F32297">
            <w:pPr>
              <w:pStyle w:val="biao"/>
              <w:rPr>
                <w:color w:val="000000" w:themeColor="text1"/>
              </w:rPr>
            </w:pPr>
            <w:r w:rsidRPr="008238AF">
              <w:rPr>
                <w:rFonts w:hint="eastAsia"/>
                <w:color w:val="000000" w:themeColor="text1"/>
              </w:rPr>
              <w:t>缺点</w:t>
            </w:r>
          </w:p>
        </w:tc>
        <w:tc>
          <w:tcPr>
            <w:tcW w:w="1275" w:type="pct"/>
            <w:shd w:val="clear" w:color="auto" w:fill="auto"/>
            <w:tcMar>
              <w:top w:w="11" w:type="dxa"/>
              <w:left w:w="11" w:type="dxa"/>
              <w:bottom w:w="0" w:type="dxa"/>
              <w:right w:w="11" w:type="dxa"/>
            </w:tcMar>
            <w:vAlign w:val="center"/>
            <w:hideMark/>
          </w:tcPr>
          <w:p w14:paraId="0A3E3B03" w14:textId="77777777" w:rsidR="009B5317" w:rsidRPr="008238AF" w:rsidRDefault="009B5317" w:rsidP="00F32297">
            <w:pPr>
              <w:pStyle w:val="biao"/>
              <w:rPr>
                <w:color w:val="000000" w:themeColor="text1"/>
              </w:rPr>
            </w:pPr>
            <w:r w:rsidRPr="008238AF">
              <w:rPr>
                <w:rFonts w:hint="eastAsia"/>
                <w:color w:val="000000" w:themeColor="text1"/>
              </w:rPr>
              <w:t>特点</w:t>
            </w:r>
          </w:p>
        </w:tc>
        <w:tc>
          <w:tcPr>
            <w:tcW w:w="1427" w:type="pct"/>
            <w:shd w:val="clear" w:color="auto" w:fill="auto"/>
            <w:tcMar>
              <w:top w:w="11" w:type="dxa"/>
              <w:left w:w="11" w:type="dxa"/>
              <w:bottom w:w="0" w:type="dxa"/>
              <w:right w:w="11" w:type="dxa"/>
            </w:tcMar>
            <w:vAlign w:val="center"/>
            <w:hideMark/>
          </w:tcPr>
          <w:p w14:paraId="106A8E3A" w14:textId="77777777" w:rsidR="009B5317" w:rsidRPr="008238AF" w:rsidRDefault="009B5317" w:rsidP="00F32297">
            <w:pPr>
              <w:pStyle w:val="biao"/>
              <w:rPr>
                <w:color w:val="000000" w:themeColor="text1"/>
              </w:rPr>
            </w:pPr>
            <w:r w:rsidRPr="008238AF">
              <w:rPr>
                <w:rFonts w:hint="eastAsia"/>
                <w:color w:val="000000" w:themeColor="text1"/>
              </w:rPr>
              <w:t>适合领域</w:t>
            </w:r>
          </w:p>
        </w:tc>
      </w:tr>
      <w:tr w:rsidR="009B5317" w:rsidRPr="008238AF" w14:paraId="5C55FED6" w14:textId="77777777" w:rsidTr="00F32297">
        <w:trPr>
          <w:trHeight w:val="20"/>
        </w:trPr>
        <w:tc>
          <w:tcPr>
            <w:tcW w:w="802" w:type="pct"/>
            <w:shd w:val="clear" w:color="auto" w:fill="auto"/>
            <w:tcMar>
              <w:top w:w="11" w:type="dxa"/>
              <w:left w:w="11" w:type="dxa"/>
              <w:bottom w:w="0" w:type="dxa"/>
              <w:right w:w="11" w:type="dxa"/>
            </w:tcMar>
            <w:vAlign w:val="center"/>
            <w:hideMark/>
          </w:tcPr>
          <w:p w14:paraId="1F2A7F70" w14:textId="77777777" w:rsidR="009B5317" w:rsidRPr="008238AF" w:rsidRDefault="009B5317" w:rsidP="00F32297">
            <w:pPr>
              <w:pStyle w:val="biao"/>
              <w:rPr>
                <w:color w:val="000000" w:themeColor="text1"/>
              </w:rPr>
            </w:pPr>
            <w:r w:rsidRPr="008238AF">
              <w:rPr>
                <w:rFonts w:hint="eastAsia"/>
                <w:color w:val="000000" w:themeColor="text1"/>
              </w:rPr>
              <w:t>解释器</w:t>
            </w:r>
          </w:p>
        </w:tc>
        <w:tc>
          <w:tcPr>
            <w:tcW w:w="903" w:type="pct"/>
            <w:vMerge w:val="restart"/>
            <w:shd w:val="clear" w:color="auto" w:fill="auto"/>
            <w:tcMar>
              <w:top w:w="11" w:type="dxa"/>
              <w:left w:w="11" w:type="dxa"/>
              <w:bottom w:w="0" w:type="dxa"/>
              <w:right w:w="11" w:type="dxa"/>
            </w:tcMar>
            <w:vAlign w:val="center"/>
            <w:hideMark/>
          </w:tcPr>
          <w:p w14:paraId="3C67BB90" w14:textId="77777777" w:rsidR="009B5317" w:rsidRPr="008238AF" w:rsidRDefault="009B5317" w:rsidP="00F32297">
            <w:pPr>
              <w:pStyle w:val="biao"/>
              <w:rPr>
                <w:color w:val="000000" w:themeColor="text1"/>
              </w:rPr>
            </w:pPr>
            <w:r w:rsidRPr="008238AF">
              <w:rPr>
                <w:rFonts w:hint="eastAsia"/>
                <w:color w:val="000000" w:themeColor="text1"/>
              </w:rPr>
              <w:t>可以灵活应对自定义场景</w:t>
            </w:r>
          </w:p>
        </w:tc>
        <w:tc>
          <w:tcPr>
            <w:tcW w:w="593" w:type="pct"/>
            <w:vMerge w:val="restart"/>
            <w:shd w:val="clear" w:color="auto" w:fill="auto"/>
            <w:tcMar>
              <w:top w:w="11" w:type="dxa"/>
              <w:left w:w="11" w:type="dxa"/>
              <w:bottom w:w="0" w:type="dxa"/>
              <w:right w:w="11" w:type="dxa"/>
            </w:tcMar>
            <w:vAlign w:val="center"/>
            <w:hideMark/>
          </w:tcPr>
          <w:p w14:paraId="72934EEA" w14:textId="77777777" w:rsidR="009B5317" w:rsidRPr="008238AF" w:rsidRDefault="009B5317" w:rsidP="00F32297">
            <w:pPr>
              <w:pStyle w:val="biao"/>
              <w:rPr>
                <w:color w:val="000000" w:themeColor="text1"/>
              </w:rPr>
            </w:pPr>
            <w:r w:rsidRPr="008238AF">
              <w:rPr>
                <w:rFonts w:hint="eastAsia"/>
                <w:color w:val="000000" w:themeColor="text1"/>
              </w:rPr>
              <w:t>复杂度较高</w:t>
            </w:r>
          </w:p>
        </w:tc>
        <w:tc>
          <w:tcPr>
            <w:tcW w:w="1275" w:type="pct"/>
            <w:shd w:val="clear" w:color="auto" w:fill="auto"/>
            <w:tcMar>
              <w:top w:w="11" w:type="dxa"/>
              <w:left w:w="11" w:type="dxa"/>
              <w:bottom w:w="0" w:type="dxa"/>
              <w:right w:w="11" w:type="dxa"/>
            </w:tcMar>
            <w:vAlign w:val="center"/>
            <w:hideMark/>
          </w:tcPr>
          <w:p w14:paraId="18474B6A" w14:textId="77777777" w:rsidR="009B5317" w:rsidRPr="008238AF" w:rsidRDefault="009B5317" w:rsidP="00F32297">
            <w:pPr>
              <w:pStyle w:val="biao"/>
              <w:rPr>
                <w:color w:val="000000" w:themeColor="text1"/>
              </w:rPr>
            </w:pPr>
          </w:p>
        </w:tc>
        <w:tc>
          <w:tcPr>
            <w:tcW w:w="1427" w:type="pct"/>
            <w:shd w:val="clear" w:color="auto" w:fill="auto"/>
            <w:tcMar>
              <w:top w:w="11" w:type="dxa"/>
              <w:left w:w="11" w:type="dxa"/>
              <w:bottom w:w="0" w:type="dxa"/>
              <w:right w:w="11" w:type="dxa"/>
            </w:tcMar>
            <w:vAlign w:val="center"/>
            <w:hideMark/>
          </w:tcPr>
          <w:p w14:paraId="0224E446" w14:textId="77777777" w:rsidR="009B5317" w:rsidRPr="008238AF" w:rsidRDefault="009B5317" w:rsidP="00F32297">
            <w:pPr>
              <w:pStyle w:val="biao"/>
              <w:rPr>
                <w:color w:val="000000" w:themeColor="text1"/>
              </w:rPr>
            </w:pPr>
            <w:r w:rsidRPr="008238AF">
              <w:rPr>
                <w:rFonts w:hint="eastAsia"/>
                <w:color w:val="000000" w:themeColor="text1"/>
              </w:rPr>
              <w:t>适用于需要“  自定义规则”的场合</w:t>
            </w:r>
          </w:p>
        </w:tc>
      </w:tr>
      <w:tr w:rsidR="009B5317" w:rsidRPr="008238AF" w14:paraId="020F7CAD" w14:textId="77777777" w:rsidTr="00F32297">
        <w:trPr>
          <w:trHeight w:val="20"/>
        </w:trPr>
        <w:tc>
          <w:tcPr>
            <w:tcW w:w="802" w:type="pct"/>
            <w:shd w:val="clear" w:color="auto" w:fill="auto"/>
            <w:tcMar>
              <w:top w:w="11" w:type="dxa"/>
              <w:left w:w="11" w:type="dxa"/>
              <w:bottom w:w="0" w:type="dxa"/>
              <w:right w:w="11" w:type="dxa"/>
            </w:tcMar>
            <w:vAlign w:val="center"/>
            <w:hideMark/>
          </w:tcPr>
          <w:p w14:paraId="6A1E346E" w14:textId="77777777" w:rsidR="009B5317" w:rsidRPr="008238AF" w:rsidRDefault="009B5317" w:rsidP="00F32297">
            <w:pPr>
              <w:pStyle w:val="biao"/>
              <w:rPr>
                <w:color w:val="000000" w:themeColor="text1"/>
              </w:rPr>
            </w:pPr>
            <w:r w:rsidRPr="008238AF">
              <w:rPr>
                <w:rFonts w:hint="eastAsia"/>
                <w:color w:val="000000" w:themeColor="text1"/>
              </w:rPr>
              <w:t>规则为中心</w:t>
            </w:r>
          </w:p>
        </w:tc>
        <w:tc>
          <w:tcPr>
            <w:tcW w:w="903" w:type="pct"/>
            <w:vMerge/>
            <w:vAlign w:val="center"/>
            <w:hideMark/>
          </w:tcPr>
          <w:p w14:paraId="23CE44E4" w14:textId="77777777" w:rsidR="009B5317" w:rsidRPr="008238AF" w:rsidRDefault="009B5317" w:rsidP="00F32297">
            <w:pPr>
              <w:pStyle w:val="biao"/>
              <w:rPr>
                <w:color w:val="000000" w:themeColor="text1"/>
              </w:rPr>
            </w:pPr>
          </w:p>
        </w:tc>
        <w:tc>
          <w:tcPr>
            <w:tcW w:w="593" w:type="pct"/>
            <w:vMerge/>
            <w:vAlign w:val="center"/>
            <w:hideMark/>
          </w:tcPr>
          <w:p w14:paraId="3B35AC01" w14:textId="77777777" w:rsidR="009B5317" w:rsidRPr="008238AF" w:rsidRDefault="009B5317" w:rsidP="00F32297">
            <w:pPr>
              <w:pStyle w:val="biao"/>
              <w:rPr>
                <w:color w:val="000000" w:themeColor="text1"/>
              </w:rPr>
            </w:pPr>
          </w:p>
        </w:tc>
        <w:tc>
          <w:tcPr>
            <w:tcW w:w="1275" w:type="pct"/>
            <w:shd w:val="clear" w:color="auto" w:fill="auto"/>
            <w:tcMar>
              <w:top w:w="11" w:type="dxa"/>
              <w:left w:w="11" w:type="dxa"/>
              <w:bottom w:w="0" w:type="dxa"/>
              <w:right w:w="11" w:type="dxa"/>
            </w:tcMar>
            <w:vAlign w:val="center"/>
            <w:hideMark/>
          </w:tcPr>
          <w:p w14:paraId="15147FA7" w14:textId="77777777" w:rsidR="009B5317" w:rsidRPr="008238AF" w:rsidRDefault="009B5317" w:rsidP="00F32297">
            <w:pPr>
              <w:pStyle w:val="biao"/>
              <w:rPr>
                <w:color w:val="000000" w:themeColor="text1"/>
              </w:rPr>
            </w:pPr>
            <w:r w:rsidRPr="008238AF">
              <w:rPr>
                <w:rFonts w:hint="eastAsia"/>
                <w:color w:val="000000" w:themeColor="text1"/>
              </w:rPr>
              <w:t>在解释器的基础上增加经验规则</w:t>
            </w:r>
          </w:p>
        </w:tc>
        <w:tc>
          <w:tcPr>
            <w:tcW w:w="1427" w:type="pct"/>
            <w:shd w:val="clear" w:color="auto" w:fill="auto"/>
            <w:tcMar>
              <w:top w:w="11" w:type="dxa"/>
              <w:left w:w="11" w:type="dxa"/>
              <w:bottom w:w="0" w:type="dxa"/>
              <w:right w:w="11" w:type="dxa"/>
            </w:tcMar>
            <w:vAlign w:val="center"/>
            <w:hideMark/>
          </w:tcPr>
          <w:p w14:paraId="4E71E29D" w14:textId="77777777" w:rsidR="009B5317" w:rsidRPr="008238AF" w:rsidRDefault="009B5317" w:rsidP="00F32297">
            <w:pPr>
              <w:pStyle w:val="biao"/>
              <w:rPr>
                <w:color w:val="000000" w:themeColor="text1"/>
              </w:rPr>
            </w:pPr>
            <w:r w:rsidRPr="008238AF">
              <w:rPr>
                <w:rFonts w:hint="eastAsia"/>
                <w:color w:val="000000" w:themeColor="text1"/>
              </w:rPr>
              <w:t>适用于专家系统</w:t>
            </w:r>
          </w:p>
        </w:tc>
      </w:tr>
    </w:tbl>
    <w:p w14:paraId="272EB1F2"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2</w:t>
      </w:r>
      <w:r w:rsidRPr="008238AF">
        <w:rPr>
          <w:rFonts w:hint="eastAsia"/>
          <w:color w:val="000000" w:themeColor="text1"/>
        </w:rPr>
        <w:t>.</w:t>
      </w:r>
      <w:r w:rsidRPr="008238AF">
        <w:rPr>
          <w:color w:val="000000" w:themeColor="text1"/>
        </w:rPr>
        <w:t xml:space="preserve">5 </w:t>
      </w:r>
      <w:r w:rsidRPr="008238AF">
        <w:rPr>
          <w:rFonts w:hint="eastAsia"/>
          <w:color w:val="000000" w:themeColor="text1"/>
        </w:rPr>
        <w:t>仓库风格（以数据为中心的风格）</w:t>
      </w:r>
    </w:p>
    <w:p w14:paraId="456D5421"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61221032" wp14:editId="72D440E0">
            <wp:extent cx="5473065" cy="17735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3065" cy="1773555"/>
                    </a:xfrm>
                    <a:prstGeom prst="rect">
                      <a:avLst/>
                    </a:prstGeom>
                  </pic:spPr>
                </pic:pic>
              </a:graphicData>
            </a:graphic>
          </wp:inline>
        </w:drawing>
      </w:r>
    </w:p>
    <w:p w14:paraId="0E413DD9" w14:textId="77777777" w:rsidR="009B5317" w:rsidRPr="008238AF" w:rsidRDefault="009B5317" w:rsidP="009B5317">
      <w:pPr>
        <w:ind w:firstLine="420"/>
        <w:rPr>
          <w:color w:val="000000" w:themeColor="text1"/>
        </w:rPr>
      </w:pPr>
      <w:r w:rsidRPr="008238AF">
        <w:rPr>
          <w:rFonts w:hint="eastAsia"/>
          <w:color w:val="000000" w:themeColor="text1"/>
        </w:rPr>
        <w:t>（1）数据库系统</w:t>
      </w:r>
    </w:p>
    <w:p w14:paraId="77EE68B9" w14:textId="77777777" w:rsidR="009B5317" w:rsidRPr="008238AF" w:rsidRDefault="009B5317" w:rsidP="009B5317">
      <w:pPr>
        <w:ind w:firstLine="420"/>
        <w:rPr>
          <w:color w:val="000000" w:themeColor="text1"/>
        </w:rPr>
      </w:pPr>
      <w:r w:rsidRPr="008238AF">
        <w:rPr>
          <w:rFonts w:hint="eastAsia"/>
          <w:color w:val="000000" w:themeColor="text1"/>
        </w:rPr>
        <w:t>构件主要有两大类，一类是中央共享数据源，保存当前系统的数据状态；另一类是多个独立处理单元，处理单元对数据元素进行操作。</w:t>
      </w:r>
    </w:p>
    <w:p w14:paraId="10347892" w14:textId="77777777" w:rsidR="009B5317" w:rsidRPr="008238AF" w:rsidRDefault="009B5317" w:rsidP="009B5317">
      <w:pPr>
        <w:ind w:firstLine="420"/>
        <w:rPr>
          <w:color w:val="000000" w:themeColor="text1"/>
        </w:rPr>
      </w:pPr>
      <w:r w:rsidRPr="008238AF">
        <w:rPr>
          <w:rFonts w:hint="eastAsia"/>
          <w:color w:val="000000" w:themeColor="text1"/>
        </w:rPr>
        <w:t xml:space="preserve">（2）黑板系统 </w:t>
      </w:r>
    </w:p>
    <w:p w14:paraId="48023A27"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53C9D519" wp14:editId="01010683">
            <wp:extent cx="2880000" cy="1922209"/>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0000" cy="1922209"/>
                    </a:xfrm>
                    <a:prstGeom prst="rect">
                      <a:avLst/>
                    </a:prstGeom>
                    <a:noFill/>
                    <a:ln>
                      <a:noFill/>
                    </a:ln>
                  </pic:spPr>
                </pic:pic>
              </a:graphicData>
            </a:graphic>
          </wp:inline>
        </w:drawing>
      </w:r>
    </w:p>
    <w:p w14:paraId="187DBE17" w14:textId="77777777" w:rsidR="009B5317" w:rsidRPr="008238AF" w:rsidRDefault="009B5317" w:rsidP="009B5317">
      <w:pPr>
        <w:ind w:firstLine="420"/>
        <w:rPr>
          <w:color w:val="000000" w:themeColor="text1"/>
        </w:rPr>
      </w:pPr>
      <w:r w:rsidRPr="008238AF">
        <w:rPr>
          <w:rFonts w:hint="eastAsia"/>
          <w:color w:val="000000" w:themeColor="text1"/>
        </w:rPr>
        <w:t>包括知识源、黑板和控制三部分。知识源包括若干独立计算的不同单元，提供解决问题的知识。知识源响应黑板的变化，也只修改黑板；黑板是一个全局数据库，包含问题域解空间的全部状态，是知识源相互作用的唯一媒介；知识源响应是通过黑板状态的变化来控制的。黑板系统通常应用在对于解决问题没有确定性算法的软件中（信号处理、问题规划和编译器优化等）。</w:t>
      </w:r>
    </w:p>
    <w:p w14:paraId="2AF23C9E" w14:textId="77777777" w:rsidR="009B5317" w:rsidRPr="008238AF" w:rsidRDefault="009B5317" w:rsidP="009B5317">
      <w:pPr>
        <w:ind w:firstLine="420"/>
        <w:rPr>
          <w:color w:val="000000" w:themeColor="text1"/>
        </w:rPr>
      </w:pPr>
      <w:r w:rsidRPr="008238AF">
        <w:rPr>
          <w:rFonts w:hint="eastAsia"/>
          <w:color w:val="000000" w:themeColor="text1"/>
        </w:rPr>
        <w:t>（3）超文本系统</w:t>
      </w:r>
    </w:p>
    <w:p w14:paraId="2A0C3F15" w14:textId="77777777" w:rsidR="009B5317" w:rsidRPr="008238AF" w:rsidRDefault="009B5317" w:rsidP="009B5317">
      <w:pPr>
        <w:ind w:firstLine="420"/>
        <w:rPr>
          <w:color w:val="000000" w:themeColor="text1"/>
        </w:rPr>
      </w:pPr>
      <w:r w:rsidRPr="008238AF">
        <w:rPr>
          <w:rFonts w:hint="eastAsia"/>
          <w:color w:val="000000" w:themeColor="text1"/>
        </w:rPr>
        <w:t>构件以网状链接方式相互连接，用户可以在构件之间进行按照人类的联想思维方式任意跳转到相关构件。超文本是一种非线性的网状信息组织方法，它以结点为基本单位，链作为结点之间的联想式关联。超文本系统通常应用在互联网领域。</w:t>
      </w:r>
    </w:p>
    <w:p w14:paraId="32DCDF9F" w14:textId="77777777" w:rsidR="009B5317" w:rsidRPr="008238AF" w:rsidRDefault="009B5317" w:rsidP="009B5317">
      <w:pPr>
        <w:ind w:firstLine="420"/>
        <w:rPr>
          <w:color w:val="000000" w:themeColor="text1"/>
        </w:rPr>
      </w:pPr>
      <w:r w:rsidRPr="008238AF">
        <w:rPr>
          <w:rFonts w:hint="eastAsia"/>
          <w:color w:val="000000" w:themeColor="text1"/>
        </w:rPr>
        <w:t>现代集成编译环境一般采用这种架构风格。</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910"/>
        <w:gridCol w:w="1161"/>
        <w:gridCol w:w="1483"/>
        <w:gridCol w:w="2228"/>
        <w:gridCol w:w="1487"/>
        <w:gridCol w:w="1027"/>
      </w:tblGrid>
      <w:tr w:rsidR="009B5317" w:rsidRPr="008238AF" w14:paraId="7F9E1E2B" w14:textId="77777777" w:rsidTr="00F32297">
        <w:trPr>
          <w:trHeight w:val="20"/>
          <w:jc w:val="center"/>
        </w:trPr>
        <w:tc>
          <w:tcPr>
            <w:tcW w:w="548" w:type="pct"/>
            <w:shd w:val="clear" w:color="auto" w:fill="auto"/>
            <w:tcMar>
              <w:top w:w="9" w:type="dxa"/>
              <w:left w:w="9" w:type="dxa"/>
              <w:bottom w:w="0" w:type="dxa"/>
              <w:right w:w="9" w:type="dxa"/>
            </w:tcMar>
            <w:vAlign w:val="center"/>
            <w:hideMark/>
          </w:tcPr>
          <w:p w14:paraId="5E7BAC2E" w14:textId="77777777" w:rsidR="009B5317" w:rsidRPr="008238AF" w:rsidRDefault="009B5317" w:rsidP="00F32297">
            <w:pPr>
              <w:pStyle w:val="biao"/>
              <w:rPr>
                <w:color w:val="000000" w:themeColor="text1"/>
              </w:rPr>
            </w:pPr>
            <w:r w:rsidRPr="008238AF">
              <w:rPr>
                <w:rFonts w:hint="eastAsia"/>
                <w:color w:val="000000" w:themeColor="text1"/>
              </w:rPr>
              <w:t>架构风格</w:t>
            </w:r>
          </w:p>
        </w:tc>
        <w:tc>
          <w:tcPr>
            <w:tcW w:w="700" w:type="pct"/>
            <w:shd w:val="clear" w:color="auto" w:fill="auto"/>
            <w:tcMar>
              <w:top w:w="9" w:type="dxa"/>
              <w:left w:w="9" w:type="dxa"/>
              <w:bottom w:w="0" w:type="dxa"/>
              <w:right w:w="9" w:type="dxa"/>
            </w:tcMar>
            <w:vAlign w:val="center"/>
            <w:hideMark/>
          </w:tcPr>
          <w:p w14:paraId="49893D3F" w14:textId="77777777" w:rsidR="009B5317" w:rsidRPr="008238AF" w:rsidRDefault="009B5317" w:rsidP="00F32297">
            <w:pPr>
              <w:pStyle w:val="biao"/>
              <w:rPr>
                <w:color w:val="000000" w:themeColor="text1"/>
              </w:rPr>
            </w:pPr>
            <w:r w:rsidRPr="008238AF">
              <w:rPr>
                <w:rFonts w:hint="eastAsia"/>
                <w:color w:val="000000" w:themeColor="text1"/>
              </w:rPr>
              <w:t>子分类</w:t>
            </w:r>
          </w:p>
        </w:tc>
        <w:tc>
          <w:tcPr>
            <w:tcW w:w="894" w:type="pct"/>
            <w:shd w:val="clear" w:color="auto" w:fill="auto"/>
            <w:tcMar>
              <w:top w:w="9" w:type="dxa"/>
              <w:left w:w="9" w:type="dxa"/>
              <w:bottom w:w="0" w:type="dxa"/>
              <w:right w:w="9" w:type="dxa"/>
            </w:tcMar>
            <w:vAlign w:val="center"/>
            <w:hideMark/>
          </w:tcPr>
          <w:p w14:paraId="30FF803D" w14:textId="77777777" w:rsidR="009B5317" w:rsidRPr="008238AF" w:rsidRDefault="009B5317" w:rsidP="00F32297">
            <w:pPr>
              <w:pStyle w:val="biao"/>
              <w:rPr>
                <w:color w:val="000000" w:themeColor="text1"/>
              </w:rPr>
            </w:pPr>
            <w:r w:rsidRPr="008238AF">
              <w:rPr>
                <w:rFonts w:hint="eastAsia"/>
                <w:color w:val="000000" w:themeColor="text1"/>
              </w:rPr>
              <w:t>优点</w:t>
            </w:r>
          </w:p>
        </w:tc>
        <w:tc>
          <w:tcPr>
            <w:tcW w:w="1343" w:type="pct"/>
            <w:shd w:val="clear" w:color="auto" w:fill="auto"/>
            <w:tcMar>
              <w:top w:w="9" w:type="dxa"/>
              <w:left w:w="9" w:type="dxa"/>
              <w:bottom w:w="0" w:type="dxa"/>
              <w:right w:w="9" w:type="dxa"/>
            </w:tcMar>
            <w:vAlign w:val="center"/>
            <w:hideMark/>
          </w:tcPr>
          <w:p w14:paraId="54E782A5" w14:textId="77777777" w:rsidR="009B5317" w:rsidRPr="008238AF" w:rsidRDefault="009B5317" w:rsidP="00F32297">
            <w:pPr>
              <w:pStyle w:val="biao"/>
              <w:rPr>
                <w:color w:val="000000" w:themeColor="text1"/>
              </w:rPr>
            </w:pPr>
            <w:r w:rsidRPr="008238AF">
              <w:rPr>
                <w:rFonts w:hint="eastAsia"/>
                <w:color w:val="000000" w:themeColor="text1"/>
              </w:rPr>
              <w:t>缺点</w:t>
            </w:r>
          </w:p>
        </w:tc>
        <w:tc>
          <w:tcPr>
            <w:tcW w:w="896" w:type="pct"/>
            <w:shd w:val="clear" w:color="auto" w:fill="auto"/>
            <w:tcMar>
              <w:top w:w="9" w:type="dxa"/>
              <w:left w:w="9" w:type="dxa"/>
              <w:bottom w:w="0" w:type="dxa"/>
              <w:right w:w="9" w:type="dxa"/>
            </w:tcMar>
            <w:vAlign w:val="center"/>
            <w:hideMark/>
          </w:tcPr>
          <w:p w14:paraId="508BCFA7" w14:textId="77777777" w:rsidR="009B5317" w:rsidRPr="008238AF" w:rsidRDefault="009B5317" w:rsidP="00F32297">
            <w:pPr>
              <w:pStyle w:val="biao"/>
              <w:rPr>
                <w:color w:val="000000" w:themeColor="text1"/>
              </w:rPr>
            </w:pPr>
            <w:r w:rsidRPr="008238AF">
              <w:rPr>
                <w:rFonts w:hint="eastAsia"/>
                <w:color w:val="000000" w:themeColor="text1"/>
              </w:rPr>
              <w:t>特点</w:t>
            </w:r>
          </w:p>
        </w:tc>
        <w:tc>
          <w:tcPr>
            <w:tcW w:w="619" w:type="pct"/>
            <w:shd w:val="clear" w:color="auto" w:fill="auto"/>
            <w:tcMar>
              <w:top w:w="9" w:type="dxa"/>
              <w:left w:w="9" w:type="dxa"/>
              <w:bottom w:w="0" w:type="dxa"/>
              <w:right w:w="9" w:type="dxa"/>
            </w:tcMar>
            <w:vAlign w:val="center"/>
            <w:hideMark/>
          </w:tcPr>
          <w:p w14:paraId="1EAA2019" w14:textId="77777777" w:rsidR="009B5317" w:rsidRPr="008238AF" w:rsidRDefault="009B5317" w:rsidP="00F32297">
            <w:pPr>
              <w:pStyle w:val="biao"/>
              <w:rPr>
                <w:color w:val="000000" w:themeColor="text1"/>
              </w:rPr>
            </w:pPr>
            <w:r w:rsidRPr="008238AF">
              <w:rPr>
                <w:rFonts w:hint="eastAsia"/>
                <w:color w:val="000000" w:themeColor="text1"/>
              </w:rPr>
              <w:t>典型实例</w:t>
            </w:r>
          </w:p>
        </w:tc>
      </w:tr>
      <w:tr w:rsidR="009B5317" w:rsidRPr="008238AF" w14:paraId="09A6A17F" w14:textId="77777777" w:rsidTr="00F32297">
        <w:trPr>
          <w:trHeight w:val="20"/>
          <w:jc w:val="center"/>
        </w:trPr>
        <w:tc>
          <w:tcPr>
            <w:tcW w:w="548" w:type="pct"/>
            <w:vMerge w:val="restart"/>
            <w:shd w:val="clear" w:color="auto" w:fill="auto"/>
            <w:tcMar>
              <w:top w:w="9" w:type="dxa"/>
              <w:left w:w="9" w:type="dxa"/>
              <w:bottom w:w="0" w:type="dxa"/>
              <w:right w:w="9" w:type="dxa"/>
            </w:tcMar>
            <w:vAlign w:val="center"/>
            <w:hideMark/>
          </w:tcPr>
          <w:p w14:paraId="6FF85593" w14:textId="77777777" w:rsidR="009B5317" w:rsidRPr="008238AF" w:rsidRDefault="009B5317" w:rsidP="00F32297">
            <w:pPr>
              <w:pStyle w:val="biao"/>
              <w:rPr>
                <w:color w:val="000000" w:themeColor="text1"/>
              </w:rPr>
            </w:pPr>
            <w:r w:rsidRPr="008238AF">
              <w:rPr>
                <w:rFonts w:hint="eastAsia"/>
                <w:color w:val="000000" w:themeColor="text1"/>
              </w:rPr>
              <w:t>仓库风格</w:t>
            </w:r>
          </w:p>
        </w:tc>
        <w:tc>
          <w:tcPr>
            <w:tcW w:w="700" w:type="pct"/>
            <w:shd w:val="clear" w:color="auto" w:fill="auto"/>
            <w:tcMar>
              <w:top w:w="9" w:type="dxa"/>
              <w:left w:w="9" w:type="dxa"/>
              <w:bottom w:w="0" w:type="dxa"/>
              <w:right w:w="9" w:type="dxa"/>
            </w:tcMar>
            <w:vAlign w:val="center"/>
            <w:hideMark/>
          </w:tcPr>
          <w:p w14:paraId="24F7CF48" w14:textId="77777777" w:rsidR="009B5317" w:rsidRPr="008238AF" w:rsidRDefault="009B5317" w:rsidP="00F32297">
            <w:pPr>
              <w:pStyle w:val="biao"/>
              <w:rPr>
                <w:color w:val="000000" w:themeColor="text1"/>
              </w:rPr>
            </w:pPr>
            <w:r w:rsidRPr="008238AF">
              <w:rPr>
                <w:rFonts w:hint="eastAsia"/>
                <w:color w:val="000000" w:themeColor="text1"/>
              </w:rPr>
              <w:t>数据库系统</w:t>
            </w:r>
          </w:p>
        </w:tc>
        <w:tc>
          <w:tcPr>
            <w:tcW w:w="894" w:type="pct"/>
            <w:shd w:val="clear" w:color="auto" w:fill="auto"/>
            <w:tcMar>
              <w:top w:w="9" w:type="dxa"/>
              <w:left w:w="9" w:type="dxa"/>
              <w:bottom w:w="0" w:type="dxa"/>
              <w:right w:w="9" w:type="dxa"/>
            </w:tcMar>
            <w:vAlign w:val="center"/>
            <w:hideMark/>
          </w:tcPr>
          <w:p w14:paraId="51D7BFC4" w14:textId="77777777" w:rsidR="009B5317" w:rsidRPr="008238AF" w:rsidRDefault="009B5317" w:rsidP="00F32297">
            <w:pPr>
              <w:pStyle w:val="biao"/>
              <w:rPr>
                <w:color w:val="000000" w:themeColor="text1"/>
              </w:rPr>
            </w:pPr>
            <w:r w:rsidRPr="008238AF">
              <w:rPr>
                <w:rFonts w:hint="eastAsia"/>
                <w:color w:val="000000" w:themeColor="text1"/>
              </w:rPr>
              <w:t xml:space="preserve">　</w:t>
            </w:r>
          </w:p>
        </w:tc>
        <w:tc>
          <w:tcPr>
            <w:tcW w:w="1343" w:type="pct"/>
            <w:shd w:val="clear" w:color="auto" w:fill="auto"/>
            <w:tcMar>
              <w:top w:w="9" w:type="dxa"/>
              <w:left w:w="9" w:type="dxa"/>
              <w:bottom w:w="0" w:type="dxa"/>
              <w:right w:w="9" w:type="dxa"/>
            </w:tcMar>
            <w:vAlign w:val="center"/>
            <w:hideMark/>
          </w:tcPr>
          <w:p w14:paraId="5CE4AE66" w14:textId="77777777" w:rsidR="009B5317" w:rsidRPr="008238AF" w:rsidRDefault="009B5317" w:rsidP="00F32297">
            <w:pPr>
              <w:pStyle w:val="biao"/>
              <w:rPr>
                <w:color w:val="000000" w:themeColor="text1"/>
              </w:rPr>
            </w:pPr>
            <w:r w:rsidRPr="008238AF">
              <w:rPr>
                <w:rFonts w:hint="eastAsia"/>
                <w:color w:val="000000" w:themeColor="text1"/>
              </w:rPr>
              <w:t xml:space="preserve">　</w:t>
            </w:r>
          </w:p>
        </w:tc>
        <w:tc>
          <w:tcPr>
            <w:tcW w:w="896" w:type="pct"/>
            <w:shd w:val="clear" w:color="auto" w:fill="auto"/>
            <w:tcMar>
              <w:top w:w="9" w:type="dxa"/>
              <w:left w:w="9" w:type="dxa"/>
              <w:bottom w:w="0" w:type="dxa"/>
              <w:right w:w="9" w:type="dxa"/>
            </w:tcMar>
            <w:vAlign w:val="center"/>
            <w:hideMark/>
          </w:tcPr>
          <w:p w14:paraId="4C0363FC" w14:textId="77777777" w:rsidR="009B5317" w:rsidRPr="008238AF" w:rsidRDefault="009B5317" w:rsidP="00F32297">
            <w:pPr>
              <w:pStyle w:val="biao"/>
              <w:rPr>
                <w:color w:val="000000" w:themeColor="text1"/>
              </w:rPr>
            </w:pPr>
            <w:r w:rsidRPr="008238AF">
              <w:rPr>
                <w:rFonts w:hint="eastAsia"/>
                <w:color w:val="000000" w:themeColor="text1"/>
              </w:rPr>
              <w:t>以数据为中心</w:t>
            </w:r>
          </w:p>
        </w:tc>
        <w:tc>
          <w:tcPr>
            <w:tcW w:w="619" w:type="pct"/>
            <w:shd w:val="clear" w:color="auto" w:fill="auto"/>
            <w:tcMar>
              <w:top w:w="9" w:type="dxa"/>
              <w:left w:w="9" w:type="dxa"/>
              <w:bottom w:w="0" w:type="dxa"/>
              <w:right w:w="9" w:type="dxa"/>
            </w:tcMar>
            <w:vAlign w:val="center"/>
            <w:hideMark/>
          </w:tcPr>
          <w:p w14:paraId="391F87B9" w14:textId="77777777" w:rsidR="009B5317" w:rsidRPr="008238AF" w:rsidRDefault="009B5317" w:rsidP="00F32297">
            <w:pPr>
              <w:pStyle w:val="biao"/>
              <w:rPr>
                <w:color w:val="000000" w:themeColor="text1"/>
              </w:rPr>
            </w:pPr>
            <w:r w:rsidRPr="008238AF">
              <w:rPr>
                <w:rFonts w:hint="eastAsia"/>
                <w:color w:val="000000" w:themeColor="text1"/>
              </w:rPr>
              <w:t xml:space="preserve">　</w:t>
            </w:r>
          </w:p>
        </w:tc>
      </w:tr>
      <w:tr w:rsidR="009B5317" w:rsidRPr="008238AF" w14:paraId="705C5FE9" w14:textId="77777777" w:rsidTr="00F32297">
        <w:trPr>
          <w:trHeight w:val="20"/>
          <w:jc w:val="center"/>
        </w:trPr>
        <w:tc>
          <w:tcPr>
            <w:tcW w:w="548" w:type="pct"/>
            <w:vMerge/>
            <w:vAlign w:val="center"/>
            <w:hideMark/>
          </w:tcPr>
          <w:p w14:paraId="588E3E15" w14:textId="77777777" w:rsidR="009B5317" w:rsidRPr="008238AF" w:rsidRDefault="009B5317" w:rsidP="00F32297">
            <w:pPr>
              <w:pStyle w:val="biao"/>
              <w:rPr>
                <w:color w:val="000000" w:themeColor="text1"/>
              </w:rPr>
            </w:pPr>
          </w:p>
        </w:tc>
        <w:tc>
          <w:tcPr>
            <w:tcW w:w="700" w:type="pct"/>
            <w:shd w:val="clear" w:color="auto" w:fill="auto"/>
            <w:tcMar>
              <w:top w:w="9" w:type="dxa"/>
              <w:left w:w="9" w:type="dxa"/>
              <w:bottom w:w="0" w:type="dxa"/>
              <w:right w:w="9" w:type="dxa"/>
            </w:tcMar>
            <w:vAlign w:val="center"/>
            <w:hideMark/>
          </w:tcPr>
          <w:p w14:paraId="63F08744" w14:textId="77777777" w:rsidR="009B5317" w:rsidRPr="008238AF" w:rsidRDefault="009B5317" w:rsidP="00F32297">
            <w:pPr>
              <w:pStyle w:val="biao"/>
              <w:rPr>
                <w:color w:val="000000" w:themeColor="text1"/>
              </w:rPr>
            </w:pPr>
            <w:r w:rsidRPr="008238AF">
              <w:rPr>
                <w:rFonts w:hint="eastAsia"/>
                <w:color w:val="000000" w:themeColor="text1"/>
              </w:rPr>
              <w:t>黑板系统</w:t>
            </w:r>
          </w:p>
        </w:tc>
        <w:tc>
          <w:tcPr>
            <w:tcW w:w="894" w:type="pct"/>
            <w:shd w:val="clear" w:color="auto" w:fill="auto"/>
            <w:tcMar>
              <w:top w:w="9" w:type="dxa"/>
              <w:left w:w="9" w:type="dxa"/>
              <w:bottom w:w="0" w:type="dxa"/>
              <w:right w:w="9" w:type="dxa"/>
            </w:tcMar>
            <w:vAlign w:val="center"/>
            <w:hideMark/>
          </w:tcPr>
          <w:p w14:paraId="1D821B2A" w14:textId="77777777" w:rsidR="009B5317" w:rsidRPr="008238AF" w:rsidRDefault="009B5317" w:rsidP="00F32297">
            <w:pPr>
              <w:pStyle w:val="biao"/>
              <w:rPr>
                <w:color w:val="000000" w:themeColor="text1"/>
              </w:rPr>
            </w:pPr>
            <w:r w:rsidRPr="008238AF">
              <w:rPr>
                <w:rFonts w:hint="eastAsia"/>
                <w:color w:val="000000" w:themeColor="text1"/>
              </w:rPr>
              <w:t>可更改性和可维护性；可重用的知识源；容错性和健壮性</w:t>
            </w:r>
          </w:p>
        </w:tc>
        <w:tc>
          <w:tcPr>
            <w:tcW w:w="1343" w:type="pct"/>
            <w:shd w:val="clear" w:color="auto" w:fill="auto"/>
            <w:tcMar>
              <w:top w:w="9" w:type="dxa"/>
              <w:left w:w="9" w:type="dxa"/>
              <w:bottom w:w="0" w:type="dxa"/>
              <w:right w:w="9" w:type="dxa"/>
            </w:tcMar>
            <w:vAlign w:val="center"/>
            <w:hideMark/>
          </w:tcPr>
          <w:p w14:paraId="2358DD78" w14:textId="77777777" w:rsidR="009B5317" w:rsidRPr="008238AF" w:rsidRDefault="009B5317" w:rsidP="00F32297">
            <w:pPr>
              <w:pStyle w:val="biao"/>
              <w:rPr>
                <w:color w:val="000000" w:themeColor="text1"/>
              </w:rPr>
            </w:pPr>
            <w:r w:rsidRPr="008238AF">
              <w:rPr>
                <w:rFonts w:hint="eastAsia"/>
                <w:color w:val="000000" w:themeColor="text1"/>
              </w:rPr>
              <w:t>测试困难；不能保证有好的解决方案；难以建立好的控制策略；低效；开发困难；缺少并行机制。</w:t>
            </w:r>
          </w:p>
        </w:tc>
        <w:tc>
          <w:tcPr>
            <w:tcW w:w="896" w:type="pct"/>
            <w:shd w:val="clear" w:color="auto" w:fill="auto"/>
            <w:tcMar>
              <w:top w:w="9" w:type="dxa"/>
              <w:left w:w="9" w:type="dxa"/>
              <w:bottom w:w="0" w:type="dxa"/>
              <w:right w:w="9" w:type="dxa"/>
            </w:tcMar>
            <w:vAlign w:val="center"/>
            <w:hideMark/>
          </w:tcPr>
          <w:p w14:paraId="23351BD0" w14:textId="77777777" w:rsidR="009B5317" w:rsidRPr="008238AF" w:rsidRDefault="009B5317" w:rsidP="00F32297">
            <w:pPr>
              <w:pStyle w:val="biao"/>
              <w:rPr>
                <w:color w:val="000000" w:themeColor="text1"/>
              </w:rPr>
            </w:pPr>
            <w:r w:rsidRPr="008238AF">
              <w:rPr>
                <w:rFonts w:hint="eastAsia"/>
                <w:color w:val="000000" w:themeColor="text1"/>
              </w:rPr>
              <w:t>在以数据为中心的基础上，使用中心数据触发业务逻辑部件</w:t>
            </w:r>
          </w:p>
        </w:tc>
        <w:tc>
          <w:tcPr>
            <w:tcW w:w="619" w:type="pct"/>
            <w:shd w:val="clear" w:color="auto" w:fill="auto"/>
            <w:tcMar>
              <w:top w:w="9" w:type="dxa"/>
              <w:left w:w="9" w:type="dxa"/>
              <w:bottom w:w="0" w:type="dxa"/>
              <w:right w:w="9" w:type="dxa"/>
            </w:tcMar>
            <w:vAlign w:val="center"/>
            <w:hideMark/>
          </w:tcPr>
          <w:p w14:paraId="4778BE86" w14:textId="77777777" w:rsidR="009B5317" w:rsidRPr="008238AF" w:rsidRDefault="009B5317" w:rsidP="00F32297">
            <w:pPr>
              <w:pStyle w:val="biao"/>
              <w:rPr>
                <w:color w:val="000000" w:themeColor="text1"/>
              </w:rPr>
            </w:pPr>
            <w:r w:rsidRPr="008238AF">
              <w:rPr>
                <w:rFonts w:hint="eastAsia"/>
                <w:color w:val="000000" w:themeColor="text1"/>
              </w:rPr>
              <w:t>语音识别</w:t>
            </w:r>
          </w:p>
          <w:p w14:paraId="7E31EAD9" w14:textId="77777777" w:rsidR="009B5317" w:rsidRPr="008238AF" w:rsidRDefault="009B5317" w:rsidP="00F32297">
            <w:pPr>
              <w:pStyle w:val="biao"/>
              <w:rPr>
                <w:color w:val="000000" w:themeColor="text1"/>
              </w:rPr>
            </w:pPr>
            <w:r w:rsidRPr="008238AF">
              <w:rPr>
                <w:rFonts w:hint="eastAsia"/>
                <w:color w:val="000000" w:themeColor="text1"/>
              </w:rPr>
              <w:t>模式识别</w:t>
            </w:r>
          </w:p>
          <w:p w14:paraId="5C0B94AB" w14:textId="77777777" w:rsidR="009B5317" w:rsidRPr="008238AF" w:rsidRDefault="009B5317" w:rsidP="00F32297">
            <w:pPr>
              <w:pStyle w:val="biao"/>
              <w:rPr>
                <w:color w:val="000000" w:themeColor="text1"/>
              </w:rPr>
            </w:pPr>
            <w:r w:rsidRPr="008238AF">
              <w:rPr>
                <w:rFonts w:hint="eastAsia"/>
                <w:color w:val="000000" w:themeColor="text1"/>
              </w:rPr>
              <w:t>图像处理</w:t>
            </w:r>
          </w:p>
          <w:p w14:paraId="43535E7B" w14:textId="77777777" w:rsidR="009B5317" w:rsidRPr="008238AF" w:rsidRDefault="009B5317" w:rsidP="00F32297">
            <w:pPr>
              <w:pStyle w:val="biao"/>
              <w:rPr>
                <w:color w:val="000000" w:themeColor="text1"/>
              </w:rPr>
            </w:pPr>
            <w:r w:rsidRPr="008238AF">
              <w:rPr>
                <w:rFonts w:hint="eastAsia"/>
                <w:color w:val="000000" w:themeColor="text1"/>
              </w:rPr>
              <w:t>知识推理</w:t>
            </w:r>
          </w:p>
        </w:tc>
      </w:tr>
    </w:tbl>
    <w:p w14:paraId="22D85592"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2</w:t>
      </w:r>
      <w:r w:rsidRPr="008238AF">
        <w:rPr>
          <w:rFonts w:hint="eastAsia"/>
          <w:color w:val="000000" w:themeColor="text1"/>
        </w:rPr>
        <w:t>.</w:t>
      </w:r>
      <w:r w:rsidRPr="008238AF">
        <w:rPr>
          <w:color w:val="000000" w:themeColor="text1"/>
        </w:rPr>
        <w:t xml:space="preserve">6 </w:t>
      </w:r>
      <w:r w:rsidRPr="008238AF">
        <w:rPr>
          <w:rFonts w:hint="eastAsia"/>
          <w:color w:val="000000" w:themeColor="text1"/>
        </w:rPr>
        <w:t>闭环控制架构（过程控制）</w:t>
      </w:r>
    </w:p>
    <w:p w14:paraId="6057997B" w14:textId="77777777" w:rsidR="009B5317" w:rsidRPr="008238AF" w:rsidRDefault="009B5317" w:rsidP="009B5317">
      <w:pPr>
        <w:ind w:left="420" w:firstLineChars="0" w:firstLine="0"/>
        <w:jc w:val="center"/>
        <w:rPr>
          <w:color w:val="000000" w:themeColor="text1"/>
        </w:rPr>
      </w:pPr>
      <w:r w:rsidRPr="008238AF">
        <w:rPr>
          <w:color w:val="000000" w:themeColor="text1"/>
        </w:rPr>
        <w:object w:dxaOrig="7215" w:dyaOrig="3840" w14:anchorId="1F638EAF">
          <v:shape id="_x0000_i1038" type="#_x0000_t75" style="width:275.25pt;height:146.25pt" o:ole="">
            <v:imagedata r:id="rId54" o:title=""/>
          </v:shape>
          <o:OLEObject Type="Embed" ProgID="Visio.Drawing.15" ShapeID="_x0000_i1038" DrawAspect="Content" ObjectID="_1723890205" r:id="rId55"/>
        </w:object>
      </w:r>
    </w:p>
    <w:p w14:paraId="1BA7DC8D" w14:textId="77777777" w:rsidR="009B5317" w:rsidRPr="008238AF" w:rsidRDefault="009B5317" w:rsidP="009B5317">
      <w:pPr>
        <w:ind w:firstLine="420"/>
        <w:rPr>
          <w:color w:val="000000" w:themeColor="text1"/>
        </w:rPr>
      </w:pPr>
      <w:r w:rsidRPr="008238AF">
        <w:rPr>
          <w:rFonts w:hint="eastAsia"/>
          <w:color w:val="000000" w:themeColor="text1"/>
        </w:rPr>
        <w:t>当软件被用来操作一个物理系统时，软件与硬件之间可以粗略地表示为一个反馈循环，这个反馈循环通过接受一定的输入，确定一系列的输出，最终使环境达到一个新的状态。适合于嵌入式系统，涉及连续的动作与状态。</w:t>
      </w:r>
    </w:p>
    <w:p w14:paraId="11C4D109" w14:textId="77777777" w:rsidR="009B5317" w:rsidRPr="008238AF" w:rsidRDefault="009B5317" w:rsidP="009B5317">
      <w:pPr>
        <w:ind w:firstLine="420"/>
        <w:rPr>
          <w:color w:val="000000" w:themeColor="text1"/>
        </w:rPr>
      </w:pPr>
      <w:r w:rsidRPr="008238AF">
        <w:rPr>
          <w:rFonts w:hint="eastAsia"/>
          <w:color w:val="000000" w:themeColor="text1"/>
        </w:rPr>
        <w:t>适合于嵌入式系统，用于解决简单闭环控制问题。</w:t>
      </w:r>
    </w:p>
    <w:p w14:paraId="46940882" w14:textId="77777777" w:rsidR="009B5317" w:rsidRPr="008238AF" w:rsidRDefault="009B5317" w:rsidP="009B5317">
      <w:pPr>
        <w:ind w:firstLine="420"/>
        <w:rPr>
          <w:color w:val="000000" w:themeColor="text1"/>
        </w:rPr>
      </w:pPr>
      <w:r w:rsidRPr="008238AF">
        <w:rPr>
          <w:rFonts w:hint="eastAsia"/>
          <w:color w:val="000000" w:themeColor="text1"/>
        </w:rPr>
        <w:t>经典应用：空调温控，定速巡航。</w:t>
      </w:r>
    </w:p>
    <w:p w14:paraId="38172C95"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2.7 C2</w:t>
      </w:r>
      <w:r w:rsidRPr="008238AF">
        <w:rPr>
          <w:color w:val="000000" w:themeColor="text1"/>
        </w:rPr>
        <w:t>风格</w:t>
      </w:r>
    </w:p>
    <w:p w14:paraId="6C16234C" w14:textId="77777777" w:rsidR="009B5317" w:rsidRPr="008238AF" w:rsidRDefault="009B5317" w:rsidP="009B5317">
      <w:pPr>
        <w:pStyle w:val="biao"/>
        <w:rPr>
          <w:color w:val="000000" w:themeColor="text1"/>
        </w:rPr>
      </w:pPr>
      <w:r w:rsidRPr="008238AF">
        <w:rPr>
          <w:color w:val="000000" w:themeColor="text1"/>
        </w:rPr>
        <w:object w:dxaOrig="5356" w:dyaOrig="2161" w14:anchorId="496580CE">
          <v:shape id="_x0000_i1039" type="#_x0000_t75" style="width:162pt;height:65.25pt" o:ole="">
            <v:imagedata r:id="rId56" o:title=""/>
          </v:shape>
          <o:OLEObject Type="Embed" ProgID="Visio.Drawing.15" ShapeID="_x0000_i1039" DrawAspect="Content" ObjectID="_1723890206" r:id="rId57"/>
        </w:object>
      </w:r>
    </w:p>
    <w:p w14:paraId="28550C47" w14:textId="77777777" w:rsidR="009B5317" w:rsidRPr="008238AF" w:rsidRDefault="009B5317" w:rsidP="009B5317">
      <w:pPr>
        <w:ind w:firstLine="420"/>
        <w:rPr>
          <w:color w:val="000000" w:themeColor="text1"/>
        </w:rPr>
      </w:pPr>
      <w:r w:rsidRPr="008238AF">
        <w:rPr>
          <w:rFonts w:hint="eastAsia"/>
          <w:color w:val="000000" w:themeColor="text1"/>
        </w:rPr>
        <w:t>C2架构的基本规则：</w:t>
      </w:r>
    </w:p>
    <w:p w14:paraId="61C4C866" w14:textId="77777777" w:rsidR="009B5317" w:rsidRPr="008238AF" w:rsidRDefault="009B5317" w:rsidP="009B5317">
      <w:pPr>
        <w:ind w:firstLine="420"/>
        <w:rPr>
          <w:color w:val="000000" w:themeColor="text1"/>
        </w:rPr>
      </w:pPr>
      <w:r w:rsidRPr="008238AF">
        <w:rPr>
          <w:rFonts w:hint="eastAsia"/>
          <w:color w:val="000000" w:themeColor="text1"/>
        </w:rPr>
        <w:t>构件和连接件都有一个顶部和一个底部。</w:t>
      </w:r>
    </w:p>
    <w:p w14:paraId="5548CB44" w14:textId="77777777" w:rsidR="009B5317" w:rsidRPr="008238AF" w:rsidRDefault="009B5317" w:rsidP="009B5317">
      <w:pPr>
        <w:ind w:firstLine="420"/>
        <w:rPr>
          <w:color w:val="000000" w:themeColor="text1"/>
        </w:rPr>
      </w:pPr>
      <w:r w:rsidRPr="008238AF">
        <w:rPr>
          <w:rFonts w:hint="eastAsia"/>
          <w:color w:val="000000" w:themeColor="text1"/>
        </w:rPr>
        <w:t>构件的顶部要连接到连接件的底部，构件的底部要连接到连接件的顶部，构件之间不允许直连</w:t>
      </w:r>
    </w:p>
    <w:p w14:paraId="64AAE437" w14:textId="77777777" w:rsidR="009B5317" w:rsidRPr="008238AF" w:rsidRDefault="009B5317" w:rsidP="009B5317">
      <w:pPr>
        <w:ind w:firstLine="420"/>
        <w:rPr>
          <w:color w:val="000000" w:themeColor="text1"/>
        </w:rPr>
      </w:pPr>
      <w:r w:rsidRPr="008238AF">
        <w:rPr>
          <w:rFonts w:hint="eastAsia"/>
          <w:color w:val="000000" w:themeColor="text1"/>
        </w:rPr>
        <w:t>一个连接件可以和任意数目的其它构件和连接件连接</w:t>
      </w:r>
    </w:p>
    <w:p w14:paraId="0B01FD22" w14:textId="77777777" w:rsidR="009B5317" w:rsidRPr="008238AF" w:rsidRDefault="009B5317" w:rsidP="009B5317">
      <w:pPr>
        <w:ind w:firstLine="420"/>
        <w:rPr>
          <w:color w:val="000000" w:themeColor="text1"/>
        </w:rPr>
      </w:pPr>
      <w:r w:rsidRPr="008238AF">
        <w:rPr>
          <w:rFonts w:hint="eastAsia"/>
          <w:color w:val="000000" w:themeColor="text1"/>
        </w:rPr>
        <w:t>当两个连接件进行直接连接时，必须由其中一个的底部到另一个的顶部。</w:t>
      </w:r>
    </w:p>
    <w:p w14:paraId="6658AB16" w14:textId="77777777" w:rsidR="009B5317" w:rsidRPr="008238AF" w:rsidRDefault="009B5317" w:rsidP="009B5317">
      <w:pPr>
        <w:ind w:firstLine="420"/>
        <w:rPr>
          <w:color w:val="000000" w:themeColor="text1"/>
        </w:rPr>
      </w:pPr>
    </w:p>
    <w:p w14:paraId="72A84B7F" w14:textId="77777777" w:rsidR="009B5317" w:rsidRPr="008238AF" w:rsidRDefault="009B5317" w:rsidP="009B5317">
      <w:pPr>
        <w:pStyle w:val="3"/>
        <w:ind w:firstLine="422"/>
        <w:rPr>
          <w:color w:val="000000" w:themeColor="text1"/>
        </w:rPr>
      </w:pPr>
      <w:bookmarkStart w:id="32" w:name="_Toc105689306"/>
      <w:r w:rsidRPr="008238AF">
        <w:rPr>
          <w:rFonts w:hint="eastAsia"/>
          <w:color w:val="000000" w:themeColor="text1"/>
        </w:rPr>
        <w:t>2.</w:t>
      </w:r>
      <w:r w:rsidR="005F6B25">
        <w:rPr>
          <w:color w:val="000000" w:themeColor="text1"/>
        </w:rPr>
        <w:t>3</w:t>
      </w:r>
      <w:r w:rsidRPr="008238AF">
        <w:rPr>
          <w:color w:val="000000" w:themeColor="text1"/>
        </w:rPr>
        <w:t xml:space="preserve"> </w:t>
      </w:r>
      <w:r w:rsidRPr="008238AF">
        <w:rPr>
          <w:rFonts w:hint="eastAsia"/>
          <w:color w:val="000000" w:themeColor="text1"/>
        </w:rPr>
        <w:t>典型架构应用</w:t>
      </w:r>
      <w:bookmarkEnd w:id="32"/>
    </w:p>
    <w:p w14:paraId="3D65458B" w14:textId="77777777" w:rsidR="009B5317" w:rsidRPr="008238AF" w:rsidRDefault="009B5317" w:rsidP="009B5317">
      <w:pPr>
        <w:pStyle w:val="4"/>
        <w:rPr>
          <w:color w:val="000000" w:themeColor="text1"/>
        </w:rPr>
      </w:pPr>
      <w:r w:rsidRPr="008238AF">
        <w:rPr>
          <w:rFonts w:hint="eastAsia"/>
          <w:color w:val="000000" w:themeColor="text1"/>
        </w:rPr>
        <w:t>2.</w:t>
      </w:r>
      <w:r w:rsidR="005F6B25">
        <w:rPr>
          <w:color w:val="000000" w:themeColor="text1"/>
        </w:rPr>
        <w:t>3</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层次架构</w:t>
      </w:r>
    </w:p>
    <w:p w14:paraId="7129A974"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560B2AC6" wp14:editId="0574DE7A">
            <wp:extent cx="3863153" cy="2152111"/>
            <wp:effectExtent l="0" t="0" r="444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1251" cy="2162193"/>
                    </a:xfrm>
                    <a:prstGeom prst="rect">
                      <a:avLst/>
                    </a:prstGeom>
                  </pic:spPr>
                </pic:pic>
              </a:graphicData>
            </a:graphic>
          </wp:inline>
        </w:drawing>
      </w:r>
    </w:p>
    <w:p w14:paraId="6656BDAD" w14:textId="77777777" w:rsidR="009B5317" w:rsidRPr="008238AF" w:rsidRDefault="009B5317" w:rsidP="009B5317">
      <w:pPr>
        <w:ind w:firstLine="420"/>
        <w:rPr>
          <w:color w:val="000000" w:themeColor="text1"/>
        </w:rPr>
      </w:pPr>
      <w:r w:rsidRPr="008238AF">
        <w:rPr>
          <w:rFonts w:hint="eastAsia"/>
          <w:color w:val="000000" w:themeColor="text1"/>
        </w:rPr>
        <w:t>（1）MVC</w:t>
      </w:r>
      <w:r w:rsidRPr="008238AF">
        <w:rPr>
          <w:color w:val="000000" w:themeColor="text1"/>
        </w:rPr>
        <w:t xml:space="preserve"> </w:t>
      </w:r>
    </w:p>
    <w:p w14:paraId="28B77D7A" w14:textId="77777777" w:rsidR="009B5317" w:rsidRPr="008238AF" w:rsidRDefault="009B5317" w:rsidP="009B5317">
      <w:pPr>
        <w:ind w:firstLine="420"/>
        <w:rPr>
          <w:color w:val="000000" w:themeColor="text1"/>
        </w:rPr>
      </w:pPr>
      <w:r w:rsidRPr="008238AF">
        <w:rPr>
          <w:rFonts w:hint="eastAsia"/>
          <w:bCs/>
          <w:color w:val="000000" w:themeColor="text1"/>
        </w:rPr>
        <w:t>Model（模型）</w:t>
      </w:r>
      <w:r w:rsidRPr="008238AF">
        <w:rPr>
          <w:rFonts w:hint="eastAsia"/>
          <w:color w:val="000000" w:themeColor="text1"/>
        </w:rPr>
        <w:t>是应用程序中用于处理应用程序数据逻辑的部分。通常模型对象负责在数据库中存取数据。</w:t>
      </w:r>
    </w:p>
    <w:p w14:paraId="22556CD1" w14:textId="77777777" w:rsidR="009B5317" w:rsidRPr="008238AF" w:rsidRDefault="009B5317" w:rsidP="009B5317">
      <w:pPr>
        <w:ind w:firstLine="420"/>
        <w:rPr>
          <w:color w:val="000000" w:themeColor="text1"/>
        </w:rPr>
      </w:pPr>
      <w:r w:rsidRPr="008238AF">
        <w:rPr>
          <w:rFonts w:hint="eastAsia"/>
          <w:bCs/>
          <w:color w:val="000000" w:themeColor="text1"/>
        </w:rPr>
        <w:t>View（视图）</w:t>
      </w:r>
      <w:r w:rsidRPr="008238AF">
        <w:rPr>
          <w:rFonts w:hint="eastAsia"/>
          <w:color w:val="000000" w:themeColor="text1"/>
        </w:rPr>
        <w:t>是应用程序中处理数据显示的部分。通常视图是依据模型数据创建的。</w:t>
      </w:r>
    </w:p>
    <w:p w14:paraId="423C49F2" w14:textId="77777777" w:rsidR="009B5317" w:rsidRPr="008238AF" w:rsidRDefault="009B5317" w:rsidP="009B5317">
      <w:pPr>
        <w:ind w:firstLine="420"/>
        <w:rPr>
          <w:color w:val="000000" w:themeColor="text1"/>
        </w:rPr>
      </w:pPr>
      <w:r w:rsidRPr="008238AF">
        <w:rPr>
          <w:rFonts w:hint="eastAsia"/>
          <w:bCs/>
          <w:color w:val="000000" w:themeColor="text1"/>
        </w:rPr>
        <w:t>Controller（控制器）</w:t>
      </w:r>
      <w:r w:rsidRPr="008238AF">
        <w:rPr>
          <w:rFonts w:hint="eastAsia"/>
          <w:color w:val="000000" w:themeColor="text1"/>
        </w:rPr>
        <w:t>是应用程序中处理用户交互的部分。通常控制器负责从视图读取数据，控制用户输入，并向模型发送数据。</w:t>
      </w:r>
    </w:p>
    <w:p w14:paraId="1DED8F59" w14:textId="77777777" w:rsidR="009B5317" w:rsidRPr="008238AF" w:rsidRDefault="009B5317" w:rsidP="009B5317">
      <w:pPr>
        <w:ind w:firstLine="420"/>
        <w:rPr>
          <w:color w:val="000000" w:themeColor="text1"/>
        </w:rPr>
      </w:pPr>
      <w:r w:rsidRPr="008238AF">
        <w:rPr>
          <w:rFonts w:hint="eastAsia"/>
          <w:color w:val="000000" w:themeColor="text1"/>
        </w:rPr>
        <w:t>J2EE体系结构中：</w:t>
      </w:r>
    </w:p>
    <w:p w14:paraId="3DA11948" w14:textId="77777777" w:rsidR="009B5317" w:rsidRPr="008238AF" w:rsidRDefault="009B5317" w:rsidP="009B5317">
      <w:pPr>
        <w:ind w:firstLine="420"/>
        <w:rPr>
          <w:color w:val="000000" w:themeColor="text1"/>
        </w:rPr>
      </w:pPr>
      <w:r w:rsidRPr="008238AF">
        <w:rPr>
          <w:rFonts w:hint="eastAsia"/>
          <w:bCs/>
          <w:color w:val="000000" w:themeColor="text1"/>
        </w:rPr>
        <w:t>视图</w:t>
      </w:r>
      <w:r w:rsidRPr="008238AF">
        <w:rPr>
          <w:rFonts w:hint="eastAsia"/>
          <w:color w:val="000000" w:themeColor="text1"/>
        </w:rPr>
        <w:t>（View）：JSP</w:t>
      </w:r>
    </w:p>
    <w:p w14:paraId="6853B1BA" w14:textId="77777777" w:rsidR="009B5317" w:rsidRPr="008238AF" w:rsidRDefault="009B5317" w:rsidP="009B5317">
      <w:pPr>
        <w:ind w:firstLine="420"/>
        <w:rPr>
          <w:color w:val="000000" w:themeColor="text1"/>
        </w:rPr>
      </w:pPr>
      <w:r w:rsidRPr="008238AF">
        <w:rPr>
          <w:rFonts w:hint="eastAsia"/>
          <w:bCs/>
          <w:color w:val="000000" w:themeColor="text1"/>
        </w:rPr>
        <w:t>控制</w:t>
      </w:r>
      <w:r w:rsidRPr="008238AF">
        <w:rPr>
          <w:rFonts w:hint="eastAsia"/>
          <w:color w:val="000000" w:themeColor="text1"/>
        </w:rPr>
        <w:t>（Controller）：Servlet</w:t>
      </w:r>
    </w:p>
    <w:p w14:paraId="6DD60CDA" w14:textId="77777777" w:rsidR="009B5317" w:rsidRPr="008238AF" w:rsidRDefault="009B5317" w:rsidP="009B5317">
      <w:pPr>
        <w:ind w:firstLine="420"/>
        <w:rPr>
          <w:color w:val="000000" w:themeColor="text1"/>
        </w:rPr>
      </w:pPr>
      <w:r w:rsidRPr="008238AF">
        <w:rPr>
          <w:rFonts w:hint="eastAsia"/>
          <w:bCs/>
          <w:color w:val="000000" w:themeColor="text1"/>
        </w:rPr>
        <w:t>模型</w:t>
      </w:r>
      <w:r w:rsidRPr="008238AF">
        <w:rPr>
          <w:rFonts w:hint="eastAsia"/>
          <w:color w:val="000000" w:themeColor="text1"/>
        </w:rPr>
        <w:t>（Model）：Entity Bean、Session Bean</w:t>
      </w:r>
    </w:p>
    <w:p w14:paraId="47B7F0B2" w14:textId="77777777" w:rsidR="009B5317" w:rsidRPr="008238AF" w:rsidRDefault="009B5317" w:rsidP="009B5317">
      <w:pPr>
        <w:ind w:firstLine="420"/>
        <w:rPr>
          <w:color w:val="000000" w:themeColor="text1"/>
        </w:rPr>
      </w:pPr>
      <w:r w:rsidRPr="008238AF">
        <w:rPr>
          <w:rFonts w:hint="eastAsia"/>
          <w:color w:val="000000" w:themeColor="text1"/>
        </w:rPr>
        <w:t>MVP的优点：</w:t>
      </w:r>
    </w:p>
    <w:p w14:paraId="7699ACE9" w14:textId="77777777" w:rsidR="009B5317" w:rsidRPr="008238AF" w:rsidRDefault="009B5317" w:rsidP="009B5317">
      <w:pPr>
        <w:ind w:firstLine="420"/>
        <w:rPr>
          <w:color w:val="000000" w:themeColor="text1"/>
        </w:rPr>
      </w:pPr>
      <w:r w:rsidRPr="008238AF">
        <w:rPr>
          <w:rFonts w:hint="eastAsia"/>
          <w:color w:val="000000" w:themeColor="text1"/>
        </w:rPr>
        <w:t>模型与视图完全分离，我们可以修改视图而不影响模型。</w:t>
      </w:r>
    </w:p>
    <w:p w14:paraId="008B5518" w14:textId="77777777" w:rsidR="009B5317" w:rsidRPr="008238AF" w:rsidRDefault="009B5317" w:rsidP="009B5317">
      <w:pPr>
        <w:ind w:firstLine="420"/>
        <w:rPr>
          <w:color w:val="000000" w:themeColor="text1"/>
        </w:rPr>
      </w:pPr>
      <w:r w:rsidRPr="008238AF">
        <w:rPr>
          <w:rFonts w:hint="eastAsia"/>
          <w:color w:val="000000" w:themeColor="text1"/>
        </w:rPr>
        <w:t>可以更高效地使用模型，因为所以的交互都发生在一个地方——Presenter内部。</w:t>
      </w:r>
    </w:p>
    <w:p w14:paraId="7C4C234D" w14:textId="77777777" w:rsidR="009B5317" w:rsidRPr="008238AF" w:rsidRDefault="009B5317" w:rsidP="009B5317">
      <w:pPr>
        <w:ind w:firstLine="420"/>
        <w:rPr>
          <w:color w:val="000000" w:themeColor="text1"/>
        </w:rPr>
      </w:pPr>
      <w:r w:rsidRPr="008238AF">
        <w:rPr>
          <w:rFonts w:hint="eastAsia"/>
          <w:color w:val="000000" w:themeColor="text1"/>
        </w:rPr>
        <w:t>我们可以将一个Presener用于多个视图，而不需要改变Presenter的逻辑。这个特性非常的有用，因为视图的变化总是比模型的变化频繁。</w:t>
      </w:r>
    </w:p>
    <w:p w14:paraId="0FF339E9" w14:textId="77777777" w:rsidR="009B5317" w:rsidRPr="008238AF" w:rsidRDefault="009B5317" w:rsidP="009B5317">
      <w:pPr>
        <w:ind w:firstLine="420"/>
        <w:rPr>
          <w:color w:val="000000" w:themeColor="text1"/>
        </w:rPr>
      </w:pPr>
      <w:r w:rsidRPr="008238AF">
        <w:rPr>
          <w:rFonts w:hint="eastAsia"/>
          <w:color w:val="000000" w:themeColor="text1"/>
        </w:rPr>
        <w:t>如果我们把逻辑放在Presenter中，那么我们就可以脱离用户接口来测试这些逻辑（单元测试）</w:t>
      </w:r>
    </w:p>
    <w:p w14:paraId="0101651B" w14:textId="77777777" w:rsidR="009B5317" w:rsidRPr="008238AF" w:rsidRDefault="009B5317" w:rsidP="009B5317">
      <w:pPr>
        <w:pStyle w:val="4"/>
        <w:rPr>
          <w:color w:val="000000" w:themeColor="text1"/>
        </w:rPr>
      </w:pPr>
      <w:r w:rsidRPr="008238AF">
        <w:rPr>
          <w:rFonts w:hint="eastAsia"/>
          <w:color w:val="000000" w:themeColor="text1"/>
        </w:rPr>
        <w:t>2.</w:t>
      </w:r>
      <w:r w:rsidR="005F6B25">
        <w:rPr>
          <w:color w:val="000000" w:themeColor="text1"/>
        </w:rPr>
        <w:t>3.2</w:t>
      </w:r>
      <w:r w:rsidRPr="008238AF">
        <w:rPr>
          <w:color w:val="000000" w:themeColor="text1"/>
        </w:rPr>
        <w:t xml:space="preserve"> </w:t>
      </w:r>
      <w:r w:rsidRPr="008238AF">
        <w:rPr>
          <w:rFonts w:hint="eastAsia"/>
          <w:color w:val="000000" w:themeColor="text1"/>
        </w:rPr>
        <w:t>基于服务的架构</w:t>
      </w:r>
      <w:r w:rsidRPr="008238AF">
        <w:rPr>
          <w:rFonts w:hint="eastAsia"/>
          <w:color w:val="000000" w:themeColor="text1"/>
        </w:rPr>
        <w:t>(SOA)</w:t>
      </w:r>
    </w:p>
    <w:p w14:paraId="2D907EE6" w14:textId="77777777" w:rsidR="009B5317" w:rsidRPr="008238AF" w:rsidRDefault="009B5317" w:rsidP="009B5317">
      <w:pPr>
        <w:ind w:firstLine="420"/>
        <w:rPr>
          <w:color w:val="000000" w:themeColor="text1"/>
        </w:rPr>
      </w:pPr>
      <w:r w:rsidRPr="008238AF">
        <w:rPr>
          <w:rFonts w:hint="eastAsia"/>
          <w:color w:val="000000" w:themeColor="text1"/>
        </w:rPr>
        <w:t>（1）典型的S</w:t>
      </w:r>
      <w:r w:rsidRPr="008238AF">
        <w:rPr>
          <w:color w:val="000000" w:themeColor="text1"/>
        </w:rPr>
        <w:t>OA</w:t>
      </w:r>
      <w:r w:rsidRPr="008238AF">
        <w:rPr>
          <w:rFonts w:hint="eastAsia"/>
          <w:color w:val="000000" w:themeColor="text1"/>
        </w:rPr>
        <w:t>架构</w:t>
      </w:r>
    </w:p>
    <w:p w14:paraId="1B60F8FA" w14:textId="77777777" w:rsidR="009B5317" w:rsidRPr="008238AF" w:rsidRDefault="009B5317" w:rsidP="009B5317">
      <w:pPr>
        <w:pStyle w:val="biao"/>
        <w:rPr>
          <w:color w:val="000000" w:themeColor="text1"/>
        </w:rPr>
      </w:pPr>
      <w:r w:rsidRPr="008238AF">
        <w:rPr>
          <w:color w:val="000000" w:themeColor="text1"/>
        </w:rPr>
        <w:object w:dxaOrig="7006" w:dyaOrig="2881" w14:anchorId="6F879B0D">
          <v:shape id="_x0000_i1040" type="#_x0000_t75" style="width:266.25pt;height:108.75pt" o:ole="">
            <v:imagedata r:id="rId59" o:title=""/>
          </v:shape>
          <o:OLEObject Type="Embed" ProgID="Visio.Drawing.15" ShapeID="_x0000_i1040" DrawAspect="Content" ObjectID="_1723890207" r:id="rId60"/>
        </w:object>
      </w:r>
    </w:p>
    <w:p w14:paraId="723C4F5E" w14:textId="77777777" w:rsidR="009B5317" w:rsidRPr="008238AF" w:rsidRDefault="009B5317" w:rsidP="009B5317">
      <w:pPr>
        <w:ind w:firstLine="420"/>
        <w:rPr>
          <w:color w:val="000000" w:themeColor="text1"/>
        </w:rPr>
      </w:pPr>
      <w:r w:rsidRPr="008238AF">
        <w:rPr>
          <w:rFonts w:hint="eastAsia"/>
          <w:color w:val="000000" w:themeColor="text1"/>
        </w:rPr>
        <w:t>（2）单个服务的内部结构</w:t>
      </w:r>
    </w:p>
    <w:p w14:paraId="0EBDC8B8" w14:textId="77777777" w:rsidR="009B5317" w:rsidRPr="008238AF" w:rsidRDefault="009B5317" w:rsidP="009B5317">
      <w:pPr>
        <w:pStyle w:val="biao"/>
        <w:rPr>
          <w:color w:val="000000" w:themeColor="text1"/>
        </w:rPr>
      </w:pPr>
      <w:r w:rsidRPr="008238AF">
        <w:rPr>
          <w:color w:val="000000" w:themeColor="text1"/>
        </w:rPr>
        <w:object w:dxaOrig="8773" w:dyaOrig="1753" w14:anchorId="40542C6C">
          <v:shape id="_x0000_i1041" type="#_x0000_t75" style="width:346.5pt;height:69pt" o:ole="">
            <v:imagedata r:id="rId61" o:title=""/>
          </v:shape>
          <o:OLEObject Type="Embed" ProgID="Visio.Drawing.15" ShapeID="_x0000_i1041" DrawAspect="Content" ObjectID="_1723890208" r:id="rId62"/>
        </w:object>
      </w:r>
    </w:p>
    <w:p w14:paraId="21C9E495" w14:textId="77777777" w:rsidR="009B5317" w:rsidRPr="008238AF" w:rsidRDefault="009B5317" w:rsidP="009B5317">
      <w:pPr>
        <w:ind w:firstLine="420"/>
        <w:rPr>
          <w:color w:val="000000" w:themeColor="text1"/>
        </w:rPr>
      </w:pPr>
      <w:r w:rsidRPr="008238AF">
        <w:rPr>
          <w:rFonts w:hint="eastAsia"/>
          <w:color w:val="000000" w:themeColor="text1"/>
        </w:rPr>
        <w:t>（3）S</w:t>
      </w:r>
      <w:r w:rsidRPr="008238AF">
        <w:rPr>
          <w:color w:val="000000" w:themeColor="text1"/>
        </w:rPr>
        <w:t>OA</w:t>
      </w:r>
      <w:r w:rsidRPr="008238AF">
        <w:rPr>
          <w:rFonts w:hint="eastAsia"/>
          <w:color w:val="000000" w:themeColor="text1"/>
        </w:rPr>
        <w:t>层次和特点</w:t>
      </w:r>
    </w:p>
    <w:p w14:paraId="5952E246"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7838F7E2" wp14:editId="3C8A9256">
            <wp:extent cx="1165031" cy="11620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76098" cy="1173089"/>
                    </a:xfrm>
                    <a:prstGeom prst="rect">
                      <a:avLst/>
                    </a:prstGeom>
                    <a:noFill/>
                  </pic:spPr>
                </pic:pic>
              </a:graphicData>
            </a:graphic>
          </wp:inline>
        </w:drawing>
      </w:r>
    </w:p>
    <w:p w14:paraId="5BBF6F78" w14:textId="77777777" w:rsidR="009B5317" w:rsidRPr="008238AF" w:rsidRDefault="009B5317" w:rsidP="009B5317">
      <w:pPr>
        <w:ind w:firstLine="420"/>
        <w:rPr>
          <w:color w:val="000000" w:themeColor="text1"/>
        </w:rPr>
      </w:pPr>
      <w:r w:rsidRPr="008238AF">
        <w:rPr>
          <w:rFonts w:hint="eastAsia"/>
          <w:color w:val="000000" w:themeColor="text1"/>
        </w:rPr>
        <w:t>服务是标准化程度更高的构件。</w:t>
      </w:r>
    </w:p>
    <w:p w14:paraId="5A2438D7" w14:textId="77777777" w:rsidR="009B5317" w:rsidRPr="008238AF" w:rsidRDefault="009B5317" w:rsidP="009B5317">
      <w:pPr>
        <w:ind w:firstLine="420"/>
        <w:rPr>
          <w:color w:val="000000" w:themeColor="text1"/>
        </w:rPr>
      </w:pPr>
      <w:r w:rsidRPr="008238AF">
        <w:rPr>
          <w:rFonts w:hint="eastAsia"/>
          <w:color w:val="000000" w:themeColor="text1"/>
        </w:rPr>
        <w:t>服务构件粗粒度，传统构件细粒度居多（粗粒度）</w:t>
      </w:r>
    </w:p>
    <w:p w14:paraId="3AA57FAD" w14:textId="77777777" w:rsidR="009B5317" w:rsidRPr="008238AF" w:rsidRDefault="009B5317" w:rsidP="009B5317">
      <w:pPr>
        <w:ind w:firstLine="420"/>
        <w:rPr>
          <w:color w:val="000000" w:themeColor="text1"/>
        </w:rPr>
      </w:pPr>
      <w:r w:rsidRPr="008238AF">
        <w:rPr>
          <w:rFonts w:hint="eastAsia"/>
          <w:color w:val="000000" w:themeColor="text1"/>
        </w:rPr>
        <w:t>服务构件的接口是标准的，主要是WSDL接口，传统构件常以具体API形式出现（标准化结构）</w:t>
      </w:r>
    </w:p>
    <w:p w14:paraId="7A1FD514" w14:textId="77777777" w:rsidR="009B5317" w:rsidRPr="008238AF" w:rsidRDefault="009B5317" w:rsidP="009B5317">
      <w:pPr>
        <w:ind w:firstLine="420"/>
        <w:rPr>
          <w:color w:val="000000" w:themeColor="text1"/>
        </w:rPr>
      </w:pPr>
      <w:r w:rsidRPr="008238AF">
        <w:rPr>
          <w:rFonts w:hint="eastAsia"/>
          <w:color w:val="000000" w:themeColor="text1"/>
        </w:rPr>
        <w:t>服务构件的实现与语言无关，传统构件绑定某种特定语言</w:t>
      </w:r>
    </w:p>
    <w:p w14:paraId="323E5A2D" w14:textId="77777777" w:rsidR="009B5317" w:rsidRPr="008238AF" w:rsidRDefault="009B5317" w:rsidP="009B5317">
      <w:pPr>
        <w:ind w:firstLine="420"/>
        <w:rPr>
          <w:color w:val="000000" w:themeColor="text1"/>
        </w:rPr>
      </w:pPr>
      <w:r w:rsidRPr="008238AF">
        <w:rPr>
          <w:rFonts w:hint="eastAsia"/>
          <w:color w:val="000000" w:themeColor="text1"/>
        </w:rPr>
        <w:t>服务构件可以通过构件容器提供QoS的服务，传统构件完全由程序代码直接控制（松耦合）</w:t>
      </w:r>
    </w:p>
    <w:p w14:paraId="1D163835" w14:textId="77777777" w:rsidR="009B5317" w:rsidRPr="008238AF" w:rsidRDefault="009B5317" w:rsidP="009B5317">
      <w:pPr>
        <w:ind w:firstLine="420"/>
        <w:rPr>
          <w:color w:val="000000" w:themeColor="text1"/>
        </w:rPr>
      </w:pPr>
      <w:r w:rsidRPr="008238AF">
        <w:rPr>
          <w:rFonts w:hint="eastAsia"/>
          <w:color w:val="000000" w:themeColor="text1"/>
        </w:rPr>
        <w:t>（</w:t>
      </w:r>
      <w:r w:rsidR="00406519">
        <w:rPr>
          <w:rFonts w:hint="eastAsia"/>
          <w:color w:val="000000" w:themeColor="text1"/>
        </w:rPr>
        <w:t>4</w:t>
      </w:r>
      <w:r w:rsidRPr="008238AF">
        <w:rPr>
          <w:rFonts w:hint="eastAsia"/>
          <w:color w:val="000000" w:themeColor="text1"/>
        </w:rPr>
        <w:t>）SOA的实现方式</w:t>
      </w:r>
    </w:p>
    <w:p w14:paraId="78770425" w14:textId="77777777" w:rsidR="009B5317" w:rsidRPr="008238AF" w:rsidRDefault="009B5317" w:rsidP="009B5317">
      <w:pPr>
        <w:ind w:firstLine="420"/>
        <w:rPr>
          <w:color w:val="000000" w:themeColor="text1"/>
        </w:rPr>
      </w:pPr>
      <w:r w:rsidRPr="008238AF">
        <w:rPr>
          <w:rFonts w:hint="eastAsia"/>
          <w:color w:val="000000" w:themeColor="text1"/>
        </w:rPr>
        <w:t>SOA的实现方式 – Web Service</w:t>
      </w:r>
    </w:p>
    <w:p w14:paraId="08E6F6CE"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2B1CC330" wp14:editId="0978C908">
            <wp:extent cx="3270545" cy="2120221"/>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5206" cy="2136208"/>
                    </a:xfrm>
                    <a:prstGeom prst="rect">
                      <a:avLst/>
                    </a:prstGeom>
                    <a:noFill/>
                  </pic:spPr>
                </pic:pic>
              </a:graphicData>
            </a:graphic>
          </wp:inline>
        </w:drawing>
      </w:r>
    </w:p>
    <w:p w14:paraId="1F96FDF3" w14:textId="77777777" w:rsidR="009B5317" w:rsidRPr="008238AF" w:rsidRDefault="009B5317" w:rsidP="009B5317">
      <w:pPr>
        <w:ind w:firstLine="420"/>
        <w:rPr>
          <w:color w:val="000000" w:themeColor="text1"/>
        </w:rPr>
      </w:pPr>
      <w:r w:rsidRPr="008238AF">
        <w:rPr>
          <w:rFonts w:hint="eastAsia"/>
          <w:color w:val="000000" w:themeColor="text1"/>
        </w:rPr>
        <w:t>底层传输层</w:t>
      </w:r>
    </w:p>
    <w:p w14:paraId="7E992732" w14:textId="77777777" w:rsidR="009B5317" w:rsidRPr="008238AF" w:rsidRDefault="009B5317" w:rsidP="009B5317">
      <w:pPr>
        <w:ind w:firstLine="420"/>
        <w:rPr>
          <w:color w:val="000000" w:themeColor="text1"/>
        </w:rPr>
      </w:pPr>
      <w:r w:rsidRPr="008238AF">
        <w:rPr>
          <w:rFonts w:hint="eastAsia"/>
          <w:color w:val="000000" w:themeColor="text1"/>
        </w:rPr>
        <w:t>服务通信协议层</w:t>
      </w:r>
    </w:p>
    <w:p w14:paraId="548193C9" w14:textId="77777777" w:rsidR="009B5317" w:rsidRPr="008238AF" w:rsidRDefault="009B5317" w:rsidP="009B5317">
      <w:pPr>
        <w:ind w:firstLine="420"/>
        <w:rPr>
          <w:color w:val="000000" w:themeColor="text1"/>
        </w:rPr>
      </w:pPr>
      <w:r w:rsidRPr="008238AF">
        <w:rPr>
          <w:rFonts w:hint="eastAsia"/>
          <w:color w:val="000000" w:themeColor="text1"/>
        </w:rPr>
        <w:t>服务描述层</w:t>
      </w:r>
    </w:p>
    <w:p w14:paraId="0A0F7225" w14:textId="77777777" w:rsidR="009B5317" w:rsidRPr="008238AF" w:rsidRDefault="009B5317" w:rsidP="009B5317">
      <w:pPr>
        <w:ind w:firstLine="420"/>
        <w:rPr>
          <w:color w:val="000000" w:themeColor="text1"/>
        </w:rPr>
      </w:pPr>
      <w:r w:rsidRPr="008238AF">
        <w:rPr>
          <w:rFonts w:hint="eastAsia"/>
          <w:color w:val="000000" w:themeColor="text1"/>
        </w:rPr>
        <w:t>服务层</w:t>
      </w:r>
    </w:p>
    <w:p w14:paraId="0D9AAD0B" w14:textId="77777777" w:rsidR="009B5317" w:rsidRPr="008238AF" w:rsidRDefault="009B5317" w:rsidP="009B5317">
      <w:pPr>
        <w:ind w:firstLine="420"/>
        <w:rPr>
          <w:color w:val="000000" w:themeColor="text1"/>
        </w:rPr>
      </w:pPr>
      <w:r w:rsidRPr="008238AF">
        <w:rPr>
          <w:rFonts w:hint="eastAsia"/>
          <w:color w:val="000000" w:themeColor="text1"/>
        </w:rPr>
        <w:t>业务流程层</w:t>
      </w:r>
    </w:p>
    <w:p w14:paraId="01ED29EF" w14:textId="77777777" w:rsidR="009B5317" w:rsidRPr="008238AF" w:rsidRDefault="009B5317" w:rsidP="009B5317">
      <w:pPr>
        <w:ind w:firstLine="420"/>
        <w:rPr>
          <w:color w:val="000000" w:themeColor="text1"/>
        </w:rPr>
      </w:pPr>
      <w:r w:rsidRPr="008238AF">
        <w:rPr>
          <w:rFonts w:hint="eastAsia"/>
          <w:color w:val="000000" w:themeColor="text1"/>
        </w:rPr>
        <w:t>服务注册层</w:t>
      </w:r>
    </w:p>
    <w:p w14:paraId="026E6C60" w14:textId="77777777" w:rsidR="009B5317" w:rsidRPr="008238AF" w:rsidRDefault="009B5317" w:rsidP="009B5317">
      <w:pPr>
        <w:ind w:firstLine="420"/>
        <w:rPr>
          <w:color w:val="000000" w:themeColor="text1"/>
        </w:rPr>
      </w:pPr>
      <w:r w:rsidRPr="008238AF">
        <w:rPr>
          <w:rFonts w:hint="eastAsia"/>
          <w:color w:val="000000" w:themeColor="text1"/>
        </w:rPr>
        <w:t>SOA的实现方式 – ESB</w:t>
      </w:r>
    </w:p>
    <w:p w14:paraId="61405B58" w14:textId="77777777" w:rsidR="009B5317" w:rsidRPr="008238AF" w:rsidRDefault="009B5317" w:rsidP="009B5317">
      <w:pPr>
        <w:ind w:firstLine="420"/>
        <w:rPr>
          <w:color w:val="000000" w:themeColor="text1"/>
        </w:rPr>
      </w:pPr>
      <w:r w:rsidRPr="008238AF">
        <w:rPr>
          <w:rFonts w:hint="eastAsia"/>
          <w:color w:val="000000" w:themeColor="text1"/>
        </w:rPr>
        <w:t>消息中间件、服务总线，它是面向服务架构的一种实现方式。</w:t>
      </w:r>
    </w:p>
    <w:p w14:paraId="7CFD1FD8" w14:textId="77777777" w:rsidR="009B5317" w:rsidRPr="008238AF" w:rsidRDefault="009B5317" w:rsidP="009B5317">
      <w:pPr>
        <w:pStyle w:val="biao"/>
        <w:rPr>
          <w:color w:val="000000" w:themeColor="text1"/>
        </w:rPr>
      </w:pPr>
      <w:r w:rsidRPr="008238AF">
        <w:rPr>
          <w:color w:val="000000" w:themeColor="text1"/>
        </w:rPr>
        <w:object w:dxaOrig="6493" w:dyaOrig="5641" w14:anchorId="79C4DB0B">
          <v:shape id="_x0000_i1042" type="#_x0000_t75" style="width:250.5pt;height:217.5pt" o:ole="">
            <v:imagedata r:id="rId65" o:title=""/>
          </v:shape>
          <o:OLEObject Type="Embed" ProgID="Visio.Drawing.15" ShapeID="_x0000_i1042" DrawAspect="Content" ObjectID="_1723890209" r:id="rId66"/>
        </w:object>
      </w:r>
    </w:p>
    <w:p w14:paraId="15BB94B6"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服务请求者与服务提供者之间解耦</w:t>
      </w:r>
      <w:r w:rsidRPr="008238AF">
        <w:rPr>
          <w:color w:val="000000" w:themeColor="text1"/>
        </w:rPr>
        <w:t>】</w:t>
      </w:r>
    </w:p>
    <w:p w14:paraId="5844CBAE" w14:textId="77777777" w:rsidR="009B5317" w:rsidRPr="008238AF" w:rsidRDefault="009B5317" w:rsidP="009B5317">
      <w:pPr>
        <w:ind w:firstLine="420"/>
        <w:rPr>
          <w:color w:val="000000" w:themeColor="text1"/>
        </w:rPr>
      </w:pPr>
      <w:r w:rsidRPr="008238AF">
        <w:rPr>
          <w:rFonts w:hint="eastAsia"/>
          <w:color w:val="000000" w:themeColor="text1"/>
        </w:rPr>
        <w:t>提供位置透明性的消息路由和寻址服务</w:t>
      </w:r>
    </w:p>
    <w:p w14:paraId="6246A993" w14:textId="77777777" w:rsidR="009B5317" w:rsidRPr="008238AF" w:rsidRDefault="009B5317" w:rsidP="009B5317">
      <w:pPr>
        <w:ind w:firstLine="420"/>
        <w:rPr>
          <w:color w:val="000000" w:themeColor="text1"/>
        </w:rPr>
      </w:pPr>
      <w:r w:rsidRPr="008238AF">
        <w:rPr>
          <w:rFonts w:hint="eastAsia"/>
          <w:color w:val="000000" w:themeColor="text1"/>
        </w:rPr>
        <w:t>提供服务注册和命名的管理功能</w:t>
      </w:r>
    </w:p>
    <w:p w14:paraId="4BE464A9" w14:textId="77777777" w:rsidR="009B5317" w:rsidRPr="008238AF" w:rsidRDefault="009B5317" w:rsidP="009B5317">
      <w:pPr>
        <w:ind w:firstLine="420"/>
        <w:rPr>
          <w:color w:val="000000" w:themeColor="text1"/>
        </w:rPr>
      </w:pPr>
      <w:r w:rsidRPr="008238AF">
        <w:rPr>
          <w:rFonts w:hint="eastAsia"/>
          <w:color w:val="000000" w:themeColor="text1"/>
        </w:rPr>
        <w:t>支持多种的消息传递范型</w:t>
      </w:r>
    </w:p>
    <w:p w14:paraId="13F695B1" w14:textId="77777777" w:rsidR="009B5317" w:rsidRPr="008238AF" w:rsidRDefault="009B5317" w:rsidP="009B5317">
      <w:pPr>
        <w:ind w:firstLine="420"/>
        <w:rPr>
          <w:color w:val="000000" w:themeColor="text1"/>
        </w:rPr>
      </w:pPr>
      <w:r w:rsidRPr="008238AF">
        <w:rPr>
          <w:rFonts w:hint="eastAsia"/>
          <w:color w:val="000000" w:themeColor="text1"/>
        </w:rPr>
        <w:t>支持多种可以广泛使用的传输协议</w:t>
      </w:r>
    </w:p>
    <w:p w14:paraId="75D96929" w14:textId="77777777" w:rsidR="009B5317" w:rsidRPr="008238AF" w:rsidRDefault="009B5317" w:rsidP="009B5317">
      <w:pPr>
        <w:ind w:firstLine="420"/>
        <w:rPr>
          <w:color w:val="000000" w:themeColor="text1"/>
        </w:rPr>
      </w:pPr>
      <w:r w:rsidRPr="008238AF">
        <w:rPr>
          <w:rFonts w:hint="eastAsia"/>
          <w:color w:val="000000" w:themeColor="text1"/>
        </w:rPr>
        <w:t>支持多种数据格式及其相互转换</w:t>
      </w:r>
    </w:p>
    <w:p w14:paraId="30A43D23" w14:textId="77777777" w:rsidR="009B5317" w:rsidRPr="008238AF" w:rsidRDefault="009B5317" w:rsidP="009B5317">
      <w:pPr>
        <w:ind w:firstLine="420"/>
        <w:rPr>
          <w:color w:val="000000" w:themeColor="text1"/>
        </w:rPr>
      </w:pPr>
      <w:r w:rsidRPr="008238AF">
        <w:rPr>
          <w:rFonts w:hint="eastAsia"/>
          <w:color w:val="000000" w:themeColor="text1"/>
        </w:rPr>
        <w:t>提供日志和监控功能</w:t>
      </w:r>
    </w:p>
    <w:p w14:paraId="27CA2947" w14:textId="77777777" w:rsidR="009B5317" w:rsidRPr="008238AF" w:rsidRDefault="009B5317" w:rsidP="009B5317">
      <w:pPr>
        <w:ind w:firstLine="420"/>
        <w:rPr>
          <w:color w:val="000000" w:themeColor="text1"/>
        </w:rPr>
      </w:pPr>
      <w:r w:rsidRPr="008238AF">
        <w:rPr>
          <w:rFonts w:hint="eastAsia"/>
          <w:color w:val="000000" w:themeColor="text1"/>
        </w:rPr>
        <w:t>SOA的实现方式 – 服务注册表</w:t>
      </w:r>
    </w:p>
    <w:p w14:paraId="119E602A" w14:textId="77777777" w:rsidR="009B5317" w:rsidRPr="008238AF" w:rsidRDefault="009B5317" w:rsidP="009B5317">
      <w:pPr>
        <w:ind w:firstLine="420"/>
        <w:rPr>
          <w:color w:val="000000" w:themeColor="text1"/>
        </w:rPr>
      </w:pPr>
      <w:r w:rsidRPr="008238AF">
        <w:rPr>
          <w:rFonts w:hint="eastAsia"/>
          <w:color w:val="000000" w:themeColor="text1"/>
        </w:rPr>
        <w:t>服务注册：应用开发者（服务提供者）向注册表公布服务的功能</w:t>
      </w:r>
    </w:p>
    <w:p w14:paraId="03DBD6CC" w14:textId="77777777" w:rsidR="009B5317" w:rsidRPr="008238AF" w:rsidRDefault="009B5317" w:rsidP="009B5317">
      <w:pPr>
        <w:ind w:firstLine="420"/>
        <w:rPr>
          <w:color w:val="000000" w:themeColor="text1"/>
        </w:rPr>
      </w:pPr>
      <w:r w:rsidRPr="008238AF">
        <w:rPr>
          <w:rFonts w:hint="eastAsia"/>
          <w:color w:val="000000" w:themeColor="text1"/>
        </w:rPr>
        <w:t>服务位置：服务使用者（服务应用开发者），帮助他们查询注册服务，寻找符合自身要求的服务</w:t>
      </w:r>
    </w:p>
    <w:p w14:paraId="23CBF1AE" w14:textId="77777777" w:rsidR="009B5317" w:rsidRPr="008238AF" w:rsidRDefault="009B5317" w:rsidP="009B5317">
      <w:pPr>
        <w:ind w:firstLine="420"/>
        <w:rPr>
          <w:color w:val="000000" w:themeColor="text1"/>
        </w:rPr>
      </w:pPr>
      <w:r w:rsidRPr="008238AF">
        <w:rPr>
          <w:rFonts w:hint="eastAsia"/>
          <w:color w:val="000000" w:themeColor="text1"/>
        </w:rPr>
        <w:t>服务绑定：服务使用者利用检索到的服务接口来编写代码，所编写的代码将与注册的服务绑定、调用注册的服务，以及与它们实现互动</w:t>
      </w:r>
    </w:p>
    <w:p w14:paraId="62036212"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w:t>
      </w:r>
      <w:r w:rsidR="005F6B25">
        <w:rPr>
          <w:color w:val="000000" w:themeColor="text1"/>
        </w:rPr>
        <w:t>3.3</w:t>
      </w:r>
      <w:r w:rsidRPr="008238AF">
        <w:rPr>
          <w:color w:val="000000" w:themeColor="text1"/>
        </w:rPr>
        <w:t xml:space="preserve"> </w:t>
      </w:r>
      <w:r w:rsidRPr="008238AF">
        <w:rPr>
          <w:rFonts w:hint="eastAsia"/>
          <w:color w:val="000000" w:themeColor="text1"/>
        </w:rPr>
        <w:t>微服务</w:t>
      </w:r>
      <w:r w:rsidRPr="008238AF">
        <w:rPr>
          <w:rFonts w:hint="eastAsia"/>
          <w:color w:val="000000" w:themeColor="text1"/>
        </w:rPr>
        <w:t>-</w:t>
      </w:r>
      <w:r w:rsidRPr="008238AF">
        <w:rPr>
          <w:rFonts w:hint="eastAsia"/>
          <w:color w:val="000000" w:themeColor="text1"/>
        </w:rPr>
        <w:t>混合风格</w:t>
      </w:r>
    </w:p>
    <w:p w14:paraId="36D63FC8" w14:textId="77777777" w:rsidR="009B5317" w:rsidRPr="008238AF" w:rsidRDefault="009B5317" w:rsidP="009B5317">
      <w:pPr>
        <w:ind w:firstLine="420"/>
        <w:rPr>
          <w:color w:val="000000" w:themeColor="text1"/>
        </w:rPr>
      </w:pPr>
      <w:r w:rsidRPr="008238AF">
        <w:rPr>
          <w:rFonts w:hint="eastAsia"/>
          <w:color w:val="000000" w:themeColor="text1"/>
        </w:rPr>
        <w:t>（1）什么是微服务</w:t>
      </w:r>
    </w:p>
    <w:p w14:paraId="54599D11" w14:textId="77777777" w:rsidR="009B5317" w:rsidRPr="008238AF" w:rsidRDefault="009B5317" w:rsidP="009B5317">
      <w:pPr>
        <w:ind w:firstLine="420"/>
        <w:rPr>
          <w:color w:val="000000" w:themeColor="text1"/>
        </w:rPr>
      </w:pPr>
      <w:r w:rsidRPr="008238AF">
        <w:rPr>
          <w:rFonts w:hint="eastAsia"/>
          <w:color w:val="000000" w:themeColor="text1"/>
        </w:rPr>
        <w:t>微服务顾名思义，就是很小的服务，所以它属于面向服务架构的一种。</w:t>
      </w:r>
    </w:p>
    <w:p w14:paraId="0CEB84F9" w14:textId="77777777" w:rsidR="009B5317" w:rsidRPr="008238AF" w:rsidRDefault="009B5317" w:rsidP="009B5317">
      <w:pPr>
        <w:ind w:firstLine="420"/>
        <w:rPr>
          <w:color w:val="000000" w:themeColor="text1"/>
        </w:rPr>
      </w:pPr>
      <w:r w:rsidRPr="008238AF">
        <w:rPr>
          <w:rFonts w:hint="eastAsia"/>
          <w:color w:val="000000" w:themeColor="text1"/>
        </w:rPr>
        <w:t>微服务架构是一种架构模式，它提倡将单一应用程序划分成一组小的服务，服务之间互相协调、互相配合，为用户提供最终价值。每个服务运行在其独立的进程中，服务与服务间采用轻量级的通信机制互相沟通（通常是基于HTTP协议的RESTful API）。每个服务都围绕着具体业务进行构建，并且能够被独立的部署到生产环境、类生产环境等。另外，应当尽量避免统一的、集中式的服务管理机制，对具体的一个服务而言，应根据业务上下文，选择合适的语言、工具对其进行构建。</w:t>
      </w:r>
    </w:p>
    <w:p w14:paraId="4258F83C" w14:textId="77777777" w:rsidR="009B5317" w:rsidRPr="008238AF" w:rsidRDefault="009B5317" w:rsidP="009B5317">
      <w:pPr>
        <w:ind w:firstLine="420"/>
        <w:rPr>
          <w:color w:val="000000" w:themeColor="text1"/>
        </w:rPr>
      </w:pPr>
      <w:r w:rsidRPr="008238AF">
        <w:rPr>
          <w:rFonts w:hint="eastAsia"/>
          <w:color w:val="000000" w:themeColor="text1"/>
        </w:rPr>
        <w:t>微服务在更小的基础上，其实进一步在突显其独立性。</w:t>
      </w:r>
    </w:p>
    <w:p w14:paraId="6A37DCFA" w14:textId="77777777" w:rsidR="009B5317" w:rsidRPr="008238AF" w:rsidRDefault="009B5317" w:rsidP="009B5317">
      <w:pPr>
        <w:ind w:firstLine="420"/>
        <w:rPr>
          <w:color w:val="000000" w:themeColor="text1"/>
        </w:rPr>
      </w:pPr>
      <w:r w:rsidRPr="008238AF">
        <w:rPr>
          <w:rFonts w:hint="eastAsia"/>
          <w:color w:val="000000" w:themeColor="text1"/>
        </w:rPr>
        <w:t>在面向服务的架构中，提出的思想还只是从软件层面去提高独立性，而到了微服务，则进一步强调配套的数据库，甚至于部署的环境都是独立的，异或是可以独立的，这样可以进一步提高独立性。</w:t>
      </w:r>
    </w:p>
    <w:p w14:paraId="7C255216" w14:textId="77777777" w:rsidR="009B5317" w:rsidRPr="008238AF" w:rsidRDefault="009B5317" w:rsidP="009B5317">
      <w:pPr>
        <w:ind w:firstLine="420"/>
        <w:rPr>
          <w:color w:val="000000" w:themeColor="text1"/>
        </w:rPr>
      </w:pPr>
      <w:r w:rsidRPr="008238AF">
        <w:rPr>
          <w:rFonts w:hint="eastAsia"/>
          <w:color w:val="000000" w:themeColor="text1"/>
        </w:rPr>
        <w:t>（2）特点</w:t>
      </w:r>
    </w:p>
    <w:p w14:paraId="3ECB0C14" w14:textId="77777777" w:rsidR="009B5317" w:rsidRPr="008238AF" w:rsidRDefault="009B5317" w:rsidP="009B5317">
      <w:pPr>
        <w:ind w:firstLine="420"/>
        <w:rPr>
          <w:color w:val="000000" w:themeColor="text1"/>
        </w:rPr>
      </w:pPr>
      <w:r w:rsidRPr="008238AF">
        <w:rPr>
          <w:rFonts w:hint="eastAsia"/>
          <w:color w:val="000000" w:themeColor="text1"/>
        </w:rPr>
        <w:t>小</w:t>
      </w:r>
      <w:r w:rsidRPr="008238AF">
        <w:rPr>
          <w:color w:val="000000" w:themeColor="text1"/>
        </w:rPr>
        <w:t xml:space="preserve">, </w:t>
      </w:r>
      <w:r w:rsidRPr="008238AF">
        <w:rPr>
          <w:rFonts w:hint="eastAsia"/>
          <w:color w:val="000000" w:themeColor="text1"/>
        </w:rPr>
        <w:t>且专注于做</w:t>
      </w:r>
      <w:r w:rsidRPr="008238AF">
        <w:rPr>
          <w:rFonts w:ascii="Microsoft JhengHei" w:eastAsia="Microsoft JhengHei" w:hAnsi="Microsoft JhengHei" w:cs="Microsoft JhengHei" w:hint="eastAsia"/>
          <w:color w:val="000000" w:themeColor="text1"/>
        </w:rPr>
        <w:t>⼀</w:t>
      </w:r>
      <w:r w:rsidRPr="008238AF">
        <w:rPr>
          <w:rFonts w:hint="eastAsia"/>
          <w:color w:val="000000" w:themeColor="text1"/>
        </w:rPr>
        <w:t>件事情；轻量级的通信机制；松耦合、独立部署</w:t>
      </w:r>
    </w:p>
    <w:p w14:paraId="0E9B3F4C" w14:textId="77777777" w:rsidR="009B5317" w:rsidRPr="008238AF" w:rsidRDefault="009B5317" w:rsidP="009B5317">
      <w:pPr>
        <w:ind w:firstLine="420"/>
        <w:rPr>
          <w:color w:val="000000" w:themeColor="text1"/>
        </w:rPr>
      </w:pPr>
      <w:r w:rsidRPr="008238AF">
        <w:rPr>
          <w:rFonts w:hint="eastAsia"/>
          <w:color w:val="000000" w:themeColor="text1"/>
        </w:rPr>
        <w:t>（3）结构</w:t>
      </w:r>
    </w:p>
    <w:p w14:paraId="74D80CE4" w14:textId="77777777" w:rsidR="009B5317" w:rsidRPr="008238AF" w:rsidRDefault="009B5317" w:rsidP="009B5317">
      <w:pPr>
        <w:ind w:firstLine="420"/>
        <w:jc w:val="center"/>
        <w:rPr>
          <w:color w:val="000000" w:themeColor="text1"/>
        </w:rPr>
      </w:pPr>
      <w:r w:rsidRPr="008238AF">
        <w:rPr>
          <w:color w:val="000000" w:themeColor="text1"/>
        </w:rPr>
        <w:object w:dxaOrig="9673" w:dyaOrig="6745" w14:anchorId="10143C78">
          <v:shape id="_x0000_i1043" type="#_x0000_t75" style="width:259.5pt;height:182.25pt" o:ole="">
            <v:imagedata r:id="rId67" o:title=""/>
          </v:shape>
          <o:OLEObject Type="Embed" ProgID="Visio.Drawing.15" ShapeID="_x0000_i1043" DrawAspect="Content" ObjectID="_1723890210" r:id="rId68"/>
        </w:object>
      </w:r>
    </w:p>
    <w:p w14:paraId="1F736F35"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73608AA7" wp14:editId="59B4184F">
            <wp:extent cx="3888105" cy="2520526"/>
            <wp:effectExtent l="0" t="0" r="0" b="0"/>
            <wp:docPr id="263" name="Picture 2" descr="http://i3.go2yd.com/image.php?url=0CbR8v0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5342A3A-6092-4639-9CF7-5192FB1610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i3.go2yd.com/image.php?url=0CbR8v0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5342A3A-6092-4639-9CF7-5192FB1610ED}"/>
                        </a:ext>
                      </a:extLst>
                    </pic:cNvPr>
                    <pic:cNvPicPr>
                      <a:picLocks noChangeAspect="1" noChangeArrowheads="1"/>
                    </pic:cNvPicPr>
                  </pic:nvPicPr>
                  <pic:blipFill rotWithShape="1">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l="487" t="3597" r="781" b="3434"/>
                    <a:stretch/>
                  </pic:blipFill>
                  <pic:spPr bwMode="auto">
                    <a:xfrm>
                      <a:off x="0" y="0"/>
                      <a:ext cx="3898193" cy="2527066"/>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2A7DF8C8"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4</w:t>
      </w:r>
      <w:r w:rsidRPr="008238AF">
        <w:rPr>
          <w:rFonts w:hint="eastAsia"/>
          <w:color w:val="000000" w:themeColor="text1"/>
        </w:rPr>
        <w:t>）微服务的优势</w:t>
      </w:r>
    </w:p>
    <w:p w14:paraId="3DBDD0CC" w14:textId="77777777" w:rsidR="009B5317" w:rsidRPr="008238AF" w:rsidRDefault="009B5317" w:rsidP="009B5317">
      <w:pPr>
        <w:ind w:firstLine="420"/>
        <w:rPr>
          <w:color w:val="000000" w:themeColor="text1"/>
        </w:rPr>
      </w:pPr>
      <w:r w:rsidRPr="008238AF">
        <w:rPr>
          <w:rFonts w:hint="eastAsia"/>
          <w:color w:val="000000" w:themeColor="text1"/>
        </w:rPr>
        <w:t>微服务之所以能盛行，必然是有它独特优势的。</w:t>
      </w:r>
    </w:p>
    <w:p w14:paraId="35FFE82B" w14:textId="77777777" w:rsidR="00BB5FA4" w:rsidRDefault="009B5317" w:rsidP="00E6372A">
      <w:pPr>
        <w:ind w:firstLine="420"/>
        <w:rPr>
          <w:color w:val="000000" w:themeColor="text1"/>
        </w:rPr>
      </w:pPr>
      <w:r w:rsidRPr="008238AF">
        <w:rPr>
          <w:rFonts w:hint="eastAsia"/>
          <w:bCs/>
          <w:color w:val="000000" w:themeColor="text1"/>
        </w:rPr>
        <w:t>技术异构性</w:t>
      </w:r>
      <w:r w:rsidRPr="008238AF">
        <w:rPr>
          <w:rFonts w:hint="eastAsia"/>
          <w:color w:val="000000" w:themeColor="text1"/>
        </w:rPr>
        <w:t>：在微服务架构中，每个服务都是一个相对独立的个体，每个服务都可以选择适合于自身的技术来实现。</w:t>
      </w:r>
    </w:p>
    <w:p w14:paraId="357A8D18" w14:textId="77777777" w:rsidR="009B5317" w:rsidRPr="008238AF" w:rsidRDefault="009B5317" w:rsidP="009B5317">
      <w:pPr>
        <w:ind w:firstLine="420"/>
        <w:rPr>
          <w:color w:val="000000" w:themeColor="text1"/>
        </w:rPr>
      </w:pPr>
      <w:r w:rsidRPr="008238AF">
        <w:rPr>
          <w:rFonts w:hint="eastAsia"/>
          <w:bCs/>
          <w:color w:val="000000" w:themeColor="text1"/>
        </w:rPr>
        <w:t>弹性</w:t>
      </w:r>
      <w:r w:rsidRPr="008238AF">
        <w:rPr>
          <w:rFonts w:hint="eastAsia"/>
          <w:color w:val="000000" w:themeColor="text1"/>
        </w:rPr>
        <w:t>：弹性主要讲的是系统中一部分出现故障会引起多大问题。在单块系统中，一个部分出现问题，可能导致整体系统的问题。而微服务架构中，每个服务可以内置可用性的解决方案与功能降级方案，所以比单块系统强。</w:t>
      </w:r>
    </w:p>
    <w:p w14:paraId="39839288" w14:textId="77777777" w:rsidR="009B5317" w:rsidRPr="008238AF" w:rsidRDefault="009B5317" w:rsidP="009B5317">
      <w:pPr>
        <w:ind w:firstLine="420"/>
        <w:rPr>
          <w:color w:val="000000" w:themeColor="text1"/>
        </w:rPr>
      </w:pPr>
      <w:r w:rsidRPr="008238AF">
        <w:rPr>
          <w:rFonts w:hint="eastAsia"/>
          <w:bCs/>
          <w:color w:val="000000" w:themeColor="text1"/>
        </w:rPr>
        <w:t>扩展</w:t>
      </w:r>
      <w:r w:rsidRPr="008238AF">
        <w:rPr>
          <w:rFonts w:hint="eastAsia"/>
          <w:color w:val="000000" w:themeColor="text1"/>
        </w:rPr>
        <w:t>：单块系统中，我们要做扩展，往往是整体进行扩展。而在微服务架构中，可以针对单个服务进行扩展。</w:t>
      </w:r>
    </w:p>
    <w:p w14:paraId="079949D2" w14:textId="77777777" w:rsidR="009B5317" w:rsidRPr="008238AF" w:rsidRDefault="009B5317" w:rsidP="009B5317">
      <w:pPr>
        <w:ind w:firstLine="420"/>
        <w:rPr>
          <w:color w:val="000000" w:themeColor="text1"/>
        </w:rPr>
      </w:pPr>
      <w:r w:rsidRPr="008238AF">
        <w:rPr>
          <w:rFonts w:hint="eastAsia"/>
          <w:bCs/>
          <w:color w:val="000000" w:themeColor="text1"/>
        </w:rPr>
        <w:t>简化部署</w:t>
      </w:r>
      <w:r w:rsidRPr="008238AF">
        <w:rPr>
          <w:rFonts w:hint="eastAsia"/>
          <w:color w:val="000000" w:themeColor="text1"/>
        </w:rPr>
        <w:t>：在大型单块系统中，即使修改一行代码，也需要重新部署整个应用系统。这种部署的影响很大、风险很高，因此不敢轻易的重新部署。而微服务架构中，每个服务的部署都是独立的，这样就可以更快地对特定部分的代码进行部署。</w:t>
      </w:r>
    </w:p>
    <w:p w14:paraId="1EB1ABAC" w14:textId="77777777" w:rsidR="009B5317" w:rsidRPr="008238AF" w:rsidRDefault="009B5317" w:rsidP="009B5317">
      <w:pPr>
        <w:ind w:firstLine="420"/>
        <w:rPr>
          <w:color w:val="000000" w:themeColor="text1"/>
        </w:rPr>
      </w:pPr>
      <w:r w:rsidRPr="008238AF">
        <w:rPr>
          <w:rFonts w:hint="eastAsia"/>
          <w:bCs/>
          <w:color w:val="000000" w:themeColor="text1"/>
        </w:rPr>
        <w:t>与组织结构相匹配</w:t>
      </w:r>
      <w:r w:rsidRPr="008238AF">
        <w:rPr>
          <w:rFonts w:hint="eastAsia"/>
          <w:color w:val="000000" w:themeColor="text1"/>
        </w:rPr>
        <w:t>：我们都知道，团队越大越难管理，同时团队越大也代表系统规模越大代码库越大，这样容易引起一系列的问题。且当团队是分布式的时候，问题更严重。</w:t>
      </w:r>
    </w:p>
    <w:p w14:paraId="2113A9AC" w14:textId="77777777" w:rsidR="009B5317" w:rsidRPr="008238AF" w:rsidRDefault="009B5317" w:rsidP="009B5317">
      <w:pPr>
        <w:ind w:firstLine="420"/>
        <w:rPr>
          <w:color w:val="000000" w:themeColor="text1"/>
        </w:rPr>
      </w:pPr>
      <w:r w:rsidRPr="008238AF">
        <w:rPr>
          <w:rFonts w:hint="eastAsia"/>
          <w:color w:val="000000" w:themeColor="text1"/>
        </w:rPr>
        <w:t>微服务架构就能很好的解决这个问题，微服务架构可以将架构与组织结构相匹配，避免出现过大的代码库，从而获得理想的团队大小及生产力。服务的所有权也可以在团队之间迁移，从而避免异地团队的出现。</w:t>
      </w:r>
    </w:p>
    <w:p w14:paraId="0A60EA34" w14:textId="77777777" w:rsidR="009B5317" w:rsidRPr="008238AF" w:rsidRDefault="009B5317" w:rsidP="009B5317">
      <w:pPr>
        <w:ind w:firstLine="420"/>
        <w:rPr>
          <w:color w:val="000000" w:themeColor="text1"/>
        </w:rPr>
      </w:pPr>
      <w:r w:rsidRPr="008238AF">
        <w:rPr>
          <w:rFonts w:hint="eastAsia"/>
          <w:bCs/>
          <w:color w:val="000000" w:themeColor="text1"/>
        </w:rPr>
        <w:t>可组合性</w:t>
      </w:r>
      <w:r w:rsidRPr="008238AF">
        <w:rPr>
          <w:rFonts w:hint="eastAsia"/>
          <w:color w:val="000000" w:themeColor="text1"/>
        </w:rPr>
        <w:t>：在微服务架构中，系统会开放很多接口供外部使用。当情况发生改变时，可以使用不同的方式构建应用，而整体化应用程序只能提供一个非常粗粒度的接口供外部使用。</w:t>
      </w:r>
    </w:p>
    <w:p w14:paraId="430581A4" w14:textId="77777777" w:rsidR="009B5317" w:rsidRPr="008238AF" w:rsidRDefault="009B5317" w:rsidP="009B5317">
      <w:pPr>
        <w:ind w:firstLine="420"/>
        <w:rPr>
          <w:color w:val="000000" w:themeColor="text1"/>
        </w:rPr>
      </w:pPr>
      <w:r w:rsidRPr="008238AF">
        <w:rPr>
          <w:rFonts w:hint="eastAsia"/>
          <w:bCs/>
          <w:color w:val="000000" w:themeColor="text1"/>
        </w:rPr>
        <w:t>对可替代性的优化</w:t>
      </w:r>
      <w:r w:rsidRPr="008238AF">
        <w:rPr>
          <w:rFonts w:hint="eastAsia"/>
          <w:color w:val="000000" w:themeColor="text1"/>
        </w:rPr>
        <w:t>：在单块系统中如果删除系统中的上百行代码，也许不知道会发生什么，引起什么样的问题，因为单块系统中关联性很强。但在微服务架构中，我们可以在需要时轻易的重写服务，或者删除不再使用的服务。</w:t>
      </w:r>
    </w:p>
    <w:p w14:paraId="454B459F" w14:textId="77777777" w:rsidR="009B5317" w:rsidRPr="008238AF" w:rsidRDefault="009B5317" w:rsidP="009B5317">
      <w:pPr>
        <w:ind w:firstLine="420"/>
        <w:rPr>
          <w:color w:val="000000" w:themeColor="text1"/>
        </w:rPr>
      </w:pPr>
      <w:r w:rsidRPr="008238AF">
        <w:rPr>
          <w:rFonts w:hint="eastAsia"/>
          <w:color w:val="000000" w:themeColor="text1"/>
        </w:rPr>
        <w:t>（</w:t>
      </w:r>
      <w:r w:rsidR="00E6372A">
        <w:rPr>
          <w:rFonts w:hint="eastAsia"/>
          <w:color w:val="000000" w:themeColor="text1"/>
        </w:rPr>
        <w:t>5</w:t>
      </w:r>
      <w:r w:rsidRPr="008238AF">
        <w:rPr>
          <w:rFonts w:hint="eastAsia"/>
          <w:color w:val="000000" w:themeColor="text1"/>
        </w:rPr>
        <w:t>）微服务与S</w:t>
      </w:r>
      <w:r w:rsidRPr="008238AF">
        <w:rPr>
          <w:color w:val="000000" w:themeColor="text1"/>
        </w:rPr>
        <w:t>OA</w:t>
      </w:r>
      <w:r w:rsidRPr="008238AF">
        <w:rPr>
          <w:rFonts w:hint="eastAsia"/>
          <w:color w:val="000000" w:themeColor="text1"/>
        </w:rPr>
        <w:t>的对比</w:t>
      </w:r>
    </w:p>
    <w:tbl>
      <w:tblPr>
        <w:tblW w:w="5000" w:type="pct"/>
        <w:tblCellMar>
          <w:left w:w="0" w:type="dxa"/>
          <w:right w:w="0" w:type="dxa"/>
        </w:tblCellMar>
        <w:tblLook w:val="04A0" w:firstRow="1" w:lastRow="0" w:firstColumn="1" w:lastColumn="0" w:noHBand="0" w:noVBand="1"/>
      </w:tblPr>
      <w:tblGrid>
        <w:gridCol w:w="3210"/>
        <w:gridCol w:w="5076"/>
      </w:tblGrid>
      <w:tr w:rsidR="009B5317" w:rsidRPr="008238AF" w14:paraId="09E63ACB" w14:textId="77777777" w:rsidTr="00F32297">
        <w:trPr>
          <w:trHeight w:val="20"/>
        </w:trPr>
        <w:tc>
          <w:tcPr>
            <w:tcW w:w="193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BAC4D1" w14:textId="77777777" w:rsidR="009B5317" w:rsidRPr="008238AF" w:rsidRDefault="009B5317" w:rsidP="00F32297">
            <w:pPr>
              <w:pStyle w:val="biao"/>
              <w:rPr>
                <w:color w:val="000000" w:themeColor="text1"/>
              </w:rPr>
            </w:pPr>
            <w:r w:rsidRPr="008238AF">
              <w:rPr>
                <w:rFonts w:hint="eastAsia"/>
                <w:color w:val="000000" w:themeColor="text1"/>
              </w:rPr>
              <w:t>微服务</w:t>
            </w:r>
          </w:p>
        </w:tc>
        <w:tc>
          <w:tcPr>
            <w:tcW w:w="306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F1D80E2" w14:textId="77777777" w:rsidR="009B5317" w:rsidRPr="008238AF" w:rsidRDefault="009B5317" w:rsidP="00F32297">
            <w:pPr>
              <w:pStyle w:val="biao"/>
              <w:rPr>
                <w:color w:val="000000" w:themeColor="text1"/>
              </w:rPr>
            </w:pPr>
            <w:r w:rsidRPr="008238AF">
              <w:rPr>
                <w:rFonts w:hint="eastAsia"/>
                <w:color w:val="000000" w:themeColor="text1"/>
              </w:rPr>
              <w:t>SOA</w:t>
            </w:r>
          </w:p>
        </w:tc>
      </w:tr>
      <w:tr w:rsidR="009B5317" w:rsidRPr="008238AF" w14:paraId="48578303" w14:textId="77777777" w:rsidTr="00F32297">
        <w:trPr>
          <w:trHeight w:val="20"/>
        </w:trPr>
        <w:tc>
          <w:tcPr>
            <w:tcW w:w="193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6A254E" w14:textId="77777777" w:rsidR="009B5317" w:rsidRPr="008238AF" w:rsidRDefault="009B5317" w:rsidP="00F32297">
            <w:pPr>
              <w:pStyle w:val="biao"/>
              <w:rPr>
                <w:color w:val="000000" w:themeColor="text1"/>
              </w:rPr>
            </w:pPr>
            <w:r w:rsidRPr="008238AF">
              <w:rPr>
                <w:rFonts w:hint="eastAsia"/>
                <w:color w:val="000000" w:themeColor="text1"/>
              </w:rPr>
              <w:t>能拆分的就拆分</w:t>
            </w:r>
          </w:p>
        </w:tc>
        <w:tc>
          <w:tcPr>
            <w:tcW w:w="306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261DF1" w14:textId="77777777" w:rsidR="009B5317" w:rsidRPr="008238AF" w:rsidRDefault="009B5317" w:rsidP="00F32297">
            <w:pPr>
              <w:pStyle w:val="biao"/>
              <w:rPr>
                <w:color w:val="000000" w:themeColor="text1"/>
              </w:rPr>
            </w:pPr>
            <w:r w:rsidRPr="008238AF">
              <w:rPr>
                <w:rFonts w:hint="eastAsia"/>
                <w:color w:val="000000" w:themeColor="text1"/>
              </w:rPr>
              <w:t>是整体的，服务能放一起的都放一起</w:t>
            </w:r>
          </w:p>
        </w:tc>
      </w:tr>
      <w:tr w:rsidR="009B5317" w:rsidRPr="008238AF" w14:paraId="120BD4A7" w14:textId="77777777" w:rsidTr="00F32297">
        <w:trPr>
          <w:trHeight w:val="20"/>
        </w:trPr>
        <w:tc>
          <w:tcPr>
            <w:tcW w:w="193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49E979" w14:textId="77777777" w:rsidR="009B5317" w:rsidRPr="008238AF" w:rsidRDefault="009B5317" w:rsidP="00F32297">
            <w:pPr>
              <w:pStyle w:val="biao"/>
              <w:rPr>
                <w:color w:val="000000" w:themeColor="text1"/>
              </w:rPr>
            </w:pPr>
            <w:r w:rsidRPr="008238AF">
              <w:rPr>
                <w:rFonts w:hint="eastAsia"/>
                <w:color w:val="000000" w:themeColor="text1"/>
              </w:rPr>
              <w:t>纵向业务划分</w:t>
            </w:r>
          </w:p>
        </w:tc>
        <w:tc>
          <w:tcPr>
            <w:tcW w:w="306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8EA991" w14:textId="77777777" w:rsidR="009B5317" w:rsidRPr="008238AF" w:rsidRDefault="009B5317" w:rsidP="00F32297">
            <w:pPr>
              <w:pStyle w:val="biao"/>
              <w:rPr>
                <w:color w:val="000000" w:themeColor="text1"/>
              </w:rPr>
            </w:pPr>
            <w:r w:rsidRPr="008238AF">
              <w:rPr>
                <w:rFonts w:hint="eastAsia"/>
                <w:color w:val="000000" w:themeColor="text1"/>
              </w:rPr>
              <w:t>是水平分多层</w:t>
            </w:r>
          </w:p>
        </w:tc>
      </w:tr>
      <w:tr w:rsidR="009B5317" w:rsidRPr="008238AF" w14:paraId="0C7A177F" w14:textId="77777777" w:rsidTr="00F32297">
        <w:trPr>
          <w:trHeight w:val="20"/>
        </w:trPr>
        <w:tc>
          <w:tcPr>
            <w:tcW w:w="193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E9CE40" w14:textId="77777777" w:rsidR="009B5317" w:rsidRPr="008238AF" w:rsidRDefault="009B5317" w:rsidP="00F32297">
            <w:pPr>
              <w:pStyle w:val="biao"/>
              <w:rPr>
                <w:color w:val="000000" w:themeColor="text1"/>
              </w:rPr>
            </w:pPr>
            <w:r w:rsidRPr="008238AF">
              <w:rPr>
                <w:rFonts w:hint="eastAsia"/>
                <w:color w:val="000000" w:themeColor="text1"/>
              </w:rPr>
              <w:t>由单一组织负责</w:t>
            </w:r>
          </w:p>
        </w:tc>
        <w:tc>
          <w:tcPr>
            <w:tcW w:w="306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9A674F" w14:textId="77777777" w:rsidR="009B5317" w:rsidRPr="008238AF" w:rsidRDefault="009B5317" w:rsidP="00F32297">
            <w:pPr>
              <w:pStyle w:val="biao"/>
              <w:rPr>
                <w:color w:val="000000" w:themeColor="text1"/>
              </w:rPr>
            </w:pPr>
            <w:r w:rsidRPr="008238AF">
              <w:rPr>
                <w:rFonts w:hint="eastAsia"/>
                <w:color w:val="000000" w:themeColor="text1"/>
              </w:rPr>
              <w:t>按层级划分不同部门的组织负责</w:t>
            </w:r>
          </w:p>
        </w:tc>
      </w:tr>
      <w:tr w:rsidR="009B5317" w:rsidRPr="008238AF" w14:paraId="72B8AA58" w14:textId="77777777" w:rsidTr="00F32297">
        <w:trPr>
          <w:trHeight w:val="20"/>
        </w:trPr>
        <w:tc>
          <w:tcPr>
            <w:tcW w:w="193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E415CA" w14:textId="77777777" w:rsidR="009B5317" w:rsidRPr="008238AF" w:rsidRDefault="009B5317" w:rsidP="00F32297">
            <w:pPr>
              <w:pStyle w:val="biao"/>
              <w:rPr>
                <w:color w:val="000000" w:themeColor="text1"/>
              </w:rPr>
            </w:pPr>
            <w:r w:rsidRPr="008238AF">
              <w:rPr>
                <w:rFonts w:hint="eastAsia"/>
                <w:color w:val="000000" w:themeColor="text1"/>
              </w:rPr>
              <w:t>细粒度</w:t>
            </w:r>
          </w:p>
        </w:tc>
        <w:tc>
          <w:tcPr>
            <w:tcW w:w="306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24B821" w14:textId="77777777" w:rsidR="009B5317" w:rsidRPr="008238AF" w:rsidRDefault="009B5317" w:rsidP="00F32297">
            <w:pPr>
              <w:pStyle w:val="biao"/>
              <w:rPr>
                <w:color w:val="000000" w:themeColor="text1"/>
              </w:rPr>
            </w:pPr>
            <w:r w:rsidRPr="008238AF">
              <w:rPr>
                <w:rFonts w:hint="eastAsia"/>
                <w:color w:val="000000" w:themeColor="text1"/>
              </w:rPr>
              <w:t>粗粒度</w:t>
            </w:r>
          </w:p>
        </w:tc>
      </w:tr>
      <w:tr w:rsidR="009B5317" w:rsidRPr="008238AF" w14:paraId="6A743040" w14:textId="77777777" w:rsidTr="00F32297">
        <w:trPr>
          <w:trHeight w:val="20"/>
        </w:trPr>
        <w:tc>
          <w:tcPr>
            <w:tcW w:w="193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6BE270" w14:textId="77777777" w:rsidR="009B5317" w:rsidRPr="008238AF" w:rsidRDefault="009B5317" w:rsidP="00F32297">
            <w:pPr>
              <w:pStyle w:val="biao"/>
              <w:rPr>
                <w:color w:val="000000" w:themeColor="text1"/>
              </w:rPr>
            </w:pPr>
            <w:r w:rsidRPr="008238AF">
              <w:rPr>
                <w:rFonts w:hint="eastAsia"/>
                <w:color w:val="000000" w:themeColor="text1"/>
              </w:rPr>
              <w:t>两句话可以解释明白</w:t>
            </w:r>
          </w:p>
        </w:tc>
        <w:tc>
          <w:tcPr>
            <w:tcW w:w="306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DAAEE5" w14:textId="77777777" w:rsidR="009B5317" w:rsidRPr="008238AF" w:rsidRDefault="009B5317" w:rsidP="00F32297">
            <w:pPr>
              <w:pStyle w:val="biao"/>
              <w:rPr>
                <w:color w:val="000000" w:themeColor="text1"/>
              </w:rPr>
            </w:pPr>
            <w:r w:rsidRPr="008238AF">
              <w:rPr>
                <w:rFonts w:hint="eastAsia"/>
                <w:color w:val="000000" w:themeColor="text1"/>
              </w:rPr>
              <w:t>几百字只相当于SOA的目录</w:t>
            </w:r>
          </w:p>
        </w:tc>
      </w:tr>
      <w:tr w:rsidR="009B5317" w:rsidRPr="008238AF" w14:paraId="4CC96CC1" w14:textId="77777777" w:rsidTr="00F32297">
        <w:trPr>
          <w:trHeight w:val="20"/>
        </w:trPr>
        <w:tc>
          <w:tcPr>
            <w:tcW w:w="193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66BF5C6" w14:textId="77777777" w:rsidR="009B5317" w:rsidRPr="008238AF" w:rsidRDefault="009B5317" w:rsidP="00F32297">
            <w:pPr>
              <w:pStyle w:val="biao"/>
              <w:rPr>
                <w:color w:val="000000" w:themeColor="text1"/>
              </w:rPr>
            </w:pPr>
            <w:r w:rsidRPr="008238AF">
              <w:rPr>
                <w:rFonts w:hint="eastAsia"/>
                <w:color w:val="000000" w:themeColor="text1"/>
              </w:rPr>
              <w:t>独立的子公司</w:t>
            </w:r>
          </w:p>
        </w:tc>
        <w:tc>
          <w:tcPr>
            <w:tcW w:w="306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6C05D55" w14:textId="77777777" w:rsidR="009B5317" w:rsidRPr="008238AF" w:rsidRDefault="009B5317" w:rsidP="00F32297">
            <w:pPr>
              <w:pStyle w:val="biao"/>
              <w:rPr>
                <w:color w:val="000000" w:themeColor="text1"/>
              </w:rPr>
            </w:pPr>
            <w:r w:rsidRPr="008238AF">
              <w:rPr>
                <w:rFonts w:hint="eastAsia"/>
                <w:color w:val="000000" w:themeColor="text1"/>
              </w:rPr>
              <w:t>类似大公司里面划分了一些业务单元（BU）</w:t>
            </w:r>
          </w:p>
        </w:tc>
      </w:tr>
      <w:tr w:rsidR="009B5317" w:rsidRPr="008238AF" w14:paraId="59B0C75D" w14:textId="77777777" w:rsidTr="00F32297">
        <w:trPr>
          <w:trHeight w:val="20"/>
        </w:trPr>
        <w:tc>
          <w:tcPr>
            <w:tcW w:w="193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65E1116" w14:textId="77777777" w:rsidR="009B5317" w:rsidRPr="008238AF" w:rsidRDefault="009B5317" w:rsidP="00F32297">
            <w:pPr>
              <w:pStyle w:val="biao"/>
              <w:rPr>
                <w:color w:val="000000" w:themeColor="text1"/>
              </w:rPr>
            </w:pPr>
            <w:r w:rsidRPr="008238AF">
              <w:rPr>
                <w:rFonts w:hint="eastAsia"/>
                <w:color w:val="000000" w:themeColor="text1"/>
              </w:rPr>
              <w:t xml:space="preserve">组件小 </w:t>
            </w:r>
          </w:p>
        </w:tc>
        <w:tc>
          <w:tcPr>
            <w:tcW w:w="306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C26530" w14:textId="77777777" w:rsidR="009B5317" w:rsidRPr="008238AF" w:rsidRDefault="009B5317" w:rsidP="00F32297">
            <w:pPr>
              <w:pStyle w:val="biao"/>
              <w:rPr>
                <w:color w:val="000000" w:themeColor="text1"/>
              </w:rPr>
            </w:pPr>
            <w:r w:rsidRPr="008238AF">
              <w:rPr>
                <w:rFonts w:hint="eastAsia"/>
                <w:color w:val="000000" w:themeColor="text1"/>
              </w:rPr>
              <w:t>存在较复杂的组件</w:t>
            </w:r>
          </w:p>
        </w:tc>
      </w:tr>
      <w:tr w:rsidR="009B5317" w:rsidRPr="008238AF" w14:paraId="145BBF13" w14:textId="77777777" w:rsidTr="00F32297">
        <w:trPr>
          <w:trHeight w:val="20"/>
        </w:trPr>
        <w:tc>
          <w:tcPr>
            <w:tcW w:w="193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DD2E52" w14:textId="77777777" w:rsidR="009B5317" w:rsidRPr="008238AF" w:rsidRDefault="009B5317" w:rsidP="00F32297">
            <w:pPr>
              <w:pStyle w:val="biao"/>
              <w:rPr>
                <w:color w:val="000000" w:themeColor="text1"/>
              </w:rPr>
            </w:pPr>
            <w:r w:rsidRPr="008238AF">
              <w:rPr>
                <w:rFonts w:hint="eastAsia"/>
                <w:color w:val="000000" w:themeColor="text1"/>
              </w:rPr>
              <w:t>业务逻辑存在于每一个服务中</w:t>
            </w:r>
          </w:p>
        </w:tc>
        <w:tc>
          <w:tcPr>
            <w:tcW w:w="306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470370" w14:textId="77777777" w:rsidR="009B5317" w:rsidRPr="008238AF" w:rsidRDefault="009B5317" w:rsidP="00F32297">
            <w:pPr>
              <w:pStyle w:val="biao"/>
              <w:rPr>
                <w:color w:val="000000" w:themeColor="text1"/>
              </w:rPr>
            </w:pPr>
            <w:r w:rsidRPr="008238AF">
              <w:rPr>
                <w:rFonts w:hint="eastAsia"/>
                <w:color w:val="000000" w:themeColor="text1"/>
              </w:rPr>
              <w:t>业务逻辑横跨多个业务领域</w:t>
            </w:r>
          </w:p>
        </w:tc>
      </w:tr>
      <w:tr w:rsidR="009B5317" w:rsidRPr="008238AF" w14:paraId="173D823F" w14:textId="77777777" w:rsidTr="00F32297">
        <w:trPr>
          <w:trHeight w:val="20"/>
        </w:trPr>
        <w:tc>
          <w:tcPr>
            <w:tcW w:w="193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BDF826" w14:textId="77777777" w:rsidR="009B5317" w:rsidRPr="008238AF" w:rsidRDefault="009B5317" w:rsidP="00F32297">
            <w:pPr>
              <w:pStyle w:val="biao"/>
              <w:rPr>
                <w:color w:val="000000" w:themeColor="text1"/>
              </w:rPr>
            </w:pPr>
            <w:r w:rsidRPr="008238AF">
              <w:rPr>
                <w:rFonts w:hint="eastAsia"/>
                <w:color w:val="000000" w:themeColor="text1"/>
              </w:rPr>
              <w:t>使用轻量级的通信方式，如HTTP</w:t>
            </w:r>
          </w:p>
        </w:tc>
        <w:tc>
          <w:tcPr>
            <w:tcW w:w="306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E57EC7" w14:textId="77777777" w:rsidR="009B5317" w:rsidRPr="008238AF" w:rsidRDefault="009B5317" w:rsidP="00F32297">
            <w:pPr>
              <w:pStyle w:val="biao"/>
              <w:rPr>
                <w:color w:val="000000" w:themeColor="text1"/>
              </w:rPr>
            </w:pPr>
            <w:r w:rsidRPr="008238AF">
              <w:rPr>
                <w:rFonts w:hint="eastAsia"/>
                <w:color w:val="000000" w:themeColor="text1"/>
              </w:rPr>
              <w:t>企业服务产总线（ESB）充当了服务之间通信的角色</w:t>
            </w:r>
          </w:p>
        </w:tc>
      </w:tr>
    </w:tbl>
    <w:p w14:paraId="2DBA585F" w14:textId="77777777" w:rsidR="009B5317" w:rsidRPr="008238AF" w:rsidRDefault="009B5317" w:rsidP="009B5317">
      <w:pPr>
        <w:ind w:firstLine="420"/>
        <w:rPr>
          <w:color w:val="000000" w:themeColor="text1"/>
        </w:rPr>
      </w:pPr>
    </w:p>
    <w:tbl>
      <w:tblPr>
        <w:tblW w:w="5000" w:type="pct"/>
        <w:tblCellMar>
          <w:left w:w="0" w:type="dxa"/>
          <w:right w:w="0" w:type="dxa"/>
        </w:tblCellMar>
        <w:tblLook w:val="04A0" w:firstRow="1" w:lastRow="0" w:firstColumn="1" w:lastColumn="0" w:noHBand="0" w:noVBand="1"/>
      </w:tblPr>
      <w:tblGrid>
        <w:gridCol w:w="4171"/>
        <w:gridCol w:w="4115"/>
      </w:tblGrid>
      <w:tr w:rsidR="009B5317" w:rsidRPr="008238AF" w14:paraId="6F57AB31" w14:textId="77777777" w:rsidTr="00F32297">
        <w:trPr>
          <w:trHeight w:val="113"/>
        </w:trPr>
        <w:tc>
          <w:tcPr>
            <w:tcW w:w="251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DCF1CD" w14:textId="77777777" w:rsidR="009B5317" w:rsidRPr="008238AF" w:rsidRDefault="009B5317" w:rsidP="00F32297">
            <w:pPr>
              <w:pStyle w:val="biao"/>
              <w:rPr>
                <w:color w:val="000000" w:themeColor="text1"/>
              </w:rPr>
            </w:pPr>
            <w:r w:rsidRPr="008238AF">
              <w:rPr>
                <w:rFonts w:hint="eastAsia"/>
                <w:color w:val="000000" w:themeColor="text1"/>
              </w:rPr>
              <w:t>微服务架构实现</w:t>
            </w:r>
          </w:p>
        </w:tc>
        <w:tc>
          <w:tcPr>
            <w:tcW w:w="248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3535A5" w14:textId="77777777" w:rsidR="009B5317" w:rsidRPr="008238AF" w:rsidRDefault="009B5317" w:rsidP="00F32297">
            <w:pPr>
              <w:pStyle w:val="biao"/>
              <w:rPr>
                <w:color w:val="000000" w:themeColor="text1"/>
              </w:rPr>
            </w:pPr>
            <w:r w:rsidRPr="008238AF">
              <w:rPr>
                <w:rFonts w:hint="eastAsia"/>
                <w:color w:val="000000" w:themeColor="text1"/>
              </w:rPr>
              <w:t>SOA实现</w:t>
            </w:r>
          </w:p>
        </w:tc>
      </w:tr>
      <w:tr w:rsidR="009B5317" w:rsidRPr="008238AF" w14:paraId="3B89A2D8" w14:textId="77777777" w:rsidTr="00F32297">
        <w:trPr>
          <w:trHeight w:val="113"/>
        </w:trPr>
        <w:tc>
          <w:tcPr>
            <w:tcW w:w="251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14F761B" w14:textId="77777777" w:rsidR="009B5317" w:rsidRPr="008238AF" w:rsidRDefault="009B5317" w:rsidP="00F32297">
            <w:pPr>
              <w:pStyle w:val="biao"/>
              <w:rPr>
                <w:color w:val="000000" w:themeColor="text1"/>
              </w:rPr>
            </w:pPr>
            <w:r w:rsidRPr="008238AF">
              <w:rPr>
                <w:rFonts w:hint="eastAsia"/>
                <w:color w:val="000000" w:themeColor="text1"/>
              </w:rPr>
              <w:t>团队级，自底向上开展实施</w:t>
            </w:r>
          </w:p>
        </w:tc>
        <w:tc>
          <w:tcPr>
            <w:tcW w:w="248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072B4AA" w14:textId="77777777" w:rsidR="009B5317" w:rsidRPr="008238AF" w:rsidRDefault="009B5317" w:rsidP="00F32297">
            <w:pPr>
              <w:pStyle w:val="biao"/>
              <w:rPr>
                <w:color w:val="000000" w:themeColor="text1"/>
              </w:rPr>
            </w:pPr>
            <w:r w:rsidRPr="008238AF">
              <w:rPr>
                <w:rFonts w:hint="eastAsia"/>
                <w:color w:val="000000" w:themeColor="text1"/>
              </w:rPr>
              <w:t>企业级，自顶向下开展实施</w:t>
            </w:r>
          </w:p>
        </w:tc>
      </w:tr>
      <w:tr w:rsidR="009B5317" w:rsidRPr="008238AF" w14:paraId="04D5916D" w14:textId="77777777" w:rsidTr="00F32297">
        <w:trPr>
          <w:trHeight w:val="113"/>
        </w:trPr>
        <w:tc>
          <w:tcPr>
            <w:tcW w:w="251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A38FE14" w14:textId="77777777" w:rsidR="009B5317" w:rsidRPr="008238AF" w:rsidRDefault="009B5317" w:rsidP="00F32297">
            <w:pPr>
              <w:pStyle w:val="biao"/>
              <w:rPr>
                <w:color w:val="000000" w:themeColor="text1"/>
              </w:rPr>
            </w:pPr>
            <w:r w:rsidRPr="008238AF">
              <w:rPr>
                <w:rFonts w:hint="eastAsia"/>
                <w:color w:val="000000" w:themeColor="text1"/>
              </w:rPr>
              <w:t>一个系统被拆分成多个服务，粒度细</w:t>
            </w:r>
          </w:p>
        </w:tc>
        <w:tc>
          <w:tcPr>
            <w:tcW w:w="248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781549" w14:textId="77777777" w:rsidR="009B5317" w:rsidRPr="008238AF" w:rsidRDefault="009B5317" w:rsidP="00F32297">
            <w:pPr>
              <w:pStyle w:val="biao"/>
              <w:rPr>
                <w:color w:val="000000" w:themeColor="text1"/>
              </w:rPr>
            </w:pPr>
            <w:r w:rsidRPr="008238AF">
              <w:rPr>
                <w:rFonts w:hint="eastAsia"/>
                <w:color w:val="000000" w:themeColor="text1"/>
              </w:rPr>
              <w:t>服务由多个子系统组成，粒度大</w:t>
            </w:r>
          </w:p>
        </w:tc>
      </w:tr>
      <w:tr w:rsidR="009B5317" w:rsidRPr="008238AF" w14:paraId="027B5B68" w14:textId="77777777" w:rsidTr="00F32297">
        <w:trPr>
          <w:trHeight w:val="113"/>
        </w:trPr>
        <w:tc>
          <w:tcPr>
            <w:tcW w:w="251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38B866" w14:textId="77777777" w:rsidR="009B5317" w:rsidRPr="008238AF" w:rsidRDefault="009B5317" w:rsidP="00F32297">
            <w:pPr>
              <w:pStyle w:val="biao"/>
              <w:rPr>
                <w:color w:val="000000" w:themeColor="text1"/>
              </w:rPr>
            </w:pPr>
            <w:r w:rsidRPr="008238AF">
              <w:rPr>
                <w:rFonts w:hint="eastAsia"/>
                <w:color w:val="000000" w:themeColor="text1"/>
              </w:rPr>
              <w:t>无集中式总线，松散的服务架构</w:t>
            </w:r>
          </w:p>
        </w:tc>
        <w:tc>
          <w:tcPr>
            <w:tcW w:w="248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B06E490" w14:textId="77777777" w:rsidR="009B5317" w:rsidRPr="008238AF" w:rsidRDefault="009B5317" w:rsidP="00F32297">
            <w:pPr>
              <w:pStyle w:val="biao"/>
              <w:rPr>
                <w:color w:val="000000" w:themeColor="text1"/>
              </w:rPr>
            </w:pPr>
            <w:r w:rsidRPr="008238AF">
              <w:rPr>
                <w:rFonts w:hint="eastAsia"/>
                <w:color w:val="000000" w:themeColor="text1"/>
              </w:rPr>
              <w:t>企业服务总线，集中式的服务架构</w:t>
            </w:r>
          </w:p>
        </w:tc>
      </w:tr>
      <w:tr w:rsidR="009B5317" w:rsidRPr="008238AF" w14:paraId="5FDEA9B2" w14:textId="77777777" w:rsidTr="00F32297">
        <w:trPr>
          <w:trHeight w:val="113"/>
        </w:trPr>
        <w:tc>
          <w:tcPr>
            <w:tcW w:w="251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6E5842" w14:textId="77777777" w:rsidR="009B5317" w:rsidRPr="008238AF" w:rsidRDefault="009B5317" w:rsidP="00F32297">
            <w:pPr>
              <w:pStyle w:val="biao"/>
              <w:rPr>
                <w:color w:val="000000" w:themeColor="text1"/>
              </w:rPr>
            </w:pPr>
            <w:r w:rsidRPr="008238AF">
              <w:rPr>
                <w:rFonts w:hint="eastAsia"/>
                <w:color w:val="000000" w:themeColor="text1"/>
              </w:rPr>
              <w:t>集成方式简单（HTTP/REST/JSON）</w:t>
            </w:r>
          </w:p>
        </w:tc>
        <w:tc>
          <w:tcPr>
            <w:tcW w:w="248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13CADA7" w14:textId="77777777" w:rsidR="009B5317" w:rsidRPr="008238AF" w:rsidRDefault="009B5317" w:rsidP="00F32297">
            <w:pPr>
              <w:pStyle w:val="biao"/>
              <w:rPr>
                <w:color w:val="000000" w:themeColor="text1"/>
              </w:rPr>
            </w:pPr>
            <w:r w:rsidRPr="008238AF">
              <w:rPr>
                <w:rFonts w:hint="eastAsia"/>
                <w:color w:val="000000" w:themeColor="text1"/>
              </w:rPr>
              <w:t>集成方式复杂（ESB/WS/SOAP）</w:t>
            </w:r>
          </w:p>
        </w:tc>
      </w:tr>
      <w:tr w:rsidR="009B5317" w:rsidRPr="008238AF" w14:paraId="7CB45081" w14:textId="77777777" w:rsidTr="00F32297">
        <w:trPr>
          <w:trHeight w:val="113"/>
        </w:trPr>
        <w:tc>
          <w:tcPr>
            <w:tcW w:w="251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C20FD2F" w14:textId="77777777" w:rsidR="009B5317" w:rsidRPr="008238AF" w:rsidRDefault="009B5317" w:rsidP="00F32297">
            <w:pPr>
              <w:pStyle w:val="biao"/>
              <w:rPr>
                <w:color w:val="000000" w:themeColor="text1"/>
              </w:rPr>
            </w:pPr>
            <w:r w:rsidRPr="008238AF">
              <w:rPr>
                <w:rFonts w:hint="eastAsia"/>
                <w:color w:val="000000" w:themeColor="text1"/>
              </w:rPr>
              <w:t>服务能独立部署</w:t>
            </w:r>
          </w:p>
        </w:tc>
        <w:tc>
          <w:tcPr>
            <w:tcW w:w="248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89DE704" w14:textId="77777777" w:rsidR="009B5317" w:rsidRPr="008238AF" w:rsidRDefault="009B5317" w:rsidP="00F32297">
            <w:pPr>
              <w:pStyle w:val="biao"/>
              <w:rPr>
                <w:color w:val="000000" w:themeColor="text1"/>
              </w:rPr>
            </w:pPr>
            <w:r w:rsidRPr="008238AF">
              <w:rPr>
                <w:rFonts w:hint="eastAsia"/>
                <w:color w:val="000000" w:themeColor="text1"/>
              </w:rPr>
              <w:t>单块架构系统，相互依赖，部署复杂</w:t>
            </w:r>
          </w:p>
        </w:tc>
      </w:tr>
    </w:tbl>
    <w:p w14:paraId="2C814CB7" w14:textId="77777777" w:rsidR="009B5317" w:rsidRPr="008238AF" w:rsidRDefault="009B5317" w:rsidP="009B5317">
      <w:pPr>
        <w:ind w:firstLine="420"/>
        <w:rPr>
          <w:color w:val="000000" w:themeColor="text1"/>
        </w:rPr>
      </w:pPr>
    </w:p>
    <w:p w14:paraId="7768D906" w14:textId="77777777" w:rsidR="009B5317" w:rsidRPr="008238AF" w:rsidRDefault="009B5317" w:rsidP="009B5317">
      <w:pPr>
        <w:pStyle w:val="3"/>
        <w:ind w:firstLine="422"/>
        <w:rPr>
          <w:color w:val="000000" w:themeColor="text1"/>
        </w:rPr>
      </w:pPr>
      <w:bookmarkStart w:id="33" w:name="_Toc105689308"/>
      <w:r w:rsidRPr="008238AF">
        <w:rPr>
          <w:rFonts w:hint="eastAsia"/>
          <w:color w:val="000000" w:themeColor="text1"/>
        </w:rPr>
        <w:t>2.</w:t>
      </w:r>
      <w:r w:rsidR="005F6B25">
        <w:rPr>
          <w:color w:val="000000" w:themeColor="text1"/>
        </w:rPr>
        <w:t>4</w:t>
      </w:r>
      <w:r w:rsidRPr="008238AF">
        <w:rPr>
          <w:color w:val="000000" w:themeColor="text1"/>
        </w:rPr>
        <w:t xml:space="preserve"> </w:t>
      </w:r>
      <w:r w:rsidRPr="008238AF">
        <w:rPr>
          <w:rFonts w:hint="eastAsia"/>
          <w:color w:val="000000" w:themeColor="text1"/>
        </w:rPr>
        <w:t>特定领域软件架构</w:t>
      </w:r>
      <w:r w:rsidRPr="008238AF">
        <w:rPr>
          <w:rFonts w:hint="eastAsia"/>
          <w:color w:val="000000" w:themeColor="text1"/>
        </w:rPr>
        <w:t>(DSSA)</w:t>
      </w: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bookmarkEnd w:id="33"/>
    </w:p>
    <w:p w14:paraId="0C5AC580"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4</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基本活动</w:t>
      </w:r>
    </w:p>
    <w:p w14:paraId="11577EF8"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6D158169" wp14:editId="6D129CDE">
            <wp:extent cx="4320000" cy="1229356"/>
            <wp:effectExtent l="0" t="0" r="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0000" cy="1229356"/>
                    </a:xfrm>
                    <a:prstGeom prst="rect">
                      <a:avLst/>
                    </a:prstGeom>
                    <a:noFill/>
                  </pic:spPr>
                </pic:pic>
              </a:graphicData>
            </a:graphic>
          </wp:inline>
        </w:drawing>
      </w:r>
    </w:p>
    <w:p w14:paraId="64AE9DCC" w14:textId="77777777" w:rsidR="009B5317" w:rsidRPr="008238AF" w:rsidRDefault="009B5317" w:rsidP="009B5317">
      <w:pPr>
        <w:ind w:firstLine="420"/>
        <w:rPr>
          <w:color w:val="000000" w:themeColor="text1"/>
        </w:rPr>
      </w:pPr>
    </w:p>
    <w:p w14:paraId="19E893AC" w14:textId="77777777" w:rsidR="009B5317" w:rsidRPr="008238AF" w:rsidRDefault="009B5317" w:rsidP="009B5317">
      <w:pPr>
        <w:ind w:firstLine="420"/>
        <w:rPr>
          <w:color w:val="000000" w:themeColor="text1"/>
        </w:rPr>
      </w:pPr>
      <w:r w:rsidRPr="008238AF">
        <w:rPr>
          <w:rFonts w:hint="eastAsia"/>
          <w:bCs/>
          <w:color w:val="000000" w:themeColor="text1"/>
        </w:rPr>
        <w:t>垂直域</w:t>
      </w:r>
      <w:r w:rsidRPr="008238AF">
        <w:rPr>
          <w:rFonts w:hint="eastAsia"/>
          <w:color w:val="000000" w:themeColor="text1"/>
        </w:rPr>
        <w:t>：某一个狭小领域或者说某个行业的共性抽象。</w:t>
      </w:r>
    </w:p>
    <w:p w14:paraId="0A75EAEE" w14:textId="77777777" w:rsidR="009B5317" w:rsidRPr="008238AF" w:rsidRDefault="009B5317" w:rsidP="009B5317">
      <w:pPr>
        <w:ind w:firstLine="420"/>
        <w:rPr>
          <w:color w:val="000000" w:themeColor="text1"/>
        </w:rPr>
      </w:pPr>
      <w:r w:rsidRPr="008238AF">
        <w:rPr>
          <w:rFonts w:hint="eastAsia"/>
          <w:bCs/>
          <w:color w:val="000000" w:themeColor="text1"/>
        </w:rPr>
        <w:t>水平域</w:t>
      </w:r>
      <w:r w:rsidRPr="008238AF">
        <w:rPr>
          <w:rFonts w:hint="eastAsia"/>
          <w:color w:val="000000" w:themeColor="text1"/>
        </w:rPr>
        <w:t>：多个行业可通用的一些共性的抽象。</w:t>
      </w:r>
    </w:p>
    <w:p w14:paraId="68C25DD6"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4</w:t>
      </w:r>
      <w:r w:rsidRPr="008238AF">
        <w:rPr>
          <w:rFonts w:hint="eastAsia"/>
          <w:color w:val="000000" w:themeColor="text1"/>
        </w:rPr>
        <w:t>.</w:t>
      </w:r>
      <w:r w:rsidRPr="008238AF">
        <w:rPr>
          <w:color w:val="000000" w:themeColor="text1"/>
        </w:rPr>
        <w:t xml:space="preserve">2 </w:t>
      </w:r>
      <w:r w:rsidRPr="008238AF">
        <w:rPr>
          <w:rFonts w:hint="eastAsia"/>
          <w:color w:val="000000" w:themeColor="text1"/>
        </w:rPr>
        <w:t>领域分析机制</w:t>
      </w:r>
    </w:p>
    <w:p w14:paraId="0396CF7C" w14:textId="77777777" w:rsidR="009B5317" w:rsidRPr="008238AF" w:rsidRDefault="009B5317" w:rsidP="009B5317">
      <w:pPr>
        <w:pStyle w:val="biao"/>
        <w:rPr>
          <w:color w:val="000000" w:themeColor="text1"/>
        </w:rPr>
      </w:pPr>
      <w:r w:rsidRPr="008238AF">
        <w:rPr>
          <w:color w:val="000000" w:themeColor="text1"/>
        </w:rPr>
        <w:object w:dxaOrig="5941" w:dyaOrig="6733" w14:anchorId="7E18D712">
          <v:shape id="_x0000_i1044" type="#_x0000_t75" style="width:221.25pt;height:251.25pt" o:ole="">
            <v:imagedata r:id="rId72" o:title=""/>
          </v:shape>
          <o:OLEObject Type="Embed" ProgID="Visio.Drawing.15" ShapeID="_x0000_i1044" DrawAspect="Content" ObjectID="_1723890211" r:id="rId73"/>
        </w:object>
      </w:r>
    </w:p>
    <w:p w14:paraId="4BA27B5F" w14:textId="77777777" w:rsidR="009B5317" w:rsidRPr="008238AF" w:rsidRDefault="009B5317" w:rsidP="009B5317">
      <w:pPr>
        <w:ind w:firstLine="420"/>
        <w:rPr>
          <w:color w:val="000000" w:themeColor="text1"/>
        </w:rPr>
      </w:pPr>
      <w:r w:rsidRPr="008238AF">
        <w:rPr>
          <w:rFonts w:hint="eastAsia"/>
          <w:color w:val="000000" w:themeColor="text1"/>
        </w:rPr>
        <w:t>（1）领域专家</w:t>
      </w:r>
    </w:p>
    <w:p w14:paraId="3363D59C" w14:textId="77777777" w:rsidR="009B5317" w:rsidRPr="008238AF" w:rsidRDefault="009B5317" w:rsidP="009B5317">
      <w:pPr>
        <w:ind w:firstLine="420"/>
        <w:rPr>
          <w:color w:val="000000" w:themeColor="text1"/>
        </w:rPr>
      </w:pPr>
      <w:r w:rsidRPr="008238AF">
        <w:rPr>
          <w:rFonts w:hint="eastAsia"/>
          <w:color w:val="000000" w:themeColor="text1"/>
        </w:rPr>
        <w:t>领域专家可能包括该领域中系统的有经验的用户、从事该领域中系统的需求分析、设计、实现以及项目管理的有经验的软件工程师等。</w:t>
      </w:r>
    </w:p>
    <w:p w14:paraId="1806A34E" w14:textId="77777777" w:rsidR="009B5317" w:rsidRPr="008238AF" w:rsidRDefault="009B5317" w:rsidP="009B5317">
      <w:pPr>
        <w:ind w:firstLine="420"/>
        <w:rPr>
          <w:color w:val="000000" w:themeColor="text1"/>
        </w:rPr>
      </w:pPr>
      <w:r w:rsidRPr="008238AF">
        <w:rPr>
          <w:rFonts w:hint="eastAsia"/>
          <w:color w:val="000000" w:themeColor="text1"/>
        </w:rPr>
        <w:t>领域专家的主要任务包括提供关于领域中系统的需求规约和实现的知识，帮助组织规范的、一致的领域字典，帮助选择样本系统作为领域工程的依据，复审领域模型、DSSA等领域工程产品，等等。</w:t>
      </w:r>
    </w:p>
    <w:p w14:paraId="51B3B4D0" w14:textId="77777777" w:rsidR="009B5317" w:rsidRPr="008238AF" w:rsidRDefault="009B5317" w:rsidP="009B5317">
      <w:pPr>
        <w:ind w:firstLine="420"/>
        <w:rPr>
          <w:color w:val="000000" w:themeColor="text1"/>
        </w:rPr>
      </w:pPr>
      <w:r w:rsidRPr="008238AF">
        <w:rPr>
          <w:rFonts w:hint="eastAsia"/>
          <w:color w:val="000000" w:themeColor="text1"/>
        </w:rPr>
        <w:t>（2）领域分析人员</w:t>
      </w:r>
    </w:p>
    <w:p w14:paraId="762C625B" w14:textId="77777777" w:rsidR="009B5317" w:rsidRPr="008238AF" w:rsidRDefault="009B5317" w:rsidP="009B5317">
      <w:pPr>
        <w:ind w:firstLine="420"/>
        <w:rPr>
          <w:color w:val="000000" w:themeColor="text1"/>
        </w:rPr>
      </w:pPr>
      <w:r w:rsidRPr="008238AF">
        <w:rPr>
          <w:rFonts w:hint="eastAsia"/>
          <w:color w:val="000000" w:themeColor="text1"/>
        </w:rPr>
        <w:t>领域分析人员应由具有知识工程背景的有经验的系统分析员来担任。</w:t>
      </w:r>
    </w:p>
    <w:p w14:paraId="1FC63240" w14:textId="77777777" w:rsidR="009B5317" w:rsidRPr="008238AF" w:rsidRDefault="009B5317" w:rsidP="009B5317">
      <w:pPr>
        <w:ind w:firstLine="420"/>
        <w:rPr>
          <w:color w:val="000000" w:themeColor="text1"/>
        </w:rPr>
      </w:pPr>
      <w:r w:rsidRPr="008238AF">
        <w:rPr>
          <w:rFonts w:hint="eastAsia"/>
          <w:color w:val="000000" w:themeColor="text1"/>
        </w:rPr>
        <w:t>领域分析人员的主要任务包括控制整个领域分析过程，进行知识获取，将获取的知识组织到领域模型中，根据现有系统、标准规范等验证领域模型的准确性和一致性，维护领域模型。</w:t>
      </w:r>
    </w:p>
    <w:p w14:paraId="11827807" w14:textId="77777777" w:rsidR="009B5317" w:rsidRPr="008238AF" w:rsidRDefault="009B5317" w:rsidP="009B5317">
      <w:pPr>
        <w:ind w:firstLine="420"/>
        <w:rPr>
          <w:color w:val="000000" w:themeColor="text1"/>
        </w:rPr>
      </w:pPr>
      <w:r w:rsidRPr="008238AF">
        <w:rPr>
          <w:rFonts w:hint="eastAsia"/>
          <w:color w:val="000000" w:themeColor="text1"/>
        </w:rPr>
        <w:t>领域分析人员应熟悉软件重用和领域分析方法；熟悉进行知识获取和知识表示所需的技术、语言和工具；应具有一定的该领域的经验，以便于分析领域中的问题及与领域专家进行交互；应具有较高的进行抽象、关联和类比的能力；应具有较高的与他人交互和合作的能力。</w:t>
      </w:r>
    </w:p>
    <w:p w14:paraId="55434F8D" w14:textId="77777777" w:rsidR="009B5317" w:rsidRPr="008238AF" w:rsidRDefault="009B5317" w:rsidP="009B5317">
      <w:pPr>
        <w:ind w:firstLine="420"/>
        <w:rPr>
          <w:color w:val="000000" w:themeColor="text1"/>
        </w:rPr>
      </w:pPr>
      <w:r w:rsidRPr="008238AF">
        <w:rPr>
          <w:rFonts w:hint="eastAsia"/>
          <w:color w:val="000000" w:themeColor="text1"/>
        </w:rPr>
        <w:t>（3）领域设计人员</w:t>
      </w:r>
    </w:p>
    <w:p w14:paraId="124FB81B" w14:textId="77777777" w:rsidR="009B5317" w:rsidRPr="008238AF" w:rsidRDefault="009B5317" w:rsidP="009B5317">
      <w:pPr>
        <w:ind w:firstLine="420"/>
        <w:rPr>
          <w:color w:val="000000" w:themeColor="text1"/>
        </w:rPr>
      </w:pPr>
      <w:r w:rsidRPr="008238AF">
        <w:rPr>
          <w:rFonts w:hint="eastAsia"/>
          <w:color w:val="000000" w:themeColor="text1"/>
        </w:rPr>
        <w:t>领域设计人员应由有经验的软件设计人员来担任。</w:t>
      </w:r>
    </w:p>
    <w:p w14:paraId="17569C28" w14:textId="77777777" w:rsidR="009B5317" w:rsidRPr="008238AF" w:rsidRDefault="009B5317" w:rsidP="009B5317">
      <w:pPr>
        <w:ind w:firstLine="420"/>
        <w:rPr>
          <w:color w:val="000000" w:themeColor="text1"/>
        </w:rPr>
      </w:pPr>
      <w:r w:rsidRPr="008238AF">
        <w:rPr>
          <w:rFonts w:hint="eastAsia"/>
          <w:color w:val="000000" w:themeColor="text1"/>
        </w:rPr>
        <w:t>领域设计人员的主要任务包括控制整个软件设计过程，根据领域模型和现有的系统开发出DSSA，对DSSA的准确性和一致性进行验证，建立领域模型和DSSA之间的联系。</w:t>
      </w:r>
    </w:p>
    <w:p w14:paraId="70B174C8" w14:textId="77777777" w:rsidR="009B5317" w:rsidRPr="008238AF" w:rsidRDefault="009B5317" w:rsidP="009B5317">
      <w:pPr>
        <w:ind w:firstLine="420"/>
        <w:rPr>
          <w:color w:val="000000" w:themeColor="text1"/>
        </w:rPr>
      </w:pPr>
      <w:r w:rsidRPr="008238AF">
        <w:rPr>
          <w:rFonts w:hint="eastAsia"/>
          <w:color w:val="000000" w:themeColor="text1"/>
        </w:rPr>
        <w:t>领域设计人员应熟悉软件重用和领域设计方法；熟悉软件设计方法；应有一定的该领域的经验，以便于分析领域中的问题及与领域专家进行交互。</w:t>
      </w:r>
    </w:p>
    <w:p w14:paraId="62DA1D15" w14:textId="77777777" w:rsidR="009B5317" w:rsidRPr="008238AF" w:rsidRDefault="009B5317" w:rsidP="009B5317">
      <w:pPr>
        <w:ind w:firstLine="420"/>
        <w:rPr>
          <w:color w:val="000000" w:themeColor="text1"/>
        </w:rPr>
      </w:pPr>
      <w:r w:rsidRPr="008238AF">
        <w:rPr>
          <w:rFonts w:hint="eastAsia"/>
          <w:color w:val="000000" w:themeColor="text1"/>
        </w:rPr>
        <w:t>（4）领域实现人员</w:t>
      </w:r>
    </w:p>
    <w:p w14:paraId="649A955B" w14:textId="77777777" w:rsidR="009B5317" w:rsidRPr="008238AF" w:rsidRDefault="009B5317" w:rsidP="009B5317">
      <w:pPr>
        <w:ind w:firstLine="420"/>
        <w:rPr>
          <w:color w:val="000000" w:themeColor="text1"/>
        </w:rPr>
      </w:pPr>
      <w:r w:rsidRPr="008238AF">
        <w:rPr>
          <w:rFonts w:hint="eastAsia"/>
          <w:color w:val="000000" w:themeColor="text1"/>
        </w:rPr>
        <w:t>领域实现人员应由有经验的程序设计人员来担任。</w:t>
      </w:r>
    </w:p>
    <w:p w14:paraId="19609F06" w14:textId="77777777" w:rsidR="009B5317" w:rsidRPr="008238AF" w:rsidRDefault="009B5317" w:rsidP="009B5317">
      <w:pPr>
        <w:ind w:firstLine="420"/>
        <w:rPr>
          <w:color w:val="000000" w:themeColor="text1"/>
        </w:rPr>
      </w:pPr>
      <w:r w:rsidRPr="008238AF">
        <w:rPr>
          <w:rFonts w:hint="eastAsia"/>
          <w:color w:val="000000" w:themeColor="text1"/>
        </w:rPr>
        <w:t>领域实现人员的主要任务包括根据领域模型和DSSA，或者从头开发可重用构件，或者利用再工程的技术从现有系统中提取可重用构件，对可重用构件进行验证，建立DSSA与可重用构件间的联系。</w:t>
      </w:r>
    </w:p>
    <w:p w14:paraId="2AC1704A" w14:textId="77777777" w:rsidR="009B5317" w:rsidRPr="008238AF" w:rsidRDefault="009B5317" w:rsidP="009B5317">
      <w:pPr>
        <w:ind w:firstLine="420"/>
        <w:rPr>
          <w:color w:val="000000" w:themeColor="text1"/>
        </w:rPr>
      </w:pPr>
      <w:r w:rsidRPr="008238AF">
        <w:rPr>
          <w:rFonts w:hint="eastAsia"/>
          <w:color w:val="000000" w:themeColor="text1"/>
        </w:rPr>
        <w:t>领域实现人员应熟悉软件重用、领域实现及软件再工程技术；熟悉程序设计；具有一定的该领域的经验。</w:t>
      </w:r>
    </w:p>
    <w:p w14:paraId="59FD88D2" w14:textId="77777777" w:rsidR="009B5317" w:rsidRPr="008238AF" w:rsidRDefault="009B5317" w:rsidP="009B5317">
      <w:pPr>
        <w:pStyle w:val="biao"/>
        <w:rPr>
          <w:color w:val="000000" w:themeColor="text1"/>
        </w:rPr>
      </w:pPr>
    </w:p>
    <w:p w14:paraId="6E76B422" w14:textId="77777777" w:rsidR="009B5317" w:rsidRPr="008238AF" w:rsidRDefault="009B5317" w:rsidP="009B5317">
      <w:pPr>
        <w:pStyle w:val="3"/>
        <w:ind w:firstLine="422"/>
        <w:rPr>
          <w:color w:val="000000" w:themeColor="text1"/>
        </w:rPr>
      </w:pPr>
      <w:bookmarkStart w:id="34" w:name="_Toc105689309"/>
      <w:r w:rsidRPr="008238AF">
        <w:rPr>
          <w:rFonts w:hint="eastAsia"/>
          <w:color w:val="000000" w:themeColor="text1"/>
        </w:rPr>
        <w:t>2.</w:t>
      </w:r>
      <w:r w:rsidR="005F6B25">
        <w:rPr>
          <w:color w:val="000000" w:themeColor="text1"/>
        </w:rPr>
        <w:t>5</w:t>
      </w:r>
      <w:r w:rsidRPr="008238AF">
        <w:rPr>
          <w:color w:val="000000" w:themeColor="text1"/>
        </w:rPr>
        <w:t xml:space="preserve"> </w:t>
      </w:r>
      <w:r w:rsidRPr="008238AF">
        <w:rPr>
          <w:rFonts w:hint="eastAsia"/>
          <w:color w:val="000000" w:themeColor="text1"/>
        </w:rPr>
        <w:t>基于架构的软件开发方法（</w:t>
      </w:r>
      <w:r w:rsidRPr="008238AF">
        <w:rPr>
          <w:rFonts w:ascii="Segoe UI Symbol" w:hAnsi="Segoe UI Symbol" w:cs="Segoe UI Symbol"/>
          <w:color w:val="000000" w:themeColor="text1"/>
        </w:rPr>
        <w:t>⭐⭐⭐⭐</w:t>
      </w:r>
      <w:r w:rsidRPr="008238AF">
        <w:rPr>
          <w:rFonts w:hint="eastAsia"/>
          <w:color w:val="000000" w:themeColor="text1"/>
        </w:rPr>
        <w:t>）</w:t>
      </w:r>
      <w:bookmarkEnd w:id="34"/>
    </w:p>
    <w:p w14:paraId="5AE96001" w14:textId="77777777" w:rsidR="009B5317" w:rsidRPr="008238AF" w:rsidRDefault="009B5317" w:rsidP="009B5317">
      <w:pPr>
        <w:ind w:firstLine="420"/>
        <w:rPr>
          <w:color w:val="000000" w:themeColor="text1"/>
        </w:rPr>
      </w:pPr>
      <w:r w:rsidRPr="008238AF">
        <w:rPr>
          <w:rFonts w:hint="eastAsia"/>
          <w:color w:val="000000" w:themeColor="text1"/>
        </w:rPr>
        <w:t>（1）基于架构的软件设计(ABSD)</w:t>
      </w:r>
      <w:r w:rsidRPr="008238AF">
        <w:rPr>
          <w:color w:val="000000" w:themeColor="text1"/>
        </w:rPr>
        <w:t xml:space="preserve"> </w:t>
      </w:r>
    </w:p>
    <w:p w14:paraId="4614F6AE" w14:textId="77777777" w:rsidR="009B5317" w:rsidRPr="008238AF" w:rsidRDefault="009B5317" w:rsidP="009B5317">
      <w:pPr>
        <w:ind w:firstLine="420"/>
        <w:rPr>
          <w:color w:val="000000" w:themeColor="text1"/>
        </w:rPr>
      </w:pPr>
      <w:r w:rsidRPr="008238AF">
        <w:rPr>
          <w:rFonts w:hint="eastAsia"/>
          <w:color w:val="000000" w:themeColor="text1"/>
        </w:rPr>
        <w:t>ABSD能很好的支持软件重用</w:t>
      </w:r>
    </w:p>
    <w:p w14:paraId="2D4855C4" w14:textId="77777777" w:rsidR="009B5317" w:rsidRPr="008238AF" w:rsidRDefault="009B5317" w:rsidP="009B5317">
      <w:pPr>
        <w:ind w:firstLine="420"/>
        <w:rPr>
          <w:color w:val="000000" w:themeColor="text1"/>
        </w:rPr>
      </w:pPr>
      <w:r w:rsidRPr="008238AF">
        <w:rPr>
          <w:rFonts w:hint="eastAsia"/>
          <w:color w:val="000000" w:themeColor="text1"/>
        </w:rPr>
        <w:t>ABSD方法是架构驱动，即强调由业务、质量和功能需求的组合驱动架构设计。</w:t>
      </w:r>
    </w:p>
    <w:p w14:paraId="4B0F10E7" w14:textId="77777777" w:rsidR="009B5317" w:rsidRPr="008238AF" w:rsidRDefault="009B5317" w:rsidP="009B5317">
      <w:pPr>
        <w:ind w:firstLine="420"/>
        <w:rPr>
          <w:color w:val="000000" w:themeColor="text1"/>
        </w:rPr>
      </w:pPr>
      <w:r w:rsidRPr="008238AF">
        <w:rPr>
          <w:rFonts w:hint="eastAsia"/>
          <w:color w:val="000000" w:themeColor="text1"/>
        </w:rPr>
        <w:t>使用ABSD方法，设计活动可以从项目总体功能框架明确就开始，这意味着需求获取和分析还没有完成（甚至远远没有完成），就开始了软件设计。</w:t>
      </w:r>
    </w:p>
    <w:p w14:paraId="1C083973" w14:textId="77777777" w:rsidR="009B5317" w:rsidRPr="008238AF" w:rsidRDefault="009B5317" w:rsidP="009B5317">
      <w:pPr>
        <w:ind w:firstLine="420"/>
        <w:rPr>
          <w:color w:val="000000" w:themeColor="text1"/>
        </w:rPr>
      </w:pPr>
      <w:r w:rsidRPr="008238AF">
        <w:rPr>
          <w:rFonts w:hint="eastAsia"/>
          <w:color w:val="000000" w:themeColor="text1"/>
        </w:rPr>
        <w:t>ABSD方法有三个基础。第一个基础是功能的分解。在功能分解中，ABSD方法使用已有的基于模块的内聚和耦合技术；第二个基础是通过选择架构风格来实现质量和业务需求；第三个基础是软件模板的使用。软件模板利用了一些软件系统的结构。</w:t>
      </w:r>
    </w:p>
    <w:p w14:paraId="0290A7DB" w14:textId="77777777" w:rsidR="009B5317" w:rsidRPr="008238AF" w:rsidRDefault="009B5317" w:rsidP="009B5317">
      <w:pPr>
        <w:ind w:firstLine="420"/>
        <w:rPr>
          <w:color w:val="000000" w:themeColor="text1"/>
        </w:rPr>
      </w:pPr>
      <w:r w:rsidRPr="008238AF">
        <w:rPr>
          <w:rFonts w:hint="eastAsia"/>
          <w:color w:val="000000" w:themeColor="text1"/>
        </w:rPr>
        <w:t>ABSD方法是递归的，且迭代的每一个步骤都是清晰地定义的。因此，不管设计是否完成，架构总是清晰的，这有助于降低架构设计的随意性。</w:t>
      </w:r>
    </w:p>
    <w:p w14:paraId="02841D15" w14:textId="77777777" w:rsidR="009B5317" w:rsidRPr="008238AF" w:rsidRDefault="009B5317" w:rsidP="005F6B25">
      <w:pPr>
        <w:ind w:firstLine="420"/>
        <w:rPr>
          <w:color w:val="000000" w:themeColor="text1"/>
        </w:rPr>
      </w:pPr>
      <w:r w:rsidRPr="008238AF">
        <w:rPr>
          <w:rFonts w:hint="eastAsia"/>
          <w:color w:val="000000" w:themeColor="text1"/>
        </w:rPr>
        <w:t>（2）开发过程</w:t>
      </w:r>
    </w:p>
    <w:p w14:paraId="215C5BAA" w14:textId="77777777" w:rsidR="009B5317" w:rsidRPr="008238AF" w:rsidRDefault="009B5317" w:rsidP="009B5317">
      <w:pPr>
        <w:ind w:firstLine="420"/>
        <w:rPr>
          <w:noProof/>
          <w:color w:val="000000" w:themeColor="text1"/>
        </w:rPr>
      </w:pPr>
      <w:r w:rsidRPr="008238AF">
        <w:rPr>
          <w:rFonts w:hint="eastAsia"/>
          <w:noProof/>
          <w:color w:val="000000" w:themeColor="text1"/>
        </w:rPr>
        <w:t>架构文档化过程的主要输出结果是架构规格说明和测试架构需求的质量设计说明书这两个文档。</w:t>
      </w:r>
    </w:p>
    <w:p w14:paraId="6F355999" w14:textId="77777777" w:rsidR="009B5317" w:rsidRPr="008238AF" w:rsidRDefault="009B5317" w:rsidP="009B5317">
      <w:pPr>
        <w:ind w:firstLine="420"/>
        <w:rPr>
          <w:noProof/>
          <w:color w:val="000000" w:themeColor="text1"/>
        </w:rPr>
      </w:pPr>
      <w:r w:rsidRPr="008238AF">
        <w:rPr>
          <w:rFonts w:hint="eastAsia"/>
          <w:noProof/>
          <w:color w:val="000000" w:themeColor="text1"/>
        </w:rPr>
        <w:t>文档的完整性和质量是软件架构成功的关键因素。</w:t>
      </w:r>
    </w:p>
    <w:p w14:paraId="6CBB3AC4" w14:textId="77777777" w:rsidR="009B5317" w:rsidRPr="008238AF" w:rsidRDefault="009B5317" w:rsidP="009B5317">
      <w:pPr>
        <w:ind w:firstLine="420"/>
        <w:rPr>
          <w:noProof/>
          <w:color w:val="000000" w:themeColor="text1"/>
        </w:rPr>
      </w:pPr>
      <w:r w:rsidRPr="008238AF">
        <w:rPr>
          <w:rFonts w:hint="eastAsia"/>
          <w:noProof/>
          <w:color w:val="000000" w:themeColor="text1"/>
        </w:rPr>
        <w:t>关于文档的三大注意事项：</w:t>
      </w:r>
    </w:p>
    <w:p w14:paraId="65CA5887" w14:textId="77777777" w:rsidR="009B5317" w:rsidRPr="008238AF" w:rsidRDefault="009B5317" w:rsidP="009B5317">
      <w:pPr>
        <w:ind w:firstLine="420"/>
        <w:rPr>
          <w:noProof/>
          <w:color w:val="000000" w:themeColor="text1"/>
        </w:rPr>
      </w:pPr>
      <w:r w:rsidRPr="008238AF">
        <w:rPr>
          <w:rFonts w:hint="eastAsia"/>
          <w:noProof/>
          <w:color w:val="000000" w:themeColor="text1"/>
        </w:rPr>
        <w:t>文档要从使用者的角度进行编写</w:t>
      </w:r>
    </w:p>
    <w:p w14:paraId="1EB31F77" w14:textId="77777777" w:rsidR="009B5317" w:rsidRPr="008238AF" w:rsidRDefault="009B5317" w:rsidP="009B5317">
      <w:pPr>
        <w:ind w:firstLine="420"/>
        <w:rPr>
          <w:noProof/>
          <w:color w:val="000000" w:themeColor="text1"/>
        </w:rPr>
      </w:pPr>
      <w:r w:rsidRPr="008238AF">
        <w:rPr>
          <w:rFonts w:hint="eastAsia"/>
          <w:noProof/>
          <w:color w:val="000000" w:themeColor="text1"/>
        </w:rPr>
        <w:t>必须分发给所有与系统有关的开发人员</w:t>
      </w:r>
    </w:p>
    <w:p w14:paraId="58CAEBB3" w14:textId="77777777" w:rsidR="009B5317" w:rsidRPr="008238AF" w:rsidRDefault="009B5317" w:rsidP="009B5317">
      <w:pPr>
        <w:ind w:firstLine="420"/>
        <w:rPr>
          <w:noProof/>
          <w:color w:val="000000" w:themeColor="text1"/>
        </w:rPr>
      </w:pPr>
      <w:r w:rsidRPr="008238AF">
        <w:rPr>
          <w:rFonts w:hint="eastAsia"/>
          <w:noProof/>
          <w:color w:val="000000" w:themeColor="text1"/>
        </w:rPr>
        <w:t>且必须保证开发者手上的文档是最新的</w:t>
      </w:r>
    </w:p>
    <w:p w14:paraId="7BC11933" w14:textId="77777777" w:rsidR="009B5317" w:rsidRPr="008238AF" w:rsidRDefault="009B5317" w:rsidP="009B5317">
      <w:pPr>
        <w:ind w:firstLine="420"/>
        <w:rPr>
          <w:noProof/>
          <w:color w:val="000000" w:themeColor="text1"/>
        </w:rPr>
      </w:pPr>
      <w:r w:rsidRPr="008238AF">
        <w:rPr>
          <w:rFonts w:hint="eastAsia"/>
          <w:noProof/>
          <w:color w:val="000000" w:themeColor="text1"/>
        </w:rPr>
        <w:t>架构复审的目的是标识潜在的风险，及早发现架构设计中的缺陷和错误</w:t>
      </w:r>
    </w:p>
    <w:p w14:paraId="39F0BE4D" w14:textId="77777777" w:rsidR="009B5317" w:rsidRPr="008238AF" w:rsidRDefault="009B5317" w:rsidP="005F6B25">
      <w:pPr>
        <w:ind w:firstLine="420"/>
        <w:rPr>
          <w:noProof/>
          <w:color w:val="000000" w:themeColor="text1"/>
        </w:rPr>
      </w:pPr>
      <w:r w:rsidRPr="008238AF">
        <w:rPr>
          <w:rFonts w:hint="eastAsia"/>
          <w:noProof/>
          <w:color w:val="000000" w:themeColor="text1"/>
        </w:rPr>
        <w:t>（3）架构需求过程</w:t>
      </w:r>
    </w:p>
    <w:p w14:paraId="63C164B7" w14:textId="77777777" w:rsidR="009B5317" w:rsidRPr="008238AF" w:rsidRDefault="009B5317" w:rsidP="005F6B25">
      <w:pPr>
        <w:ind w:firstLine="420"/>
        <w:rPr>
          <w:noProof/>
          <w:color w:val="000000" w:themeColor="text1"/>
        </w:rPr>
      </w:pPr>
      <w:r w:rsidRPr="008238AF">
        <w:rPr>
          <w:noProof/>
          <w:color w:val="000000" w:themeColor="text1"/>
        </w:rPr>
        <w:t>（</w:t>
      </w:r>
      <w:r w:rsidRPr="008238AF">
        <w:rPr>
          <w:rFonts w:hint="eastAsia"/>
          <w:noProof/>
          <w:color w:val="000000" w:themeColor="text1"/>
        </w:rPr>
        <w:t>4</w:t>
      </w:r>
      <w:r w:rsidRPr="008238AF">
        <w:rPr>
          <w:noProof/>
          <w:color w:val="000000" w:themeColor="text1"/>
        </w:rPr>
        <w:t>）架构设计过程</w:t>
      </w:r>
    </w:p>
    <w:p w14:paraId="0D41AB08" w14:textId="77777777" w:rsidR="009B5317" w:rsidRPr="008238AF" w:rsidRDefault="009B5317" w:rsidP="005F6B25">
      <w:pPr>
        <w:ind w:firstLine="420"/>
        <w:rPr>
          <w:noProof/>
          <w:color w:val="000000" w:themeColor="text1"/>
        </w:rPr>
      </w:pPr>
      <w:r w:rsidRPr="008238AF">
        <w:rPr>
          <w:noProof/>
          <w:color w:val="000000" w:themeColor="text1"/>
        </w:rPr>
        <w:t>（</w:t>
      </w:r>
      <w:r w:rsidRPr="008238AF">
        <w:rPr>
          <w:rFonts w:hint="eastAsia"/>
          <w:noProof/>
          <w:color w:val="000000" w:themeColor="text1"/>
        </w:rPr>
        <w:t>5</w:t>
      </w:r>
      <w:r w:rsidRPr="008238AF">
        <w:rPr>
          <w:noProof/>
          <w:color w:val="000000" w:themeColor="text1"/>
        </w:rPr>
        <w:t>）架构实现过程</w:t>
      </w:r>
    </w:p>
    <w:p w14:paraId="2B4B109F" w14:textId="77777777" w:rsidR="009B5317" w:rsidRPr="005F6B25" w:rsidRDefault="009B5317" w:rsidP="005F6B25">
      <w:pPr>
        <w:ind w:firstLine="420"/>
        <w:rPr>
          <w:noProof/>
          <w:color w:val="000000" w:themeColor="text1"/>
        </w:rPr>
      </w:pPr>
      <w:r w:rsidRPr="008238AF">
        <w:rPr>
          <w:noProof/>
          <w:color w:val="000000" w:themeColor="text1"/>
        </w:rPr>
        <w:t>（</w:t>
      </w:r>
      <w:r w:rsidRPr="008238AF">
        <w:rPr>
          <w:rFonts w:hint="eastAsia"/>
          <w:noProof/>
          <w:color w:val="000000" w:themeColor="text1"/>
        </w:rPr>
        <w:t>6</w:t>
      </w:r>
      <w:r w:rsidRPr="008238AF">
        <w:rPr>
          <w:noProof/>
          <w:color w:val="000000" w:themeColor="text1"/>
        </w:rPr>
        <w:t>）架构演化过程</w:t>
      </w:r>
    </w:p>
    <w:p w14:paraId="79C97EDF" w14:textId="77777777" w:rsidR="009B5317" w:rsidRPr="008238AF" w:rsidRDefault="009B5317" w:rsidP="009B5317">
      <w:pPr>
        <w:pStyle w:val="3"/>
        <w:ind w:firstLine="422"/>
        <w:rPr>
          <w:color w:val="000000" w:themeColor="text1"/>
        </w:rPr>
      </w:pPr>
      <w:bookmarkStart w:id="35" w:name="_Toc105689310"/>
      <w:r w:rsidRPr="008238AF">
        <w:rPr>
          <w:rFonts w:hint="eastAsia"/>
          <w:color w:val="000000" w:themeColor="text1"/>
        </w:rPr>
        <w:t>2.</w:t>
      </w:r>
      <w:r w:rsidR="005F6B25">
        <w:rPr>
          <w:color w:val="000000" w:themeColor="text1"/>
        </w:rPr>
        <w:t>6</w:t>
      </w:r>
      <w:r w:rsidRPr="008238AF">
        <w:rPr>
          <w:color w:val="000000" w:themeColor="text1"/>
        </w:rPr>
        <w:t xml:space="preserve"> </w:t>
      </w:r>
      <w:r w:rsidRPr="008238AF">
        <w:rPr>
          <w:rFonts w:hint="eastAsia"/>
          <w:color w:val="000000" w:themeColor="text1"/>
        </w:rPr>
        <w:t>架构评估（</w:t>
      </w:r>
      <w:r w:rsidRPr="008238AF">
        <w:rPr>
          <w:rFonts w:ascii="Segoe UI Symbol" w:hAnsi="Segoe UI Symbol" w:cs="Segoe UI Symbol"/>
          <w:color w:val="000000" w:themeColor="text1"/>
        </w:rPr>
        <w:t>⭐⭐⭐⭐⭐</w:t>
      </w:r>
      <w:r w:rsidRPr="008238AF">
        <w:rPr>
          <w:rFonts w:hint="eastAsia"/>
          <w:color w:val="000000" w:themeColor="text1"/>
        </w:rPr>
        <w:t>）</w:t>
      </w:r>
      <w:bookmarkEnd w:id="35"/>
    </w:p>
    <w:p w14:paraId="42152C6B"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6</w:t>
      </w:r>
      <w:r w:rsidRPr="008238AF">
        <w:rPr>
          <w:rFonts w:hint="eastAsia"/>
          <w:color w:val="000000" w:themeColor="text1"/>
        </w:rPr>
        <w:t xml:space="preserve">.1 </w:t>
      </w:r>
      <w:r w:rsidRPr="008238AF">
        <w:rPr>
          <w:rFonts w:hint="eastAsia"/>
          <w:color w:val="000000" w:themeColor="text1"/>
        </w:rPr>
        <w:t>为什么要进行架构评估？</w:t>
      </w:r>
    </w:p>
    <w:p w14:paraId="4155E501" w14:textId="77777777" w:rsidR="009B5317" w:rsidRPr="008238AF" w:rsidRDefault="009B5317" w:rsidP="009B5317">
      <w:pPr>
        <w:ind w:firstLine="420"/>
        <w:rPr>
          <w:color w:val="000000" w:themeColor="text1"/>
        </w:rPr>
      </w:pPr>
      <w:r w:rsidRPr="008238AF">
        <w:rPr>
          <w:rFonts w:hint="eastAsia"/>
          <w:color w:val="000000" w:themeColor="text1"/>
        </w:rPr>
        <w:t>架构是整个软件的主体结构，如果主体结构出错了，将导致整个软件开发的失败。如开发过程中需要进行大量的修整，如开发完成之后发现不合要求。这是极大的风险。</w:t>
      </w:r>
    </w:p>
    <w:p w14:paraId="173F32EE"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6</w:t>
      </w:r>
      <w:r w:rsidRPr="008238AF">
        <w:rPr>
          <w:color w:val="000000" w:themeColor="text1"/>
        </w:rPr>
        <w:t xml:space="preserve">.2 </w:t>
      </w:r>
      <w:r w:rsidRPr="008238AF">
        <w:rPr>
          <w:rFonts w:hint="eastAsia"/>
          <w:color w:val="000000" w:themeColor="text1"/>
        </w:rPr>
        <w:t>架构评估到底评什么？</w:t>
      </w:r>
    </w:p>
    <w:p w14:paraId="6E918696" w14:textId="77777777" w:rsidR="009B5317" w:rsidRPr="008238AF" w:rsidRDefault="009B5317" w:rsidP="009B5317">
      <w:pPr>
        <w:ind w:firstLine="420"/>
        <w:rPr>
          <w:color w:val="000000" w:themeColor="text1"/>
        </w:rPr>
      </w:pPr>
      <w:r w:rsidRPr="008238AF">
        <w:rPr>
          <w:rFonts w:hint="eastAsia"/>
          <w:color w:val="000000" w:themeColor="text1"/>
        </w:rPr>
        <w:t>评的是这个架构好不好。所谓好，是符合需求。</w:t>
      </w:r>
    </w:p>
    <w:p w14:paraId="5FE51630"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6</w:t>
      </w:r>
      <w:r w:rsidRPr="008238AF">
        <w:rPr>
          <w:rFonts w:hint="eastAsia"/>
          <w:color w:val="000000" w:themeColor="text1"/>
        </w:rPr>
        <w:t>.3</w:t>
      </w:r>
      <w:r w:rsidRPr="008238AF">
        <w:rPr>
          <w:color w:val="000000" w:themeColor="text1"/>
        </w:rPr>
        <w:t xml:space="preserve"> </w:t>
      </w:r>
      <w:r w:rsidRPr="008238AF">
        <w:rPr>
          <w:rFonts w:hint="eastAsia"/>
          <w:color w:val="000000" w:themeColor="text1"/>
        </w:rPr>
        <w:t>架构设计重点关注非功能设计（质量属性）（</w:t>
      </w:r>
      <w:r w:rsidRPr="008238AF">
        <w:rPr>
          <w:rFonts w:ascii="Segoe UI Symbol" w:hAnsi="Segoe UI Symbol" w:cs="Segoe UI Symbol"/>
          <w:color w:val="000000" w:themeColor="text1"/>
        </w:rPr>
        <w:t>⭐⭐⭐⭐⭐</w:t>
      </w:r>
      <w:r w:rsidRPr="008238AF">
        <w:rPr>
          <w:rFonts w:hint="eastAsia"/>
          <w:color w:val="000000" w:themeColor="text1"/>
        </w:rPr>
        <w:t>）</w:t>
      </w:r>
    </w:p>
    <w:p w14:paraId="72910647"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19FFD96F" wp14:editId="07452F99">
            <wp:extent cx="2759130" cy="2374900"/>
            <wp:effectExtent l="0" t="0" r="3175" b="635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61920" cy="2377302"/>
                    </a:xfrm>
                    <a:prstGeom prst="rect">
                      <a:avLst/>
                    </a:prstGeom>
                    <a:noFill/>
                  </pic:spPr>
                </pic:pic>
              </a:graphicData>
            </a:graphic>
          </wp:inline>
        </w:drawing>
      </w:r>
    </w:p>
    <w:p w14:paraId="40AABFA3" w14:textId="77777777" w:rsidR="009B5317" w:rsidRPr="008238AF" w:rsidRDefault="009B5317" w:rsidP="009B5317">
      <w:pPr>
        <w:ind w:firstLine="420"/>
        <w:rPr>
          <w:color w:val="000000" w:themeColor="text1"/>
        </w:rPr>
      </w:pPr>
      <w:r w:rsidRPr="008238AF">
        <w:rPr>
          <w:rFonts w:hint="eastAsia"/>
          <w:color w:val="000000" w:themeColor="text1"/>
        </w:rPr>
        <w:t>（1）性能</w:t>
      </w:r>
    </w:p>
    <w:p w14:paraId="7186B524" w14:textId="77777777" w:rsidR="009B5317" w:rsidRPr="008238AF" w:rsidRDefault="009B5317" w:rsidP="009B5317">
      <w:pPr>
        <w:ind w:firstLine="420"/>
        <w:rPr>
          <w:color w:val="000000" w:themeColor="text1"/>
        </w:rPr>
      </w:pPr>
      <w:r w:rsidRPr="008238AF">
        <w:rPr>
          <w:rFonts w:hint="eastAsia"/>
          <w:color w:val="000000" w:themeColor="text1"/>
        </w:rPr>
        <w:t>性能（performance）是指系统的响应能力，即要经过多长时间才能对某个事件做出响应，或者在某段时间内系统所能处理的事件的个数。例如：（1）同时支持1000并发；（2）响应时间小于1s；（3）显示分辨率达到4K。</w:t>
      </w:r>
      <w:r w:rsidRPr="008238AF">
        <w:rPr>
          <w:rFonts w:hint="eastAsia"/>
          <w:color w:val="000000" w:themeColor="text1"/>
        </w:rPr>
        <w:tab/>
      </w:r>
    </w:p>
    <w:p w14:paraId="57E0199E" w14:textId="77777777" w:rsidR="009B5317" w:rsidRPr="008238AF" w:rsidRDefault="009B5317" w:rsidP="009B5317">
      <w:pPr>
        <w:ind w:firstLine="420"/>
        <w:rPr>
          <w:color w:val="000000" w:themeColor="text1"/>
        </w:rPr>
      </w:pPr>
      <w:r w:rsidRPr="008238AF">
        <w:rPr>
          <w:rFonts w:hint="eastAsia"/>
          <w:color w:val="000000" w:themeColor="text1"/>
        </w:rPr>
        <w:t>代表参数：响应时间、吞吐量</w:t>
      </w:r>
      <w:r w:rsidRPr="008238AF">
        <w:rPr>
          <w:rFonts w:hint="eastAsia"/>
          <w:color w:val="000000" w:themeColor="text1"/>
        </w:rPr>
        <w:tab/>
      </w:r>
      <w:r w:rsidRPr="008238AF">
        <w:rPr>
          <w:rFonts w:hint="eastAsia"/>
          <w:color w:val="000000" w:themeColor="text1"/>
        </w:rPr>
        <w:tab/>
        <w:t>设计策略：优先级队列、资源调度</w:t>
      </w:r>
    </w:p>
    <w:p w14:paraId="4B439FD5"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043FC3DF" wp14:editId="5BF15FF6">
            <wp:extent cx="3238379" cy="1254642"/>
            <wp:effectExtent l="0" t="0" r="63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50606" cy="1259379"/>
                    </a:xfrm>
                    <a:prstGeom prst="rect">
                      <a:avLst/>
                    </a:prstGeom>
                    <a:noFill/>
                  </pic:spPr>
                </pic:pic>
              </a:graphicData>
            </a:graphic>
          </wp:inline>
        </w:drawing>
      </w:r>
    </w:p>
    <w:p w14:paraId="7C579B9F" w14:textId="77777777" w:rsidR="009B5317" w:rsidRPr="008238AF" w:rsidRDefault="009B5317" w:rsidP="009B5317">
      <w:pPr>
        <w:ind w:firstLine="420"/>
        <w:rPr>
          <w:color w:val="000000" w:themeColor="text1"/>
        </w:rPr>
      </w:pPr>
      <w:r w:rsidRPr="008238AF">
        <w:rPr>
          <w:rFonts w:hint="eastAsia"/>
          <w:color w:val="000000" w:themeColor="text1"/>
        </w:rPr>
        <w:t>（2）可靠性</w:t>
      </w:r>
    </w:p>
    <w:p w14:paraId="47FA1C85" w14:textId="77777777" w:rsidR="009B5317" w:rsidRPr="008238AF" w:rsidRDefault="009B5317" w:rsidP="009B5317">
      <w:pPr>
        <w:ind w:firstLine="420"/>
        <w:rPr>
          <w:color w:val="000000" w:themeColor="text1"/>
        </w:rPr>
      </w:pPr>
      <w:r w:rsidRPr="008238AF">
        <w:rPr>
          <w:rFonts w:hint="eastAsia"/>
          <w:color w:val="000000" w:themeColor="text1"/>
        </w:rPr>
        <w:t>可靠性（reliability）是软件系统在应用或系统错误面前，在意外或错误使用的情况下维持软件系统的功能特性的基本能力。</w:t>
      </w:r>
    </w:p>
    <w:p w14:paraId="6124FA99" w14:textId="77777777" w:rsidR="009B5317" w:rsidRPr="008238AF" w:rsidRDefault="009B5317" w:rsidP="009B5317">
      <w:pPr>
        <w:ind w:firstLine="420"/>
        <w:rPr>
          <w:color w:val="000000" w:themeColor="text1"/>
        </w:rPr>
      </w:pPr>
      <w:r w:rsidRPr="008238AF">
        <w:rPr>
          <w:rFonts w:hint="eastAsia"/>
          <w:color w:val="000000" w:themeColor="text1"/>
        </w:rPr>
        <w:t xml:space="preserve">代表参数： MTTF、MTBF </w:t>
      </w:r>
      <w:r w:rsidRPr="008238AF">
        <w:rPr>
          <w:rFonts w:hint="eastAsia"/>
          <w:color w:val="000000" w:themeColor="text1"/>
        </w:rPr>
        <w:tab/>
      </w:r>
      <w:r w:rsidRPr="008238AF">
        <w:rPr>
          <w:rFonts w:hint="eastAsia"/>
          <w:color w:val="000000" w:themeColor="text1"/>
        </w:rPr>
        <w:tab/>
        <w:t>设计策略：冗余、心跳线</w:t>
      </w:r>
    </w:p>
    <w:p w14:paraId="62AEA914" w14:textId="77777777" w:rsidR="009B5317" w:rsidRPr="008238AF" w:rsidRDefault="009B5317" w:rsidP="009B5317">
      <w:pPr>
        <w:ind w:firstLine="420"/>
        <w:rPr>
          <w:color w:val="000000" w:themeColor="text1"/>
        </w:rPr>
      </w:pPr>
      <w:r w:rsidRPr="008238AF">
        <w:rPr>
          <w:rFonts w:hint="eastAsia"/>
          <w:color w:val="000000" w:themeColor="text1"/>
        </w:rPr>
        <w:t>（3）可用性</w:t>
      </w:r>
    </w:p>
    <w:p w14:paraId="61995AE0" w14:textId="77777777" w:rsidR="009B5317" w:rsidRPr="008238AF" w:rsidRDefault="009B5317" w:rsidP="009B5317">
      <w:pPr>
        <w:ind w:firstLine="420"/>
        <w:rPr>
          <w:color w:val="000000" w:themeColor="text1"/>
        </w:rPr>
      </w:pPr>
      <w:r w:rsidRPr="008238AF">
        <w:rPr>
          <w:rFonts w:hint="eastAsia"/>
          <w:color w:val="000000" w:themeColor="text1"/>
        </w:rPr>
        <w:t>可用性（availability）是系统能够正常运行的时间比例。经常用两次故障之间的时间长度或在出现故障时系统能够恢复正常的速度来表示。例如：（1）主服务器故障，1分钟内切换至备用服务器；（2）系统故障，1小时内修复；（3）系统支持7╳24小时工作。</w:t>
      </w:r>
    </w:p>
    <w:p w14:paraId="534031D2" w14:textId="77777777" w:rsidR="009B5317" w:rsidRPr="008238AF" w:rsidRDefault="009B5317" w:rsidP="009B5317">
      <w:pPr>
        <w:ind w:firstLine="420"/>
        <w:rPr>
          <w:color w:val="000000" w:themeColor="text1"/>
        </w:rPr>
      </w:pPr>
      <w:r w:rsidRPr="008238AF">
        <w:rPr>
          <w:rFonts w:hint="eastAsia"/>
          <w:color w:val="000000" w:themeColor="text1"/>
        </w:rPr>
        <w:t>（可靠性与可用性意义相近，一般选择优先选择可用性。可靠性要求比可用性更高。可靠则必可用，而可用不一定可靠。可用性是可靠性的一个指标。可参照概念整理《第5章</w:t>
      </w:r>
      <w:r w:rsidRPr="008238AF">
        <w:rPr>
          <w:rFonts w:hint="eastAsia"/>
          <w:color w:val="000000" w:themeColor="text1"/>
        </w:rPr>
        <w:tab/>
        <w:t>系统可靠性分析与设计》理解。）</w:t>
      </w:r>
    </w:p>
    <w:p w14:paraId="60C41516" w14:textId="77777777" w:rsidR="009B5317" w:rsidRPr="008238AF" w:rsidRDefault="009B5317" w:rsidP="009B5317">
      <w:pPr>
        <w:ind w:firstLine="420"/>
        <w:rPr>
          <w:color w:val="000000" w:themeColor="text1"/>
        </w:rPr>
      </w:pPr>
      <w:r w:rsidRPr="008238AF">
        <w:rPr>
          <w:rFonts w:hint="eastAsia"/>
          <w:color w:val="000000" w:themeColor="text1"/>
        </w:rPr>
        <w:t>代表参数：故障间隔时间</w:t>
      </w:r>
      <w:r w:rsidRPr="008238AF">
        <w:rPr>
          <w:rFonts w:hint="eastAsia"/>
          <w:color w:val="000000" w:themeColor="text1"/>
        </w:rPr>
        <w:tab/>
      </w:r>
      <w:r w:rsidRPr="008238AF">
        <w:rPr>
          <w:rFonts w:hint="eastAsia"/>
          <w:color w:val="000000" w:themeColor="text1"/>
        </w:rPr>
        <w:tab/>
      </w:r>
      <w:r w:rsidRPr="008238AF">
        <w:rPr>
          <w:rFonts w:hint="eastAsia"/>
          <w:color w:val="000000" w:themeColor="text1"/>
        </w:rPr>
        <w:tab/>
        <w:t>设计策略：冗余、心跳线</w:t>
      </w:r>
    </w:p>
    <w:p w14:paraId="5D69D7FD"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3A024695" wp14:editId="04ADE549">
            <wp:extent cx="3455916" cy="1190846"/>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68264" cy="1195101"/>
                    </a:xfrm>
                    <a:prstGeom prst="rect">
                      <a:avLst/>
                    </a:prstGeom>
                    <a:noFill/>
                  </pic:spPr>
                </pic:pic>
              </a:graphicData>
            </a:graphic>
          </wp:inline>
        </w:drawing>
      </w:r>
    </w:p>
    <w:p w14:paraId="408FED6F" w14:textId="77777777" w:rsidR="009B5317" w:rsidRPr="008238AF" w:rsidRDefault="009B5317" w:rsidP="009B5317">
      <w:pPr>
        <w:ind w:firstLine="420"/>
        <w:rPr>
          <w:color w:val="000000" w:themeColor="text1"/>
        </w:rPr>
      </w:pPr>
      <w:r w:rsidRPr="008238AF">
        <w:rPr>
          <w:rFonts w:hint="eastAsia"/>
          <w:color w:val="000000" w:themeColor="text1"/>
        </w:rPr>
        <w:t>（4）安全性</w:t>
      </w:r>
    </w:p>
    <w:p w14:paraId="6C94A412" w14:textId="77777777" w:rsidR="009B5317" w:rsidRPr="008238AF" w:rsidRDefault="009B5317" w:rsidP="009B5317">
      <w:pPr>
        <w:ind w:firstLine="420"/>
        <w:rPr>
          <w:color w:val="000000" w:themeColor="text1"/>
        </w:rPr>
      </w:pPr>
      <w:r w:rsidRPr="008238AF">
        <w:rPr>
          <w:rFonts w:hint="eastAsia"/>
          <w:color w:val="000000" w:themeColor="text1"/>
        </w:rPr>
        <w:t>安全性（security）是指系统在向合法用户提供服务的同时能够阻止非授权用户使用的企图或拒绝服务的能力。安全性又可划分为机密性、完整性、不可否认性及可控性等特性。例如：（1）可抵御SQL注入攻击；（2）对计算机的操作都有完整记录；（3）用户信息数据库授权必须保证99.9%可用。</w:t>
      </w:r>
    </w:p>
    <w:p w14:paraId="1D674432" w14:textId="77777777" w:rsidR="009B5317" w:rsidRPr="008238AF" w:rsidRDefault="009B5317" w:rsidP="009B5317">
      <w:pPr>
        <w:ind w:firstLine="420"/>
        <w:rPr>
          <w:color w:val="000000" w:themeColor="text1"/>
        </w:rPr>
      </w:pPr>
      <w:r w:rsidRPr="008238AF">
        <w:rPr>
          <w:rFonts w:hint="eastAsia"/>
          <w:color w:val="000000" w:themeColor="text1"/>
        </w:rPr>
        <w:t>设计策略：追踪审计</w:t>
      </w:r>
    </w:p>
    <w:p w14:paraId="1DAFFD2B"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21B9DACE" wp14:editId="359A0300">
            <wp:extent cx="3602914" cy="1382232"/>
            <wp:effectExtent l="0" t="0" r="0" b="889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09201" cy="1384644"/>
                    </a:xfrm>
                    <a:prstGeom prst="rect">
                      <a:avLst/>
                    </a:prstGeom>
                    <a:noFill/>
                  </pic:spPr>
                </pic:pic>
              </a:graphicData>
            </a:graphic>
          </wp:inline>
        </w:drawing>
      </w:r>
    </w:p>
    <w:p w14:paraId="03902DA5" w14:textId="77777777" w:rsidR="009B5317" w:rsidRPr="008238AF" w:rsidRDefault="009B5317" w:rsidP="009B5317">
      <w:pPr>
        <w:ind w:firstLine="420"/>
        <w:rPr>
          <w:color w:val="000000" w:themeColor="text1"/>
        </w:rPr>
      </w:pPr>
      <w:r w:rsidRPr="008238AF">
        <w:rPr>
          <w:rFonts w:hint="eastAsia"/>
          <w:color w:val="000000" w:themeColor="text1"/>
        </w:rPr>
        <w:t>（5）可修改性</w:t>
      </w:r>
    </w:p>
    <w:p w14:paraId="4D33D04F" w14:textId="77777777" w:rsidR="009B5317" w:rsidRPr="008238AF" w:rsidRDefault="009B5317" w:rsidP="009B5317">
      <w:pPr>
        <w:ind w:firstLine="420"/>
        <w:rPr>
          <w:color w:val="000000" w:themeColor="text1"/>
        </w:rPr>
      </w:pPr>
      <w:r w:rsidRPr="008238AF">
        <w:rPr>
          <w:rFonts w:hint="eastAsia"/>
          <w:color w:val="000000" w:themeColor="text1"/>
        </w:rPr>
        <w:t>可修改性（modifiability）是指能够快速地以较高的性能价格比对系统进行变更的能力。通常以某些具体的变更为基准，通过考察这些变更的代价衡量可修改性。（可扩展性与之相近）例如：（1）更改系统报表模块，必须在2人周内完成；（2）对Web界面风格进行修改，修改必须在4人月内完成。</w:t>
      </w:r>
    </w:p>
    <w:p w14:paraId="57CB3779" w14:textId="77777777" w:rsidR="009B5317" w:rsidRPr="008238AF" w:rsidRDefault="009B5317" w:rsidP="009B5317">
      <w:pPr>
        <w:ind w:firstLine="420"/>
        <w:rPr>
          <w:color w:val="000000" w:themeColor="text1"/>
        </w:rPr>
      </w:pPr>
      <w:r w:rsidRPr="008238AF">
        <w:rPr>
          <w:rFonts w:hint="eastAsia"/>
          <w:color w:val="000000" w:themeColor="text1"/>
        </w:rPr>
        <w:t>主要策略：信息隐藏（二义性：良好的封装能够做到信息隐藏，一般归于可修改性策略；信息隐藏也能够体现在安全性当中）</w:t>
      </w:r>
    </w:p>
    <w:p w14:paraId="2A1BEF74"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4A3D2E4D" wp14:editId="16469F08">
            <wp:extent cx="3451647" cy="1307805"/>
            <wp:effectExtent l="0" t="0" r="0" b="698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73680" cy="1316153"/>
                    </a:xfrm>
                    <a:prstGeom prst="rect">
                      <a:avLst/>
                    </a:prstGeom>
                    <a:noFill/>
                  </pic:spPr>
                </pic:pic>
              </a:graphicData>
            </a:graphic>
          </wp:inline>
        </w:drawing>
      </w:r>
    </w:p>
    <w:p w14:paraId="0CBE0E75" w14:textId="77777777" w:rsidR="009B5317" w:rsidRPr="008238AF" w:rsidRDefault="009B5317" w:rsidP="009B5317">
      <w:pPr>
        <w:ind w:firstLine="420"/>
        <w:rPr>
          <w:color w:val="000000" w:themeColor="text1"/>
        </w:rPr>
      </w:pPr>
      <w:r w:rsidRPr="008238AF">
        <w:rPr>
          <w:rFonts w:hint="eastAsia"/>
          <w:color w:val="000000" w:themeColor="text1"/>
        </w:rPr>
        <w:t>（6）功能性</w:t>
      </w:r>
    </w:p>
    <w:p w14:paraId="723D65C2" w14:textId="77777777" w:rsidR="009B5317" w:rsidRPr="008238AF" w:rsidRDefault="009B5317" w:rsidP="009B5317">
      <w:pPr>
        <w:ind w:firstLine="420"/>
        <w:rPr>
          <w:color w:val="000000" w:themeColor="text1"/>
        </w:rPr>
      </w:pPr>
      <w:r w:rsidRPr="008238AF">
        <w:rPr>
          <w:rFonts w:hint="eastAsia"/>
          <w:color w:val="000000" w:themeColor="text1"/>
        </w:rPr>
        <w:t>功能性（functionality）是系统所能完成所期望的工作的能力。一项任务的完成需要系统中许多或大多数构件的相互协作。</w:t>
      </w:r>
    </w:p>
    <w:p w14:paraId="3875B9B7" w14:textId="77777777" w:rsidR="009B5317" w:rsidRPr="008238AF" w:rsidRDefault="009B5317" w:rsidP="009B5317">
      <w:pPr>
        <w:ind w:firstLine="420"/>
        <w:rPr>
          <w:color w:val="000000" w:themeColor="text1"/>
        </w:rPr>
      </w:pPr>
      <w:r w:rsidRPr="008238AF">
        <w:rPr>
          <w:rFonts w:hint="eastAsia"/>
          <w:color w:val="000000" w:themeColor="text1"/>
        </w:rPr>
        <w:t>（7）可变性</w:t>
      </w:r>
    </w:p>
    <w:p w14:paraId="17626D3C" w14:textId="77777777" w:rsidR="009B5317" w:rsidRPr="008238AF" w:rsidRDefault="009B5317" w:rsidP="009B5317">
      <w:pPr>
        <w:ind w:firstLine="420"/>
        <w:rPr>
          <w:color w:val="000000" w:themeColor="text1"/>
        </w:rPr>
      </w:pPr>
      <w:r w:rsidRPr="008238AF">
        <w:rPr>
          <w:rFonts w:hint="eastAsia"/>
          <w:color w:val="000000" w:themeColor="text1"/>
        </w:rPr>
        <w:t xml:space="preserve">可变性（changeability）是指体系结构经扩充或变更而成为新体系结构的能力。这种新体系结构应该符合预先定义的规则，在某些具体方面不同于原有的体系结构。当要将某个体系结构作为一系列相关产品（例如，软件产品线）的基础时，可变性是很重要的。 </w:t>
      </w:r>
    </w:p>
    <w:p w14:paraId="360562C6"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8</w:t>
      </w:r>
      <w:r w:rsidRPr="008238AF">
        <w:rPr>
          <w:rFonts w:hint="eastAsia"/>
          <w:color w:val="000000" w:themeColor="text1"/>
        </w:rPr>
        <w:t>）互操作性</w:t>
      </w:r>
    </w:p>
    <w:p w14:paraId="07AB26D1" w14:textId="77777777" w:rsidR="009B5317" w:rsidRPr="008238AF" w:rsidRDefault="009B5317" w:rsidP="009B5317">
      <w:pPr>
        <w:ind w:firstLine="420"/>
        <w:rPr>
          <w:color w:val="000000" w:themeColor="text1"/>
        </w:rPr>
      </w:pPr>
      <w:r w:rsidRPr="008238AF">
        <w:rPr>
          <w:rFonts w:hint="eastAsia"/>
          <w:color w:val="000000" w:themeColor="text1"/>
        </w:rPr>
        <w:t>作为系统组成部分的软件不是独立存在的，经常与其他系统或自身环境相互作用。为了支持互操作性（interoperation），软件体系结构必须为外部可视的功能特性和数据结构提供精心设计的软件入口。程序和用其他编程语言编写的软件系统的交互作用就是互操作性的问题，这种互操作性也影响应用的软件体系结构。</w:t>
      </w:r>
    </w:p>
    <w:p w14:paraId="4BFCCE15" w14:textId="77777777" w:rsidR="009B5317" w:rsidRPr="008238AF" w:rsidRDefault="009B5317" w:rsidP="009B5317">
      <w:pPr>
        <w:ind w:firstLine="420"/>
        <w:rPr>
          <w:color w:val="000000" w:themeColor="text1"/>
        </w:rPr>
      </w:pPr>
      <w:r w:rsidRPr="008238AF">
        <w:rPr>
          <w:rFonts w:hint="eastAsia"/>
          <w:color w:val="000000" w:themeColor="text1"/>
        </w:rPr>
        <w:t>（9）易用性</w:t>
      </w:r>
    </w:p>
    <w:p w14:paraId="3C7AD146" w14:textId="77777777" w:rsidR="009B5317" w:rsidRPr="008238AF" w:rsidRDefault="009B5317" w:rsidP="009B5317">
      <w:pPr>
        <w:ind w:firstLine="420"/>
        <w:rPr>
          <w:color w:val="000000" w:themeColor="text1"/>
        </w:rPr>
      </w:pPr>
      <w:r w:rsidRPr="008238AF">
        <w:rPr>
          <w:rFonts w:hint="eastAsia"/>
          <w:color w:val="000000" w:themeColor="text1"/>
        </w:rPr>
        <w:t>易用性关注的是对用户来说完成某个期望任务的容易程度和系统所提供的用户支持的种类。例如：（1）界面友好；（2）新用户学习使用系统时间不超过2小时。</w:t>
      </w:r>
    </w:p>
    <w:p w14:paraId="4EBB3582" w14:textId="77777777" w:rsidR="009B5317" w:rsidRPr="008238AF" w:rsidRDefault="009B5317" w:rsidP="009B5317">
      <w:pPr>
        <w:ind w:firstLine="420"/>
        <w:rPr>
          <w:color w:val="000000" w:themeColor="text1"/>
        </w:rPr>
      </w:pPr>
      <w:r w:rsidRPr="008238AF">
        <w:rPr>
          <w:rFonts w:hint="eastAsia"/>
          <w:color w:val="000000" w:themeColor="text1"/>
        </w:rPr>
        <w:t>（1</w:t>
      </w:r>
      <w:r w:rsidRPr="008238AF">
        <w:rPr>
          <w:color w:val="000000" w:themeColor="text1"/>
        </w:rPr>
        <w:t>0</w:t>
      </w:r>
      <w:r w:rsidRPr="008238AF">
        <w:rPr>
          <w:rFonts w:hint="eastAsia"/>
          <w:color w:val="000000" w:themeColor="text1"/>
        </w:rPr>
        <w:t>）可测试性</w:t>
      </w:r>
    </w:p>
    <w:p w14:paraId="7F009636" w14:textId="77777777" w:rsidR="009B5317" w:rsidRPr="008238AF" w:rsidRDefault="009B5317" w:rsidP="009B5317">
      <w:pPr>
        <w:ind w:firstLine="420"/>
        <w:rPr>
          <w:color w:val="000000" w:themeColor="text1"/>
        </w:rPr>
      </w:pPr>
      <w:r w:rsidRPr="008238AF">
        <w:rPr>
          <w:rFonts w:hint="eastAsia"/>
          <w:color w:val="000000" w:themeColor="text1"/>
        </w:rPr>
        <w:t>软件可测试性是指通过测试揭示软件缺陷的容易程度。例如：（1）提供远程调试接口，支持远程调试。</w:t>
      </w:r>
    </w:p>
    <w:p w14:paraId="548F9B97" w14:textId="77777777" w:rsidR="009B5317" w:rsidRPr="008238AF" w:rsidRDefault="009B5317" w:rsidP="009B5317">
      <w:pPr>
        <w:ind w:firstLine="420"/>
        <w:rPr>
          <w:color w:val="000000" w:themeColor="text1"/>
        </w:rPr>
      </w:pPr>
    </w:p>
    <w:p w14:paraId="2450C101"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6</w:t>
      </w:r>
      <w:r w:rsidRPr="008238AF">
        <w:rPr>
          <w:color w:val="000000" w:themeColor="text1"/>
        </w:rPr>
        <w:t>.</w:t>
      </w:r>
      <w:r w:rsidRPr="008238AF">
        <w:rPr>
          <w:rFonts w:hint="eastAsia"/>
          <w:color w:val="000000" w:themeColor="text1"/>
        </w:rPr>
        <w:t xml:space="preserve">4 </w:t>
      </w:r>
      <w:r w:rsidRPr="008238AF">
        <w:rPr>
          <w:rFonts w:hint="eastAsia"/>
          <w:color w:val="000000" w:themeColor="text1"/>
        </w:rPr>
        <w:t>软件架构评估方法（</w:t>
      </w:r>
      <w:r w:rsidRPr="008238AF">
        <w:rPr>
          <w:rFonts w:ascii="Segoe UI Symbol" w:hAnsi="Segoe UI Symbol" w:cs="Segoe UI Symbol"/>
          <w:color w:val="000000" w:themeColor="text1"/>
        </w:rPr>
        <w:t>⭐⭐⭐</w:t>
      </w:r>
      <w:r w:rsidRPr="008238AF">
        <w:rPr>
          <w:rFonts w:hint="eastAsia"/>
          <w:color w:val="000000" w:themeColor="text1"/>
        </w:rPr>
        <w:t>）</w:t>
      </w:r>
    </w:p>
    <w:p w14:paraId="49091256" w14:textId="77777777" w:rsidR="009B5317" w:rsidRPr="008238AF" w:rsidRDefault="009B5317" w:rsidP="009B5317">
      <w:pPr>
        <w:ind w:firstLine="420"/>
        <w:rPr>
          <w:color w:val="000000" w:themeColor="text1"/>
        </w:rPr>
      </w:pPr>
      <w:r w:rsidRPr="008238AF">
        <w:rPr>
          <w:rFonts w:hint="eastAsia"/>
          <w:color w:val="000000" w:themeColor="text1"/>
        </w:rPr>
        <w:t>（1）相关概念</w:t>
      </w:r>
    </w:p>
    <w:p w14:paraId="7C115850" w14:textId="77777777" w:rsidR="009B5317" w:rsidRPr="008238AF" w:rsidRDefault="009B5317" w:rsidP="009B5317">
      <w:pPr>
        <w:ind w:firstLine="420"/>
        <w:rPr>
          <w:color w:val="000000" w:themeColor="text1"/>
        </w:rPr>
      </w:pPr>
      <w:r w:rsidRPr="008238AF">
        <w:rPr>
          <w:rFonts w:hint="eastAsia"/>
          <w:color w:val="000000" w:themeColor="text1"/>
        </w:rPr>
        <w:t>风险点：系统架构风险是指架构设计中潜在的、存在问题的架构决策所带来的隐患。</w:t>
      </w:r>
    </w:p>
    <w:p w14:paraId="4075E48E" w14:textId="77777777" w:rsidR="009B5317" w:rsidRPr="008238AF" w:rsidRDefault="009B5317" w:rsidP="009B5317">
      <w:pPr>
        <w:ind w:firstLine="420"/>
        <w:rPr>
          <w:color w:val="000000" w:themeColor="text1"/>
        </w:rPr>
      </w:pPr>
      <w:r w:rsidRPr="008238AF">
        <w:rPr>
          <w:rFonts w:hint="eastAsia"/>
          <w:color w:val="000000" w:themeColor="text1"/>
        </w:rPr>
        <w:t>非风险点：是指不会带来隐患，一般以“XXX要求是可以实现【或接受】的”方式表达。</w:t>
      </w:r>
    </w:p>
    <w:p w14:paraId="05CE0038" w14:textId="77777777" w:rsidR="009B5317" w:rsidRPr="008238AF" w:rsidRDefault="009B5317" w:rsidP="009B5317">
      <w:pPr>
        <w:ind w:firstLine="420"/>
        <w:rPr>
          <w:color w:val="000000" w:themeColor="text1"/>
        </w:rPr>
      </w:pPr>
      <w:r w:rsidRPr="008238AF">
        <w:rPr>
          <w:rFonts w:hint="eastAsia"/>
          <w:color w:val="000000" w:themeColor="text1"/>
        </w:rPr>
        <w:t>敏感点：指为了实现某种特定的质量属性，一个或多个构件所具有的特性。</w:t>
      </w:r>
    </w:p>
    <w:p w14:paraId="4AEB15A5" w14:textId="77777777" w:rsidR="009B5317" w:rsidRPr="008238AF" w:rsidRDefault="009B5317" w:rsidP="009B5317">
      <w:pPr>
        <w:ind w:firstLine="420"/>
        <w:rPr>
          <w:color w:val="000000" w:themeColor="text1"/>
        </w:rPr>
      </w:pPr>
      <w:r w:rsidRPr="008238AF">
        <w:rPr>
          <w:rFonts w:hint="eastAsia"/>
          <w:color w:val="000000" w:themeColor="text1"/>
        </w:rPr>
        <w:t>权衡点：影响多个质量属性的特性，是多个质量属性的敏感点。</w:t>
      </w:r>
    </w:p>
    <w:p w14:paraId="37AA48B6" w14:textId="77777777" w:rsidR="009B5317" w:rsidRPr="008238AF" w:rsidRDefault="009B5317" w:rsidP="009B5317">
      <w:pPr>
        <w:ind w:firstLine="420"/>
        <w:rPr>
          <w:color w:val="000000" w:themeColor="text1"/>
        </w:rPr>
      </w:pPr>
      <w:r w:rsidRPr="008238AF">
        <w:rPr>
          <w:rFonts w:hint="eastAsia"/>
          <w:color w:val="000000" w:themeColor="text1"/>
        </w:rPr>
        <w:t>场景：用例描述功能需求，场景描述非功能需求。（一般由业务人员提出来）</w:t>
      </w:r>
    </w:p>
    <w:p w14:paraId="1AB44BEE"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58D01133" wp14:editId="4130B050">
            <wp:extent cx="2880000" cy="1051577"/>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0000" cy="1051577"/>
                    </a:xfrm>
                    <a:prstGeom prst="rect">
                      <a:avLst/>
                    </a:prstGeom>
                    <a:noFill/>
                  </pic:spPr>
                </pic:pic>
              </a:graphicData>
            </a:graphic>
          </wp:inline>
        </w:drawing>
      </w:r>
    </w:p>
    <w:p w14:paraId="11D1ACD3" w14:textId="77777777" w:rsidR="009B5317" w:rsidRPr="008238AF" w:rsidRDefault="009B5317" w:rsidP="009B5317">
      <w:pPr>
        <w:ind w:firstLine="420"/>
        <w:rPr>
          <w:color w:val="000000" w:themeColor="text1"/>
        </w:rPr>
      </w:pPr>
      <w:r w:rsidRPr="008238AF">
        <w:rPr>
          <w:rFonts w:hint="eastAsia"/>
          <w:color w:val="000000" w:themeColor="text1"/>
        </w:rPr>
        <w:t>性能场景示例</w:t>
      </w:r>
    </w:p>
    <w:p w14:paraId="33DFD971" w14:textId="77777777" w:rsidR="009B5317" w:rsidRPr="008238AF" w:rsidRDefault="009B5317" w:rsidP="009B5317">
      <w:pPr>
        <w:ind w:firstLine="420"/>
        <w:rPr>
          <w:color w:val="000000" w:themeColor="text1"/>
        </w:rPr>
      </w:pPr>
      <w:r w:rsidRPr="008238AF">
        <w:rPr>
          <w:rFonts w:hint="eastAsia"/>
          <w:color w:val="000000" w:themeColor="text1"/>
        </w:rPr>
        <w:t>例如：刺激是场景中解释或描述风险承担者怎样引发与系统的交互部分。环境描述的是刺激发生时的情况。响应是指系统是如何通过体系结构对刺激作出反应的</w:t>
      </w:r>
    </w:p>
    <w:p w14:paraId="2DA5A622" w14:textId="77777777" w:rsidR="009B5317" w:rsidRPr="008238AF" w:rsidRDefault="009B5317" w:rsidP="009B5317">
      <w:pPr>
        <w:ind w:firstLine="420"/>
        <w:rPr>
          <w:color w:val="000000" w:themeColor="text1"/>
        </w:rPr>
      </w:pPr>
      <w:r w:rsidRPr="008238AF">
        <w:rPr>
          <w:rFonts w:hint="eastAsia"/>
          <w:color w:val="000000" w:themeColor="text1"/>
        </w:rPr>
        <w:t>系统目前为空闲状态，CPU利用率在5%以内，内存使用率在30%以内（此为环境），部门经理王某利用系统进行月报表统计（刺激），在5秒之后显示出了月报表（响应）。组合起来就是场景。</w:t>
      </w:r>
    </w:p>
    <w:p w14:paraId="46E33746" w14:textId="77777777" w:rsidR="009B5317" w:rsidRPr="008238AF" w:rsidRDefault="009B5317" w:rsidP="009B5317">
      <w:pPr>
        <w:ind w:firstLine="420"/>
        <w:rPr>
          <w:color w:val="000000" w:themeColor="text1"/>
        </w:rPr>
      </w:pPr>
      <w:r w:rsidRPr="008238AF">
        <w:rPr>
          <w:rFonts w:hint="eastAsia"/>
          <w:color w:val="000000" w:themeColor="text1"/>
        </w:rPr>
        <w:t>（2）评估方式</w:t>
      </w:r>
    </w:p>
    <w:tbl>
      <w:tblPr>
        <w:tblW w:w="5000" w:type="pct"/>
        <w:tblCellMar>
          <w:left w:w="0" w:type="dxa"/>
          <w:right w:w="0" w:type="dxa"/>
        </w:tblCellMar>
        <w:tblLook w:val="0420" w:firstRow="1" w:lastRow="0" w:firstColumn="0" w:lastColumn="0" w:noHBand="0" w:noVBand="1"/>
      </w:tblPr>
      <w:tblGrid>
        <w:gridCol w:w="1769"/>
        <w:gridCol w:w="1336"/>
        <w:gridCol w:w="1485"/>
        <w:gridCol w:w="1780"/>
        <w:gridCol w:w="1916"/>
      </w:tblGrid>
      <w:tr w:rsidR="009B5317" w:rsidRPr="008238AF" w14:paraId="4BA74480" w14:textId="77777777" w:rsidTr="00F32297">
        <w:trPr>
          <w:trHeight w:val="20"/>
        </w:trPr>
        <w:tc>
          <w:tcPr>
            <w:tcW w:w="106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CC58DE" w14:textId="77777777" w:rsidR="009B5317" w:rsidRPr="008238AF" w:rsidRDefault="009B5317" w:rsidP="00F32297">
            <w:pPr>
              <w:pStyle w:val="biao"/>
              <w:rPr>
                <w:color w:val="000000" w:themeColor="text1"/>
              </w:rPr>
            </w:pPr>
            <w:r w:rsidRPr="008238AF">
              <w:rPr>
                <w:rFonts w:hint="eastAsia"/>
                <w:color w:val="000000" w:themeColor="text1"/>
              </w:rPr>
              <w:t>评估方式</w:t>
            </w:r>
          </w:p>
        </w:tc>
        <w:tc>
          <w:tcPr>
            <w:tcW w:w="1702" w:type="pct"/>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B79E75B" w14:textId="77777777" w:rsidR="009B5317" w:rsidRPr="008238AF" w:rsidRDefault="009B5317" w:rsidP="00F32297">
            <w:pPr>
              <w:pStyle w:val="biao"/>
              <w:rPr>
                <w:color w:val="000000" w:themeColor="text1"/>
              </w:rPr>
            </w:pPr>
            <w:r w:rsidRPr="008238AF">
              <w:rPr>
                <w:rFonts w:hint="eastAsia"/>
                <w:color w:val="000000" w:themeColor="text1"/>
              </w:rPr>
              <w:t>调查问卷或检查表</w:t>
            </w:r>
          </w:p>
        </w:tc>
        <w:tc>
          <w:tcPr>
            <w:tcW w:w="1074"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AD7C6D" w14:textId="77777777" w:rsidR="009B5317" w:rsidRPr="008238AF" w:rsidRDefault="009B5317" w:rsidP="00F32297">
            <w:pPr>
              <w:pStyle w:val="biao"/>
              <w:rPr>
                <w:color w:val="000000" w:themeColor="text1"/>
              </w:rPr>
            </w:pPr>
            <w:r w:rsidRPr="008238AF">
              <w:rPr>
                <w:rFonts w:hint="eastAsia"/>
                <w:color w:val="000000" w:themeColor="text1"/>
              </w:rPr>
              <w:t>场景</w:t>
            </w:r>
          </w:p>
        </w:tc>
        <w:tc>
          <w:tcPr>
            <w:tcW w:w="1156"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8B50CB" w14:textId="77777777" w:rsidR="009B5317" w:rsidRPr="008238AF" w:rsidRDefault="009B5317" w:rsidP="00F32297">
            <w:pPr>
              <w:pStyle w:val="biao"/>
              <w:rPr>
                <w:color w:val="000000" w:themeColor="text1"/>
              </w:rPr>
            </w:pPr>
            <w:r w:rsidRPr="008238AF">
              <w:rPr>
                <w:rFonts w:hint="eastAsia"/>
                <w:color w:val="000000" w:themeColor="text1"/>
              </w:rPr>
              <w:t>度量</w:t>
            </w:r>
          </w:p>
        </w:tc>
      </w:tr>
      <w:tr w:rsidR="009B5317" w:rsidRPr="008238AF" w14:paraId="687370E1" w14:textId="77777777" w:rsidTr="00F32297">
        <w:trPr>
          <w:trHeight w:val="20"/>
        </w:trPr>
        <w:tc>
          <w:tcPr>
            <w:tcW w:w="1068" w:type="pct"/>
            <w:vMerge/>
            <w:tcBorders>
              <w:top w:val="single" w:sz="8" w:space="0" w:color="000000"/>
              <w:left w:val="single" w:sz="8" w:space="0" w:color="000000"/>
              <w:bottom w:val="single" w:sz="8" w:space="0" w:color="000000"/>
              <w:right w:val="single" w:sz="8" w:space="0" w:color="000000"/>
            </w:tcBorders>
            <w:vAlign w:val="center"/>
            <w:hideMark/>
          </w:tcPr>
          <w:p w14:paraId="6AFBCAA6" w14:textId="77777777" w:rsidR="009B5317" w:rsidRPr="008238AF" w:rsidRDefault="009B5317" w:rsidP="00F32297">
            <w:pPr>
              <w:pStyle w:val="biao"/>
              <w:rPr>
                <w:color w:val="000000" w:themeColor="text1"/>
              </w:rPr>
            </w:pPr>
          </w:p>
        </w:tc>
        <w:tc>
          <w:tcPr>
            <w:tcW w:w="80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9A2E93" w14:textId="77777777" w:rsidR="009B5317" w:rsidRPr="008238AF" w:rsidRDefault="009B5317" w:rsidP="00F32297">
            <w:pPr>
              <w:pStyle w:val="biao"/>
              <w:rPr>
                <w:color w:val="000000" w:themeColor="text1"/>
              </w:rPr>
            </w:pPr>
            <w:r w:rsidRPr="008238AF">
              <w:rPr>
                <w:rFonts w:hint="eastAsia"/>
                <w:color w:val="000000" w:themeColor="text1"/>
              </w:rPr>
              <w:t>调查问卷</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F9A960" w14:textId="77777777" w:rsidR="009B5317" w:rsidRPr="008238AF" w:rsidRDefault="009B5317" w:rsidP="00F32297">
            <w:pPr>
              <w:pStyle w:val="biao"/>
              <w:rPr>
                <w:color w:val="000000" w:themeColor="text1"/>
              </w:rPr>
            </w:pPr>
            <w:r w:rsidRPr="008238AF">
              <w:rPr>
                <w:rFonts w:hint="eastAsia"/>
                <w:color w:val="000000" w:themeColor="text1"/>
              </w:rPr>
              <w:t>检查表</w:t>
            </w:r>
          </w:p>
        </w:tc>
        <w:tc>
          <w:tcPr>
            <w:tcW w:w="1074" w:type="pct"/>
            <w:vMerge/>
            <w:tcBorders>
              <w:top w:val="single" w:sz="8" w:space="0" w:color="000000"/>
              <w:left w:val="single" w:sz="8" w:space="0" w:color="000000"/>
              <w:bottom w:val="single" w:sz="8" w:space="0" w:color="000000"/>
              <w:right w:val="single" w:sz="8" w:space="0" w:color="000000"/>
            </w:tcBorders>
            <w:vAlign w:val="center"/>
            <w:hideMark/>
          </w:tcPr>
          <w:p w14:paraId="5DE397E6" w14:textId="77777777" w:rsidR="009B5317" w:rsidRPr="008238AF" w:rsidRDefault="009B5317" w:rsidP="00F32297">
            <w:pPr>
              <w:pStyle w:val="biao"/>
              <w:rPr>
                <w:color w:val="000000" w:themeColor="text1"/>
              </w:rPr>
            </w:pPr>
          </w:p>
        </w:tc>
        <w:tc>
          <w:tcPr>
            <w:tcW w:w="1156" w:type="pct"/>
            <w:vMerge/>
            <w:tcBorders>
              <w:top w:val="single" w:sz="8" w:space="0" w:color="000000"/>
              <w:left w:val="single" w:sz="8" w:space="0" w:color="000000"/>
              <w:bottom w:val="single" w:sz="8" w:space="0" w:color="000000"/>
              <w:right w:val="single" w:sz="8" w:space="0" w:color="000000"/>
            </w:tcBorders>
            <w:vAlign w:val="center"/>
            <w:hideMark/>
          </w:tcPr>
          <w:p w14:paraId="7F472C17" w14:textId="77777777" w:rsidR="009B5317" w:rsidRPr="008238AF" w:rsidRDefault="009B5317" w:rsidP="00F32297">
            <w:pPr>
              <w:pStyle w:val="biao"/>
              <w:rPr>
                <w:color w:val="000000" w:themeColor="text1"/>
              </w:rPr>
            </w:pPr>
          </w:p>
        </w:tc>
      </w:tr>
      <w:tr w:rsidR="009B5317" w:rsidRPr="008238AF" w14:paraId="0587CED1" w14:textId="77777777" w:rsidTr="00F32297">
        <w:trPr>
          <w:trHeight w:val="20"/>
        </w:trPr>
        <w:tc>
          <w:tcPr>
            <w:tcW w:w="10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BE51C3" w14:textId="77777777" w:rsidR="009B5317" w:rsidRPr="008238AF" w:rsidRDefault="009B5317" w:rsidP="00F32297">
            <w:pPr>
              <w:pStyle w:val="biao"/>
              <w:rPr>
                <w:color w:val="000000" w:themeColor="text1"/>
              </w:rPr>
            </w:pPr>
            <w:r w:rsidRPr="008238AF">
              <w:rPr>
                <w:rFonts w:hint="eastAsia"/>
                <w:color w:val="000000" w:themeColor="text1"/>
              </w:rPr>
              <w:t>通用性</w:t>
            </w:r>
          </w:p>
        </w:tc>
        <w:tc>
          <w:tcPr>
            <w:tcW w:w="80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538081" w14:textId="77777777" w:rsidR="009B5317" w:rsidRPr="008238AF" w:rsidRDefault="009B5317" w:rsidP="00F32297">
            <w:pPr>
              <w:pStyle w:val="biao"/>
              <w:rPr>
                <w:color w:val="000000" w:themeColor="text1"/>
              </w:rPr>
            </w:pPr>
            <w:r w:rsidRPr="008238AF">
              <w:rPr>
                <w:rFonts w:hint="eastAsia"/>
                <w:color w:val="000000" w:themeColor="text1"/>
              </w:rPr>
              <w:t>通用</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75A676" w14:textId="77777777" w:rsidR="009B5317" w:rsidRPr="008238AF" w:rsidRDefault="009B5317" w:rsidP="00F32297">
            <w:pPr>
              <w:pStyle w:val="biao"/>
              <w:rPr>
                <w:color w:val="000000" w:themeColor="text1"/>
              </w:rPr>
            </w:pPr>
            <w:r w:rsidRPr="008238AF">
              <w:rPr>
                <w:rFonts w:hint="eastAsia"/>
                <w:color w:val="000000" w:themeColor="text1"/>
              </w:rPr>
              <w:t>特定领域</w:t>
            </w:r>
          </w:p>
        </w:tc>
        <w:tc>
          <w:tcPr>
            <w:tcW w:w="10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7FCF4A" w14:textId="77777777" w:rsidR="009B5317" w:rsidRPr="008238AF" w:rsidRDefault="009B5317" w:rsidP="00F32297">
            <w:pPr>
              <w:pStyle w:val="biao"/>
              <w:rPr>
                <w:color w:val="000000" w:themeColor="text1"/>
              </w:rPr>
            </w:pPr>
            <w:r w:rsidRPr="008238AF">
              <w:rPr>
                <w:rFonts w:hint="eastAsia"/>
                <w:color w:val="000000" w:themeColor="text1"/>
              </w:rPr>
              <w:t>特定系统</w:t>
            </w:r>
          </w:p>
        </w:tc>
        <w:tc>
          <w:tcPr>
            <w:tcW w:w="11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401C3B" w14:textId="77777777" w:rsidR="009B5317" w:rsidRPr="008238AF" w:rsidRDefault="009B5317" w:rsidP="00F32297">
            <w:pPr>
              <w:pStyle w:val="biao"/>
              <w:rPr>
                <w:color w:val="000000" w:themeColor="text1"/>
              </w:rPr>
            </w:pPr>
            <w:r w:rsidRPr="008238AF">
              <w:rPr>
                <w:rFonts w:hint="eastAsia"/>
                <w:color w:val="000000" w:themeColor="text1"/>
              </w:rPr>
              <w:t>通用或特定领域</w:t>
            </w:r>
          </w:p>
        </w:tc>
      </w:tr>
      <w:tr w:rsidR="009B5317" w:rsidRPr="008238AF" w14:paraId="0C99A646" w14:textId="77777777" w:rsidTr="00F32297">
        <w:trPr>
          <w:trHeight w:val="20"/>
        </w:trPr>
        <w:tc>
          <w:tcPr>
            <w:tcW w:w="10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15D110" w14:textId="77777777" w:rsidR="009B5317" w:rsidRPr="008238AF" w:rsidRDefault="009B5317" w:rsidP="00F32297">
            <w:pPr>
              <w:pStyle w:val="biao"/>
              <w:rPr>
                <w:color w:val="000000" w:themeColor="text1"/>
              </w:rPr>
            </w:pPr>
            <w:r w:rsidRPr="008238AF">
              <w:rPr>
                <w:rFonts w:hint="eastAsia"/>
                <w:color w:val="000000" w:themeColor="text1"/>
              </w:rPr>
              <w:t>评估者对架构的了解程度</w:t>
            </w:r>
          </w:p>
        </w:tc>
        <w:tc>
          <w:tcPr>
            <w:tcW w:w="80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0221F0" w14:textId="77777777" w:rsidR="009B5317" w:rsidRPr="008238AF" w:rsidRDefault="009B5317" w:rsidP="00F32297">
            <w:pPr>
              <w:pStyle w:val="biao"/>
              <w:rPr>
                <w:color w:val="000000" w:themeColor="text1"/>
              </w:rPr>
            </w:pPr>
            <w:r w:rsidRPr="008238AF">
              <w:rPr>
                <w:rFonts w:hint="eastAsia"/>
                <w:color w:val="000000" w:themeColor="text1"/>
              </w:rPr>
              <w:t>粗略了解</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DCC6D5" w14:textId="77777777" w:rsidR="009B5317" w:rsidRPr="008238AF" w:rsidRDefault="009B5317" w:rsidP="00F32297">
            <w:pPr>
              <w:pStyle w:val="biao"/>
              <w:rPr>
                <w:color w:val="000000" w:themeColor="text1"/>
              </w:rPr>
            </w:pPr>
            <w:r w:rsidRPr="008238AF">
              <w:rPr>
                <w:rFonts w:hint="eastAsia"/>
                <w:color w:val="000000" w:themeColor="text1"/>
              </w:rPr>
              <w:t>无限制</w:t>
            </w:r>
          </w:p>
        </w:tc>
        <w:tc>
          <w:tcPr>
            <w:tcW w:w="10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C4C0A2" w14:textId="77777777" w:rsidR="009B5317" w:rsidRPr="008238AF" w:rsidRDefault="009B5317" w:rsidP="00F32297">
            <w:pPr>
              <w:pStyle w:val="biao"/>
              <w:rPr>
                <w:color w:val="000000" w:themeColor="text1"/>
              </w:rPr>
            </w:pPr>
            <w:r w:rsidRPr="008238AF">
              <w:rPr>
                <w:rFonts w:hint="eastAsia"/>
                <w:color w:val="000000" w:themeColor="text1"/>
              </w:rPr>
              <w:t>中等了解</w:t>
            </w:r>
          </w:p>
        </w:tc>
        <w:tc>
          <w:tcPr>
            <w:tcW w:w="11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1EC5DD" w14:textId="77777777" w:rsidR="009B5317" w:rsidRPr="008238AF" w:rsidRDefault="009B5317" w:rsidP="00F32297">
            <w:pPr>
              <w:pStyle w:val="biao"/>
              <w:rPr>
                <w:color w:val="000000" w:themeColor="text1"/>
              </w:rPr>
            </w:pPr>
            <w:r w:rsidRPr="008238AF">
              <w:rPr>
                <w:rFonts w:hint="eastAsia"/>
                <w:color w:val="000000" w:themeColor="text1"/>
              </w:rPr>
              <w:t>精确了解</w:t>
            </w:r>
          </w:p>
        </w:tc>
      </w:tr>
      <w:tr w:rsidR="009B5317" w:rsidRPr="008238AF" w14:paraId="70FC08EF" w14:textId="77777777" w:rsidTr="00F32297">
        <w:trPr>
          <w:trHeight w:val="20"/>
        </w:trPr>
        <w:tc>
          <w:tcPr>
            <w:tcW w:w="10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8C8FFC" w14:textId="77777777" w:rsidR="009B5317" w:rsidRPr="008238AF" w:rsidRDefault="009B5317" w:rsidP="00F32297">
            <w:pPr>
              <w:pStyle w:val="biao"/>
              <w:rPr>
                <w:color w:val="000000" w:themeColor="text1"/>
              </w:rPr>
            </w:pPr>
            <w:r w:rsidRPr="008238AF">
              <w:rPr>
                <w:rFonts w:hint="eastAsia"/>
                <w:color w:val="000000" w:themeColor="text1"/>
              </w:rPr>
              <w:t>实施阶段</w:t>
            </w:r>
          </w:p>
        </w:tc>
        <w:tc>
          <w:tcPr>
            <w:tcW w:w="80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7CBE78" w14:textId="77777777" w:rsidR="009B5317" w:rsidRPr="008238AF" w:rsidRDefault="009B5317" w:rsidP="00F32297">
            <w:pPr>
              <w:pStyle w:val="biao"/>
              <w:rPr>
                <w:color w:val="000000" w:themeColor="text1"/>
              </w:rPr>
            </w:pPr>
            <w:r w:rsidRPr="008238AF">
              <w:rPr>
                <w:rFonts w:hint="eastAsia"/>
                <w:color w:val="000000" w:themeColor="text1"/>
              </w:rPr>
              <w:t>早</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A3C841" w14:textId="77777777" w:rsidR="009B5317" w:rsidRPr="008238AF" w:rsidRDefault="009B5317" w:rsidP="00F32297">
            <w:pPr>
              <w:pStyle w:val="biao"/>
              <w:rPr>
                <w:color w:val="000000" w:themeColor="text1"/>
              </w:rPr>
            </w:pPr>
            <w:r w:rsidRPr="008238AF">
              <w:rPr>
                <w:rFonts w:hint="eastAsia"/>
                <w:color w:val="000000" w:themeColor="text1"/>
              </w:rPr>
              <w:t>中</w:t>
            </w:r>
          </w:p>
        </w:tc>
        <w:tc>
          <w:tcPr>
            <w:tcW w:w="10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46241A" w14:textId="77777777" w:rsidR="009B5317" w:rsidRPr="008238AF" w:rsidRDefault="009B5317" w:rsidP="00F32297">
            <w:pPr>
              <w:pStyle w:val="biao"/>
              <w:rPr>
                <w:color w:val="000000" w:themeColor="text1"/>
              </w:rPr>
            </w:pPr>
            <w:r w:rsidRPr="008238AF">
              <w:rPr>
                <w:rFonts w:hint="eastAsia"/>
                <w:color w:val="000000" w:themeColor="text1"/>
              </w:rPr>
              <w:t>中</w:t>
            </w:r>
          </w:p>
        </w:tc>
        <w:tc>
          <w:tcPr>
            <w:tcW w:w="11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E3E603" w14:textId="77777777" w:rsidR="009B5317" w:rsidRPr="008238AF" w:rsidRDefault="009B5317" w:rsidP="00F32297">
            <w:pPr>
              <w:pStyle w:val="biao"/>
              <w:rPr>
                <w:color w:val="000000" w:themeColor="text1"/>
              </w:rPr>
            </w:pPr>
            <w:r w:rsidRPr="008238AF">
              <w:rPr>
                <w:rFonts w:hint="eastAsia"/>
                <w:color w:val="000000" w:themeColor="text1"/>
              </w:rPr>
              <w:t>中</w:t>
            </w:r>
          </w:p>
        </w:tc>
      </w:tr>
      <w:tr w:rsidR="009B5317" w:rsidRPr="008238AF" w14:paraId="3EBEC29A" w14:textId="77777777" w:rsidTr="00F32297">
        <w:trPr>
          <w:trHeight w:val="20"/>
        </w:trPr>
        <w:tc>
          <w:tcPr>
            <w:tcW w:w="10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EF9ECE" w14:textId="77777777" w:rsidR="009B5317" w:rsidRPr="008238AF" w:rsidRDefault="009B5317" w:rsidP="00F32297">
            <w:pPr>
              <w:pStyle w:val="biao"/>
              <w:rPr>
                <w:color w:val="000000" w:themeColor="text1"/>
              </w:rPr>
            </w:pPr>
            <w:r w:rsidRPr="008238AF">
              <w:rPr>
                <w:rFonts w:hint="eastAsia"/>
                <w:color w:val="000000" w:themeColor="text1"/>
              </w:rPr>
              <w:t>客观性</w:t>
            </w:r>
          </w:p>
        </w:tc>
        <w:tc>
          <w:tcPr>
            <w:tcW w:w="80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AC008D" w14:textId="77777777" w:rsidR="009B5317" w:rsidRPr="008238AF" w:rsidRDefault="009B5317" w:rsidP="00F32297">
            <w:pPr>
              <w:pStyle w:val="biao"/>
              <w:rPr>
                <w:color w:val="000000" w:themeColor="text1"/>
              </w:rPr>
            </w:pPr>
            <w:r w:rsidRPr="008238AF">
              <w:rPr>
                <w:rFonts w:hint="eastAsia"/>
                <w:color w:val="000000" w:themeColor="text1"/>
              </w:rPr>
              <w:t>主观</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9E1882" w14:textId="77777777" w:rsidR="009B5317" w:rsidRPr="008238AF" w:rsidRDefault="009B5317" w:rsidP="00F32297">
            <w:pPr>
              <w:pStyle w:val="biao"/>
              <w:rPr>
                <w:color w:val="000000" w:themeColor="text1"/>
              </w:rPr>
            </w:pPr>
            <w:r w:rsidRPr="008238AF">
              <w:rPr>
                <w:rFonts w:hint="eastAsia"/>
                <w:color w:val="000000" w:themeColor="text1"/>
              </w:rPr>
              <w:t>主观</w:t>
            </w:r>
          </w:p>
        </w:tc>
        <w:tc>
          <w:tcPr>
            <w:tcW w:w="10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1F13A9" w14:textId="77777777" w:rsidR="009B5317" w:rsidRPr="008238AF" w:rsidRDefault="009B5317" w:rsidP="00F32297">
            <w:pPr>
              <w:pStyle w:val="biao"/>
              <w:rPr>
                <w:color w:val="000000" w:themeColor="text1"/>
              </w:rPr>
            </w:pPr>
            <w:r w:rsidRPr="008238AF">
              <w:rPr>
                <w:rFonts w:hint="eastAsia"/>
                <w:color w:val="000000" w:themeColor="text1"/>
              </w:rPr>
              <w:t>较主观</w:t>
            </w:r>
          </w:p>
        </w:tc>
        <w:tc>
          <w:tcPr>
            <w:tcW w:w="11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420B77" w14:textId="77777777" w:rsidR="009B5317" w:rsidRPr="008238AF" w:rsidRDefault="009B5317" w:rsidP="00F32297">
            <w:pPr>
              <w:pStyle w:val="biao"/>
              <w:rPr>
                <w:color w:val="000000" w:themeColor="text1"/>
              </w:rPr>
            </w:pPr>
            <w:r w:rsidRPr="008238AF">
              <w:rPr>
                <w:rFonts w:hint="eastAsia"/>
                <w:color w:val="000000" w:themeColor="text1"/>
              </w:rPr>
              <w:t>较客观</w:t>
            </w:r>
          </w:p>
        </w:tc>
      </w:tr>
    </w:tbl>
    <w:p w14:paraId="373C56C7" w14:textId="77777777" w:rsidR="009B5317" w:rsidRPr="008238AF" w:rsidRDefault="009B5317" w:rsidP="009B5317">
      <w:pPr>
        <w:ind w:firstLine="420"/>
        <w:rPr>
          <w:color w:val="000000" w:themeColor="text1"/>
        </w:rPr>
      </w:pPr>
    </w:p>
    <w:p w14:paraId="20D9D90D" w14:textId="77777777" w:rsidR="009B5317" w:rsidRPr="008238AF" w:rsidRDefault="009B5317" w:rsidP="009B5317">
      <w:pPr>
        <w:ind w:firstLine="420"/>
        <w:rPr>
          <w:color w:val="000000" w:themeColor="text1"/>
        </w:rPr>
      </w:pPr>
      <w:r w:rsidRPr="008238AF">
        <w:rPr>
          <w:rFonts w:hint="eastAsia"/>
          <w:color w:val="000000" w:themeColor="text1"/>
        </w:rPr>
        <w:t>（3）基于场景的评估方法</w:t>
      </w:r>
    </w:p>
    <w:p w14:paraId="60688982" w14:textId="77777777" w:rsidR="009B5317" w:rsidRPr="008238AF" w:rsidRDefault="009B5317" w:rsidP="009B5317">
      <w:pPr>
        <w:ind w:firstLine="420"/>
        <w:rPr>
          <w:color w:val="000000" w:themeColor="text1"/>
        </w:rPr>
      </w:pPr>
      <w:r w:rsidRPr="008238AF">
        <w:rPr>
          <w:rFonts w:hint="eastAsia"/>
          <w:color w:val="000000" w:themeColor="text1"/>
        </w:rPr>
        <w:t>过程：</w:t>
      </w:r>
    </w:p>
    <w:p w14:paraId="25702C80" w14:textId="77777777" w:rsidR="009B5317" w:rsidRPr="008238AF" w:rsidRDefault="009B5317" w:rsidP="009B5317">
      <w:pPr>
        <w:ind w:firstLine="420"/>
        <w:rPr>
          <w:color w:val="000000" w:themeColor="text1"/>
        </w:rPr>
      </w:pPr>
      <w:r w:rsidRPr="008238AF">
        <w:rPr>
          <w:rFonts w:hint="eastAsia"/>
          <w:color w:val="000000" w:themeColor="text1"/>
        </w:rPr>
        <w:t>确定应用领域的功能和软件架构的结构之间的映射</w:t>
      </w:r>
    </w:p>
    <w:p w14:paraId="5B67F008" w14:textId="77777777" w:rsidR="009B5317" w:rsidRPr="008238AF" w:rsidRDefault="009B5317" w:rsidP="009B5317">
      <w:pPr>
        <w:ind w:firstLine="420"/>
        <w:rPr>
          <w:color w:val="000000" w:themeColor="text1"/>
        </w:rPr>
      </w:pPr>
      <w:r w:rsidRPr="008238AF">
        <w:rPr>
          <w:rFonts w:hint="eastAsia"/>
          <w:color w:val="000000" w:themeColor="text1"/>
        </w:rPr>
        <w:t>设计用于体现待评估质量属性的场景</w:t>
      </w:r>
    </w:p>
    <w:p w14:paraId="3D705253" w14:textId="77777777" w:rsidR="009B5317" w:rsidRPr="008238AF" w:rsidRDefault="009B5317" w:rsidP="009B5317">
      <w:pPr>
        <w:ind w:firstLine="420"/>
        <w:rPr>
          <w:color w:val="000000" w:themeColor="text1"/>
        </w:rPr>
      </w:pPr>
      <w:r w:rsidRPr="008238AF">
        <w:rPr>
          <w:rFonts w:hint="eastAsia"/>
          <w:color w:val="000000" w:themeColor="text1"/>
        </w:rPr>
        <w:t>分析软件架构对场景的支持程度</w:t>
      </w:r>
    </w:p>
    <w:p w14:paraId="191317D1" w14:textId="77777777" w:rsidR="009B5317" w:rsidRPr="008238AF" w:rsidRDefault="009B5317" w:rsidP="009B5317">
      <w:pPr>
        <w:ind w:firstLine="420"/>
        <w:rPr>
          <w:color w:val="000000" w:themeColor="text1"/>
        </w:rPr>
      </w:pPr>
      <w:r w:rsidRPr="008238AF">
        <w:rPr>
          <w:rFonts w:hint="eastAsia"/>
          <w:color w:val="000000" w:themeColor="text1"/>
        </w:rPr>
        <w:t>软件架构分析法（SAAM）</w:t>
      </w:r>
    </w:p>
    <w:p w14:paraId="0C85625A" w14:textId="77777777" w:rsidR="009B5317" w:rsidRPr="008238AF" w:rsidRDefault="009B5317" w:rsidP="009B5317">
      <w:pPr>
        <w:ind w:firstLine="420"/>
        <w:rPr>
          <w:color w:val="000000" w:themeColor="text1"/>
        </w:rPr>
      </w:pPr>
      <w:r w:rsidRPr="008238AF">
        <w:rPr>
          <w:rFonts w:hint="eastAsia"/>
          <w:color w:val="000000" w:themeColor="text1"/>
        </w:rPr>
        <w:t>（最初用于分析架构可修改性，后扩展到其它质量属性。）</w:t>
      </w:r>
    </w:p>
    <w:p w14:paraId="741ADDB9" w14:textId="77777777" w:rsidR="009B5317" w:rsidRPr="008238AF" w:rsidRDefault="009B5317" w:rsidP="009B5317">
      <w:pPr>
        <w:pStyle w:val="biao"/>
        <w:rPr>
          <w:color w:val="000000" w:themeColor="text1"/>
        </w:rPr>
      </w:pPr>
      <w:r w:rsidRPr="008238AF">
        <w:rPr>
          <w:color w:val="000000" w:themeColor="text1"/>
        </w:rPr>
        <w:object w:dxaOrig="8209" w:dyaOrig="2653" w14:anchorId="03E8BE4A">
          <v:shape id="_x0000_i1045" type="#_x0000_t75" style="width:285pt;height:92.25pt" o:ole="">
            <v:imagedata r:id="rId80" o:title=""/>
          </v:shape>
          <o:OLEObject Type="Embed" ProgID="Visio.Drawing.15" ShapeID="_x0000_i1045" DrawAspect="Content" ObjectID="_1723890212" r:id="rId81"/>
        </w:object>
      </w:r>
    </w:p>
    <w:p w14:paraId="45B909E7" w14:textId="77777777" w:rsidR="009B5317" w:rsidRPr="008238AF" w:rsidRDefault="009B5317" w:rsidP="009B5317">
      <w:pPr>
        <w:ind w:firstLine="420"/>
        <w:rPr>
          <w:color w:val="000000" w:themeColor="text1"/>
        </w:rPr>
      </w:pPr>
      <w:r w:rsidRPr="008238AF">
        <w:rPr>
          <w:rFonts w:hint="eastAsia"/>
          <w:color w:val="000000" w:themeColor="text1"/>
        </w:rPr>
        <w:t>整理场景</w:t>
      </w:r>
    </w:p>
    <w:p w14:paraId="66BDBAF5" w14:textId="77777777" w:rsidR="009B5317" w:rsidRPr="008238AF" w:rsidRDefault="009B5317" w:rsidP="009B5317">
      <w:pPr>
        <w:ind w:firstLine="420"/>
        <w:rPr>
          <w:color w:val="000000" w:themeColor="text1"/>
        </w:rPr>
      </w:pPr>
      <w:r w:rsidRPr="008238AF">
        <w:rPr>
          <w:rFonts w:hint="eastAsia"/>
          <w:color w:val="000000" w:themeColor="text1"/>
        </w:rPr>
        <w:t>对场景进行求精</w:t>
      </w:r>
    </w:p>
    <w:p w14:paraId="17BA3341" w14:textId="77777777" w:rsidR="009B5317" w:rsidRPr="008238AF" w:rsidRDefault="009B5317" w:rsidP="009B5317">
      <w:pPr>
        <w:ind w:firstLine="420"/>
        <w:rPr>
          <w:color w:val="000000" w:themeColor="text1"/>
        </w:rPr>
      </w:pPr>
      <w:r w:rsidRPr="008238AF">
        <w:rPr>
          <w:rFonts w:hint="eastAsia"/>
          <w:color w:val="000000" w:themeColor="text1"/>
        </w:rPr>
        <w:t>确定场景的优先级</w:t>
      </w:r>
    </w:p>
    <w:p w14:paraId="5D4D0DD1" w14:textId="77777777" w:rsidR="009B5317" w:rsidRPr="008238AF" w:rsidRDefault="009B5317" w:rsidP="009B5317">
      <w:pPr>
        <w:ind w:firstLine="420"/>
        <w:rPr>
          <w:color w:val="000000" w:themeColor="text1"/>
        </w:rPr>
      </w:pPr>
      <w:r w:rsidRPr="008238AF">
        <w:rPr>
          <w:rFonts w:hint="eastAsia"/>
          <w:color w:val="000000" w:themeColor="text1"/>
        </w:rPr>
        <w:t>分配效用</w:t>
      </w:r>
    </w:p>
    <w:p w14:paraId="7017F685" w14:textId="77777777" w:rsidR="009B5317" w:rsidRPr="008238AF" w:rsidRDefault="009B5317" w:rsidP="009B5317">
      <w:pPr>
        <w:ind w:firstLine="420"/>
        <w:rPr>
          <w:color w:val="000000" w:themeColor="text1"/>
        </w:rPr>
      </w:pPr>
      <w:r w:rsidRPr="008238AF">
        <w:rPr>
          <w:rFonts w:hint="eastAsia"/>
          <w:color w:val="000000" w:themeColor="text1"/>
        </w:rPr>
        <w:t>形成“策略-场景-响应级别”的对应关系</w:t>
      </w:r>
    </w:p>
    <w:p w14:paraId="62594639" w14:textId="77777777" w:rsidR="009B5317" w:rsidRPr="008238AF" w:rsidRDefault="009B5317" w:rsidP="009B5317">
      <w:pPr>
        <w:ind w:firstLine="420"/>
        <w:rPr>
          <w:color w:val="000000" w:themeColor="text1"/>
        </w:rPr>
      </w:pPr>
      <w:r w:rsidRPr="008238AF">
        <w:rPr>
          <w:rFonts w:hint="eastAsia"/>
          <w:color w:val="000000" w:themeColor="text1"/>
        </w:rPr>
        <w:t>确定期望的质量属性响应级别的效用</w:t>
      </w:r>
    </w:p>
    <w:p w14:paraId="15E7E6EE" w14:textId="77777777" w:rsidR="009B5317" w:rsidRPr="008238AF" w:rsidRDefault="009B5317" w:rsidP="009B5317">
      <w:pPr>
        <w:ind w:firstLine="420"/>
        <w:rPr>
          <w:color w:val="000000" w:themeColor="text1"/>
        </w:rPr>
      </w:pPr>
      <w:r w:rsidRPr="008238AF">
        <w:rPr>
          <w:rFonts w:hint="eastAsia"/>
          <w:color w:val="000000" w:themeColor="text1"/>
        </w:rPr>
        <w:t>计算各架构策略的总收益</w:t>
      </w:r>
    </w:p>
    <w:p w14:paraId="7C92F35A" w14:textId="77777777" w:rsidR="009B5317" w:rsidRPr="008238AF" w:rsidRDefault="009B5317" w:rsidP="009B5317">
      <w:pPr>
        <w:ind w:firstLine="420"/>
        <w:rPr>
          <w:color w:val="000000" w:themeColor="text1"/>
        </w:rPr>
      </w:pPr>
      <w:r w:rsidRPr="008238AF">
        <w:rPr>
          <w:rFonts w:hint="eastAsia"/>
          <w:color w:val="000000" w:themeColor="text1"/>
        </w:rPr>
        <w:t>根据受成本限制影响的投资报酬率选择架构策略</w:t>
      </w:r>
    </w:p>
    <w:p w14:paraId="2C8EBB0F" w14:textId="77777777" w:rsidR="009B5317" w:rsidRPr="008238AF" w:rsidRDefault="009B5317" w:rsidP="009B5317">
      <w:pPr>
        <w:ind w:firstLine="420"/>
        <w:rPr>
          <w:color w:val="000000" w:themeColor="text1"/>
        </w:rPr>
      </w:pPr>
      <w:r w:rsidRPr="008238AF">
        <w:rPr>
          <w:rFonts w:hint="eastAsia"/>
          <w:color w:val="000000" w:themeColor="text1"/>
        </w:rPr>
        <w:t>架构权衡分析法（ATAM）</w:t>
      </w:r>
    </w:p>
    <w:p w14:paraId="7AAAEF8F" w14:textId="77777777" w:rsidR="009B5317" w:rsidRPr="008238AF" w:rsidRDefault="009B5317" w:rsidP="009B5317">
      <w:pPr>
        <w:ind w:firstLine="420"/>
        <w:rPr>
          <w:color w:val="000000" w:themeColor="text1"/>
        </w:rPr>
      </w:pPr>
      <w:r w:rsidRPr="008238AF">
        <w:rPr>
          <w:rFonts w:hint="eastAsia"/>
          <w:color w:val="000000" w:themeColor="text1"/>
        </w:rPr>
        <w:t>（在SAAM的基础上发展起来的，主要针对性能、实用性、安全性和可修改性，在系统开发之前，对这些质量属性进行评价和折中。）</w:t>
      </w:r>
    </w:p>
    <w:p w14:paraId="0AB53B3C" w14:textId="77777777" w:rsidR="009B5317" w:rsidRPr="008238AF" w:rsidRDefault="009B5317" w:rsidP="009B5317">
      <w:pPr>
        <w:pStyle w:val="biao"/>
        <w:widowControl w:val="0"/>
        <w:rPr>
          <w:color w:val="000000" w:themeColor="text1"/>
        </w:rPr>
      </w:pPr>
      <w:r w:rsidRPr="008238AF">
        <w:rPr>
          <w:noProof/>
          <w:color w:val="000000" w:themeColor="text1"/>
        </w:rPr>
        <w:drawing>
          <wp:inline distT="0" distB="0" distL="0" distR="0" wp14:anchorId="12D8CC77" wp14:editId="2228B1D2">
            <wp:extent cx="4370705" cy="286309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6951" cy="2880286"/>
                    </a:xfrm>
                    <a:prstGeom prst="rect">
                      <a:avLst/>
                    </a:prstGeom>
                  </pic:spPr>
                </pic:pic>
              </a:graphicData>
            </a:graphic>
          </wp:inline>
        </w:drawing>
      </w:r>
    </w:p>
    <w:p w14:paraId="65AE310E" w14:textId="77777777" w:rsidR="009B5317" w:rsidRPr="008238AF" w:rsidRDefault="009B5317" w:rsidP="009B5317">
      <w:pPr>
        <w:pStyle w:val="biao"/>
        <w:widowControl w:val="0"/>
        <w:rPr>
          <w:color w:val="000000" w:themeColor="text1"/>
        </w:rPr>
      </w:pPr>
    </w:p>
    <w:p w14:paraId="669CD221" w14:textId="77777777" w:rsidR="009B5317" w:rsidRPr="008238AF" w:rsidRDefault="009B5317" w:rsidP="009B5317">
      <w:pPr>
        <w:ind w:firstLine="420"/>
        <w:rPr>
          <w:color w:val="000000" w:themeColor="text1"/>
        </w:rPr>
      </w:pPr>
      <w:r w:rsidRPr="008238AF">
        <w:rPr>
          <w:rFonts w:hint="eastAsia"/>
          <w:color w:val="000000" w:themeColor="text1"/>
        </w:rPr>
        <w:t>成本效益分析法（CBAM）</w:t>
      </w:r>
    </w:p>
    <w:p w14:paraId="29363958" w14:textId="77777777" w:rsidR="009B5317" w:rsidRPr="008238AF" w:rsidRDefault="009B5317" w:rsidP="009B5317">
      <w:pPr>
        <w:pStyle w:val="biao"/>
        <w:rPr>
          <w:color w:val="000000" w:themeColor="text1"/>
        </w:rPr>
      </w:pPr>
      <w:r w:rsidRPr="008238AF">
        <w:rPr>
          <w:color w:val="000000" w:themeColor="text1"/>
        </w:rPr>
        <w:object w:dxaOrig="7396" w:dyaOrig="2086" w14:anchorId="0E3A8ECC">
          <v:shape id="_x0000_i1046" type="#_x0000_t75" style="width:308.25pt;height:87pt" o:ole="">
            <v:imagedata r:id="rId83" o:title=""/>
          </v:shape>
          <o:OLEObject Type="Embed" ProgID="Visio.Drawing.15" ShapeID="_x0000_i1046" DrawAspect="Content" ObjectID="_1723890213" r:id="rId84"/>
        </w:object>
      </w:r>
    </w:p>
    <w:p w14:paraId="2042BA64" w14:textId="77777777" w:rsidR="009B5317" w:rsidRPr="008238AF" w:rsidRDefault="009B5317" w:rsidP="009B5317">
      <w:pPr>
        <w:pStyle w:val="biao"/>
        <w:rPr>
          <w:color w:val="000000" w:themeColor="text1"/>
        </w:rPr>
      </w:pPr>
    </w:p>
    <w:p w14:paraId="3AF54480" w14:textId="77777777" w:rsidR="009B5317" w:rsidRPr="008238AF" w:rsidRDefault="009B5317" w:rsidP="009B5317">
      <w:pPr>
        <w:pStyle w:val="3"/>
        <w:ind w:firstLine="422"/>
        <w:rPr>
          <w:color w:val="000000" w:themeColor="text1"/>
        </w:rPr>
      </w:pPr>
      <w:bookmarkStart w:id="36" w:name="_Toc105689311"/>
      <w:r w:rsidRPr="008238AF">
        <w:rPr>
          <w:rFonts w:hint="eastAsia"/>
          <w:color w:val="000000" w:themeColor="text1"/>
        </w:rPr>
        <w:t>2.</w:t>
      </w:r>
      <w:r w:rsidR="005F6B25">
        <w:rPr>
          <w:color w:val="000000" w:themeColor="text1"/>
        </w:rPr>
        <w:t>7</w:t>
      </w:r>
      <w:r w:rsidRPr="008238AF">
        <w:rPr>
          <w:color w:val="000000" w:themeColor="text1"/>
        </w:rPr>
        <w:t xml:space="preserve"> </w:t>
      </w:r>
      <w:r w:rsidRPr="008238AF">
        <w:rPr>
          <w:rFonts w:hint="eastAsia"/>
          <w:color w:val="000000" w:themeColor="text1"/>
        </w:rPr>
        <w:t>产品线</w:t>
      </w:r>
      <w:bookmarkEnd w:id="36"/>
    </w:p>
    <w:p w14:paraId="6E51C8D9"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7</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基本概念</w:t>
      </w:r>
    </w:p>
    <w:p w14:paraId="529331AE" w14:textId="77777777" w:rsidR="009B5317" w:rsidRPr="008238AF" w:rsidRDefault="009B5317" w:rsidP="009B5317">
      <w:pPr>
        <w:ind w:firstLine="420"/>
        <w:rPr>
          <w:color w:val="000000" w:themeColor="text1"/>
        </w:rPr>
      </w:pPr>
      <w:r w:rsidRPr="008238AF">
        <w:rPr>
          <w:rFonts w:hint="eastAsia"/>
          <w:color w:val="000000" w:themeColor="text1"/>
        </w:rPr>
        <w:t>（产品线是多个知识领域的综合体，软件产品线会包括特定领域架构D</w:t>
      </w:r>
      <w:r w:rsidRPr="008238AF">
        <w:rPr>
          <w:color w:val="000000" w:themeColor="text1"/>
        </w:rPr>
        <w:t>SSA</w:t>
      </w:r>
      <w:r w:rsidRPr="008238AF">
        <w:rPr>
          <w:rFonts w:hint="eastAsia"/>
          <w:color w:val="000000" w:themeColor="text1"/>
        </w:rPr>
        <w:t>）</w:t>
      </w:r>
    </w:p>
    <w:p w14:paraId="73E5BBFF" w14:textId="77777777" w:rsidR="009B5317" w:rsidRPr="008238AF" w:rsidRDefault="009B5317" w:rsidP="009B5317">
      <w:pPr>
        <w:pStyle w:val="biao"/>
        <w:rPr>
          <w:color w:val="000000" w:themeColor="text1"/>
        </w:rPr>
      </w:pPr>
      <w:r w:rsidRPr="008238AF">
        <w:rPr>
          <w:color w:val="000000" w:themeColor="text1"/>
        </w:rPr>
        <w:object w:dxaOrig="7068" w:dyaOrig="4813" w14:anchorId="7784E2DA">
          <v:shape id="_x0000_i1047" type="#_x0000_t75" style="width:259.5pt;height:177.75pt" o:ole="">
            <v:imagedata r:id="rId85" o:title=""/>
          </v:shape>
          <o:OLEObject Type="Embed" ProgID="Visio.Drawing.15" ShapeID="_x0000_i1047" DrawAspect="Content" ObjectID="_1723890214" r:id="rId86"/>
        </w:object>
      </w:r>
    </w:p>
    <w:p w14:paraId="4F6A1308"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7</w:t>
      </w:r>
      <w:r w:rsidRPr="008238AF">
        <w:rPr>
          <w:rFonts w:hint="eastAsia"/>
          <w:color w:val="000000" w:themeColor="text1"/>
        </w:rPr>
        <w:t>.</w:t>
      </w:r>
      <w:r w:rsidRPr="008238AF">
        <w:rPr>
          <w:color w:val="000000" w:themeColor="text1"/>
        </w:rPr>
        <w:t xml:space="preserve">2 </w:t>
      </w:r>
      <w:r w:rsidRPr="008238AF">
        <w:rPr>
          <w:rFonts w:hint="eastAsia"/>
          <w:color w:val="000000" w:themeColor="text1"/>
        </w:rPr>
        <w:t>特点</w:t>
      </w:r>
    </w:p>
    <w:p w14:paraId="3368FB3D" w14:textId="77777777" w:rsidR="009B5317" w:rsidRPr="008238AF" w:rsidRDefault="009B5317" w:rsidP="009B5317">
      <w:pPr>
        <w:ind w:firstLine="420"/>
        <w:rPr>
          <w:color w:val="000000" w:themeColor="text1"/>
        </w:rPr>
      </w:pPr>
      <w:r w:rsidRPr="008238AF">
        <w:rPr>
          <w:rFonts w:hint="eastAsia"/>
          <w:color w:val="000000" w:themeColor="text1"/>
        </w:rPr>
        <w:t>核心资源、产品集合，过程驱动，特定领域，技术支持，以架构为中心。</w:t>
      </w:r>
    </w:p>
    <w:p w14:paraId="5D7B2B20"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7</w:t>
      </w:r>
      <w:r w:rsidRPr="008238AF">
        <w:rPr>
          <w:rFonts w:hint="eastAsia"/>
          <w:color w:val="000000" w:themeColor="text1"/>
        </w:rPr>
        <w:t>.3</w:t>
      </w:r>
      <w:r w:rsidRPr="008238AF">
        <w:rPr>
          <w:color w:val="000000" w:themeColor="text1"/>
        </w:rPr>
        <w:t xml:space="preserve"> </w:t>
      </w:r>
      <w:r w:rsidRPr="008238AF">
        <w:rPr>
          <w:rFonts w:hint="eastAsia"/>
          <w:color w:val="000000" w:themeColor="text1"/>
        </w:rPr>
        <w:t>过程模型</w:t>
      </w:r>
    </w:p>
    <w:p w14:paraId="59324DE7" w14:textId="77777777" w:rsidR="009B5317" w:rsidRPr="008238AF" w:rsidRDefault="009B5317" w:rsidP="009B5317">
      <w:pPr>
        <w:ind w:firstLine="420"/>
        <w:rPr>
          <w:color w:val="000000" w:themeColor="text1"/>
        </w:rPr>
      </w:pPr>
      <w:r w:rsidRPr="008238AF">
        <w:rPr>
          <w:rFonts w:hint="eastAsia"/>
          <w:color w:val="000000" w:themeColor="text1"/>
        </w:rPr>
        <w:t>（1）双生命周期模型</w:t>
      </w:r>
    </w:p>
    <w:p w14:paraId="79E38A9B" w14:textId="77777777" w:rsidR="009B5317" w:rsidRPr="008238AF" w:rsidRDefault="009B5317" w:rsidP="009B5317">
      <w:pPr>
        <w:pStyle w:val="biao"/>
        <w:rPr>
          <w:color w:val="000000" w:themeColor="text1"/>
        </w:rPr>
      </w:pPr>
      <w:r w:rsidRPr="008238AF">
        <w:rPr>
          <w:color w:val="000000" w:themeColor="text1"/>
        </w:rPr>
        <w:object w:dxaOrig="8544" w:dyaOrig="3552" w14:anchorId="3FFFAE9F">
          <v:shape id="_x0000_i1048" type="#_x0000_t75" style="width:342pt;height:141pt" o:ole="">
            <v:imagedata r:id="rId87" o:title=""/>
          </v:shape>
          <o:OLEObject Type="Embed" ProgID="Visio.Drawing.15" ShapeID="_x0000_i1048" DrawAspect="Content" ObjectID="_1723890215" r:id="rId88"/>
        </w:object>
      </w:r>
    </w:p>
    <w:p w14:paraId="29494788"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7</w:t>
      </w:r>
      <w:r w:rsidRPr="008238AF">
        <w:rPr>
          <w:color w:val="000000" w:themeColor="text1"/>
        </w:rPr>
        <w:t>.</w:t>
      </w:r>
      <w:r w:rsidRPr="008238AF">
        <w:rPr>
          <w:rFonts w:hint="eastAsia"/>
          <w:color w:val="000000" w:themeColor="text1"/>
        </w:rPr>
        <w:t xml:space="preserve">4 </w:t>
      </w:r>
      <w:r w:rsidRPr="008238AF">
        <w:rPr>
          <w:rFonts w:hint="eastAsia"/>
          <w:color w:val="000000" w:themeColor="text1"/>
        </w:rPr>
        <w:t>建立方式</w:t>
      </w:r>
    </w:p>
    <w:tbl>
      <w:tblPr>
        <w:tblW w:w="5000" w:type="pct"/>
        <w:tblCellMar>
          <w:left w:w="0" w:type="dxa"/>
          <w:right w:w="0" w:type="dxa"/>
        </w:tblCellMar>
        <w:tblLook w:val="0600" w:firstRow="0" w:lastRow="0" w:firstColumn="0" w:lastColumn="0" w:noHBand="1" w:noVBand="1"/>
      </w:tblPr>
      <w:tblGrid>
        <w:gridCol w:w="1595"/>
        <w:gridCol w:w="3082"/>
        <w:gridCol w:w="3609"/>
      </w:tblGrid>
      <w:tr w:rsidR="009B5317" w:rsidRPr="008238AF" w14:paraId="36B80B46" w14:textId="77777777" w:rsidTr="00F32297">
        <w:trPr>
          <w:trHeight w:val="20"/>
        </w:trPr>
        <w:tc>
          <w:tcPr>
            <w:tcW w:w="96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4A038B" w14:textId="77777777" w:rsidR="009B5317" w:rsidRPr="008238AF" w:rsidRDefault="009B5317" w:rsidP="00F32297">
            <w:pPr>
              <w:pStyle w:val="biao"/>
              <w:rPr>
                <w:color w:val="000000" w:themeColor="text1"/>
              </w:rPr>
            </w:pPr>
          </w:p>
        </w:tc>
        <w:tc>
          <w:tcPr>
            <w:tcW w:w="18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76F536" w14:textId="77777777" w:rsidR="009B5317" w:rsidRPr="008238AF" w:rsidRDefault="009B5317" w:rsidP="00F32297">
            <w:pPr>
              <w:pStyle w:val="biao"/>
              <w:rPr>
                <w:color w:val="000000" w:themeColor="text1"/>
              </w:rPr>
            </w:pPr>
            <w:r w:rsidRPr="008238AF">
              <w:rPr>
                <w:rFonts w:hint="eastAsia"/>
                <w:color w:val="000000" w:themeColor="text1"/>
              </w:rPr>
              <w:t>演化方式</w:t>
            </w:r>
          </w:p>
        </w:tc>
        <w:tc>
          <w:tcPr>
            <w:tcW w:w="21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AA136D" w14:textId="77777777" w:rsidR="009B5317" w:rsidRPr="008238AF" w:rsidRDefault="009B5317" w:rsidP="00F32297">
            <w:pPr>
              <w:pStyle w:val="biao"/>
              <w:rPr>
                <w:color w:val="000000" w:themeColor="text1"/>
              </w:rPr>
            </w:pPr>
            <w:r w:rsidRPr="008238AF">
              <w:rPr>
                <w:rFonts w:hint="eastAsia"/>
                <w:color w:val="000000" w:themeColor="text1"/>
              </w:rPr>
              <w:t>革命方式</w:t>
            </w:r>
          </w:p>
        </w:tc>
      </w:tr>
      <w:tr w:rsidR="009B5317" w:rsidRPr="008238AF" w14:paraId="0808563C" w14:textId="77777777" w:rsidTr="00F32297">
        <w:trPr>
          <w:trHeight w:val="20"/>
        </w:trPr>
        <w:tc>
          <w:tcPr>
            <w:tcW w:w="96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954BA1" w14:textId="77777777" w:rsidR="009B5317" w:rsidRPr="008238AF" w:rsidRDefault="009B5317" w:rsidP="00F32297">
            <w:pPr>
              <w:pStyle w:val="biao"/>
              <w:rPr>
                <w:color w:val="000000" w:themeColor="text1"/>
              </w:rPr>
            </w:pPr>
            <w:r w:rsidRPr="008238AF">
              <w:rPr>
                <w:rFonts w:hint="eastAsia"/>
                <w:color w:val="000000" w:themeColor="text1"/>
              </w:rPr>
              <w:t>基于现有产品</w:t>
            </w:r>
          </w:p>
        </w:tc>
        <w:tc>
          <w:tcPr>
            <w:tcW w:w="18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83391A" w14:textId="77777777" w:rsidR="009B5317" w:rsidRPr="008238AF" w:rsidRDefault="009B5317" w:rsidP="00F32297">
            <w:pPr>
              <w:pStyle w:val="biao"/>
              <w:rPr>
                <w:color w:val="000000" w:themeColor="text1"/>
              </w:rPr>
            </w:pPr>
            <w:r w:rsidRPr="008238AF">
              <w:rPr>
                <w:rFonts w:hint="eastAsia"/>
                <w:color w:val="000000" w:themeColor="text1"/>
              </w:rPr>
              <w:t>基于现有产品架构设计产品线的架构，经演化现有构件，开发产品线构件</w:t>
            </w:r>
          </w:p>
        </w:tc>
        <w:tc>
          <w:tcPr>
            <w:tcW w:w="21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C327D94" w14:textId="77777777" w:rsidR="009B5317" w:rsidRPr="008238AF" w:rsidRDefault="009B5317" w:rsidP="00F32297">
            <w:pPr>
              <w:pStyle w:val="biao"/>
              <w:rPr>
                <w:color w:val="000000" w:themeColor="text1"/>
              </w:rPr>
            </w:pPr>
            <w:r w:rsidRPr="008238AF">
              <w:rPr>
                <w:rFonts w:hint="eastAsia"/>
                <w:color w:val="000000" w:themeColor="text1"/>
              </w:rPr>
              <w:t>核心资源的开发基于现有产品集的需求和可预测的、将来需求的超集</w:t>
            </w:r>
          </w:p>
        </w:tc>
      </w:tr>
      <w:tr w:rsidR="009B5317" w:rsidRPr="008238AF" w14:paraId="603E785A" w14:textId="77777777" w:rsidTr="00F32297">
        <w:trPr>
          <w:trHeight w:val="20"/>
        </w:trPr>
        <w:tc>
          <w:tcPr>
            <w:tcW w:w="96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E0E981" w14:textId="77777777" w:rsidR="009B5317" w:rsidRPr="008238AF" w:rsidRDefault="009B5317" w:rsidP="00F32297">
            <w:pPr>
              <w:pStyle w:val="biao"/>
              <w:rPr>
                <w:color w:val="000000" w:themeColor="text1"/>
              </w:rPr>
            </w:pPr>
            <w:r w:rsidRPr="008238AF">
              <w:rPr>
                <w:rFonts w:hint="eastAsia"/>
                <w:color w:val="000000" w:themeColor="text1"/>
              </w:rPr>
              <w:t>全新产品线</w:t>
            </w:r>
          </w:p>
        </w:tc>
        <w:tc>
          <w:tcPr>
            <w:tcW w:w="18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96ACC0F" w14:textId="77777777" w:rsidR="009B5317" w:rsidRPr="008238AF" w:rsidRDefault="009B5317" w:rsidP="00F32297">
            <w:pPr>
              <w:pStyle w:val="biao"/>
              <w:rPr>
                <w:color w:val="000000" w:themeColor="text1"/>
              </w:rPr>
            </w:pPr>
            <w:r w:rsidRPr="008238AF">
              <w:rPr>
                <w:rFonts w:hint="eastAsia"/>
                <w:color w:val="000000" w:themeColor="text1"/>
              </w:rPr>
              <w:t>产品线核心资源随产品新成员的需求而演化</w:t>
            </w:r>
          </w:p>
        </w:tc>
        <w:tc>
          <w:tcPr>
            <w:tcW w:w="21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233F42" w14:textId="77777777" w:rsidR="009B5317" w:rsidRPr="008238AF" w:rsidRDefault="009B5317" w:rsidP="00F32297">
            <w:pPr>
              <w:pStyle w:val="biao"/>
              <w:rPr>
                <w:color w:val="000000" w:themeColor="text1"/>
              </w:rPr>
            </w:pPr>
            <w:r w:rsidRPr="008238AF">
              <w:rPr>
                <w:rFonts w:hint="eastAsia"/>
                <w:color w:val="000000" w:themeColor="text1"/>
              </w:rPr>
              <w:t>开发满足所有预期产品线成员的需求的核心资源</w:t>
            </w:r>
          </w:p>
        </w:tc>
      </w:tr>
    </w:tbl>
    <w:p w14:paraId="579C096F" w14:textId="77777777" w:rsidR="009B5317" w:rsidRPr="008238AF" w:rsidRDefault="009B5317" w:rsidP="009B5317">
      <w:pPr>
        <w:ind w:firstLine="420"/>
        <w:rPr>
          <w:color w:val="000000" w:themeColor="text1"/>
        </w:rPr>
      </w:pPr>
      <w:r w:rsidRPr="008238AF">
        <w:rPr>
          <w:rFonts w:hint="eastAsia"/>
          <w:color w:val="000000" w:themeColor="text1"/>
        </w:rPr>
        <w:t>将现有产品演化为产品线</w:t>
      </w:r>
    </w:p>
    <w:p w14:paraId="1822C104" w14:textId="77777777" w:rsidR="009B5317" w:rsidRPr="008238AF" w:rsidRDefault="009B5317" w:rsidP="009B5317">
      <w:pPr>
        <w:ind w:firstLine="420"/>
        <w:rPr>
          <w:color w:val="000000" w:themeColor="text1"/>
        </w:rPr>
      </w:pPr>
      <w:r w:rsidRPr="008238AF">
        <w:rPr>
          <w:rFonts w:hint="eastAsia"/>
          <w:color w:val="000000" w:themeColor="text1"/>
        </w:rPr>
        <w:t>用软件产品线替代现有产品集</w:t>
      </w:r>
    </w:p>
    <w:p w14:paraId="08537A31" w14:textId="77777777" w:rsidR="009B5317" w:rsidRPr="008238AF" w:rsidRDefault="009B5317" w:rsidP="009B5317">
      <w:pPr>
        <w:ind w:firstLine="420"/>
        <w:rPr>
          <w:color w:val="000000" w:themeColor="text1"/>
        </w:rPr>
      </w:pPr>
      <w:r w:rsidRPr="008238AF">
        <w:rPr>
          <w:rFonts w:hint="eastAsia"/>
          <w:color w:val="000000" w:themeColor="text1"/>
        </w:rPr>
        <w:t>全新软件产品线的演化</w:t>
      </w:r>
    </w:p>
    <w:p w14:paraId="05836513" w14:textId="77777777" w:rsidR="009B5317" w:rsidRPr="008238AF" w:rsidRDefault="009B5317" w:rsidP="009B5317">
      <w:pPr>
        <w:ind w:firstLine="420"/>
        <w:rPr>
          <w:color w:val="000000" w:themeColor="text1"/>
        </w:rPr>
      </w:pPr>
      <w:r w:rsidRPr="008238AF">
        <w:rPr>
          <w:rFonts w:hint="eastAsia"/>
          <w:color w:val="000000" w:themeColor="text1"/>
        </w:rPr>
        <w:t>全新软件产品线的开发</w:t>
      </w:r>
    </w:p>
    <w:p w14:paraId="1CC93104"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7</w:t>
      </w:r>
      <w:r w:rsidRPr="008238AF">
        <w:rPr>
          <w:color w:val="000000" w:themeColor="text1"/>
        </w:rPr>
        <w:t>.</w:t>
      </w:r>
      <w:r w:rsidRPr="008238AF">
        <w:rPr>
          <w:rFonts w:hint="eastAsia"/>
          <w:color w:val="000000" w:themeColor="text1"/>
        </w:rPr>
        <w:t>5</w:t>
      </w:r>
      <w:r w:rsidRPr="008238AF">
        <w:rPr>
          <w:color w:val="000000" w:themeColor="text1"/>
        </w:rPr>
        <w:t xml:space="preserve"> </w:t>
      </w:r>
      <w:r w:rsidRPr="008238AF">
        <w:rPr>
          <w:rFonts w:hint="eastAsia"/>
          <w:color w:val="000000" w:themeColor="text1"/>
        </w:rPr>
        <w:t>组织结构类型</w:t>
      </w:r>
    </w:p>
    <w:p w14:paraId="6D6A393F" w14:textId="77777777" w:rsidR="009B5317" w:rsidRPr="008238AF" w:rsidRDefault="009B5317" w:rsidP="009B5317">
      <w:pPr>
        <w:ind w:firstLine="420"/>
        <w:rPr>
          <w:color w:val="000000" w:themeColor="text1"/>
        </w:rPr>
      </w:pPr>
      <w:r w:rsidRPr="008238AF">
        <w:rPr>
          <w:rFonts w:hint="eastAsia"/>
          <w:color w:val="000000" w:themeColor="text1"/>
        </w:rPr>
        <w:t>设立独立的核心资源小组</w:t>
      </w:r>
    </w:p>
    <w:p w14:paraId="1F231B14" w14:textId="77777777" w:rsidR="009B5317" w:rsidRPr="008238AF" w:rsidRDefault="009B5317" w:rsidP="009B5317">
      <w:pPr>
        <w:ind w:firstLine="420"/>
        <w:rPr>
          <w:color w:val="000000" w:themeColor="text1"/>
        </w:rPr>
      </w:pPr>
      <w:r w:rsidRPr="008238AF">
        <w:rPr>
          <w:rFonts w:hint="eastAsia"/>
          <w:color w:val="000000" w:themeColor="text1"/>
        </w:rPr>
        <w:t>不设立独立的核心资源小组</w:t>
      </w:r>
    </w:p>
    <w:p w14:paraId="20D2850A" w14:textId="77777777" w:rsidR="009B5317" w:rsidRPr="008238AF" w:rsidRDefault="009B5317" w:rsidP="009B5317">
      <w:pPr>
        <w:ind w:firstLine="420"/>
        <w:rPr>
          <w:color w:val="000000" w:themeColor="text1"/>
        </w:rPr>
      </w:pPr>
      <w:r w:rsidRPr="008238AF">
        <w:rPr>
          <w:rFonts w:hint="eastAsia"/>
          <w:color w:val="000000" w:themeColor="text1"/>
        </w:rPr>
        <w:t>动态的组织结构</w:t>
      </w:r>
    </w:p>
    <w:p w14:paraId="4746A201"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7</w:t>
      </w:r>
      <w:r w:rsidRPr="008238AF">
        <w:rPr>
          <w:color w:val="000000" w:themeColor="text1"/>
        </w:rPr>
        <w:t>.</w:t>
      </w:r>
      <w:r w:rsidRPr="008238AF">
        <w:rPr>
          <w:rFonts w:hint="eastAsia"/>
          <w:color w:val="000000" w:themeColor="text1"/>
        </w:rPr>
        <w:t>6</w:t>
      </w:r>
      <w:r w:rsidRPr="008238AF">
        <w:rPr>
          <w:color w:val="000000" w:themeColor="text1"/>
        </w:rPr>
        <w:t xml:space="preserve"> </w:t>
      </w:r>
      <w:r w:rsidRPr="008238AF">
        <w:rPr>
          <w:rFonts w:hint="eastAsia"/>
          <w:color w:val="000000" w:themeColor="text1"/>
        </w:rPr>
        <w:t>成功实施产品线主要取决因素</w:t>
      </w:r>
    </w:p>
    <w:p w14:paraId="7BC1E43D" w14:textId="77777777" w:rsidR="009B5317" w:rsidRPr="008238AF" w:rsidRDefault="009B5317" w:rsidP="009B5317">
      <w:pPr>
        <w:ind w:firstLine="420"/>
        <w:rPr>
          <w:color w:val="000000" w:themeColor="text1"/>
        </w:rPr>
      </w:pPr>
      <w:r w:rsidRPr="008238AF">
        <w:rPr>
          <w:rFonts w:hint="eastAsia"/>
          <w:color w:val="000000" w:themeColor="text1"/>
        </w:rPr>
        <w:t>对该领域具备长期和深厚的经验</w:t>
      </w:r>
    </w:p>
    <w:p w14:paraId="585DFD3B" w14:textId="77777777" w:rsidR="009B5317" w:rsidRPr="008238AF" w:rsidRDefault="009B5317" w:rsidP="009B5317">
      <w:pPr>
        <w:ind w:firstLine="420"/>
        <w:rPr>
          <w:color w:val="000000" w:themeColor="text1"/>
        </w:rPr>
      </w:pPr>
      <w:r w:rsidRPr="008238AF">
        <w:rPr>
          <w:rFonts w:hint="eastAsia"/>
          <w:color w:val="000000" w:themeColor="text1"/>
        </w:rPr>
        <w:t>一个用于构建产品的好的核心资源库</w:t>
      </w:r>
    </w:p>
    <w:p w14:paraId="28C8B10D" w14:textId="77777777" w:rsidR="009B5317" w:rsidRPr="008238AF" w:rsidRDefault="009B5317" w:rsidP="009B5317">
      <w:pPr>
        <w:ind w:firstLine="420"/>
        <w:rPr>
          <w:color w:val="000000" w:themeColor="text1"/>
        </w:rPr>
      </w:pPr>
      <w:r w:rsidRPr="008238AF">
        <w:rPr>
          <w:rFonts w:hint="eastAsia"/>
          <w:color w:val="000000" w:themeColor="text1"/>
        </w:rPr>
        <w:t>好的产品线架构</w:t>
      </w:r>
    </w:p>
    <w:p w14:paraId="363D19CA" w14:textId="77777777" w:rsidR="009B5317" w:rsidRPr="008238AF" w:rsidRDefault="009B5317" w:rsidP="009B5317">
      <w:pPr>
        <w:ind w:firstLine="420"/>
        <w:rPr>
          <w:color w:val="000000" w:themeColor="text1"/>
        </w:rPr>
      </w:pPr>
      <w:r w:rsidRPr="008238AF">
        <w:rPr>
          <w:rFonts w:hint="eastAsia"/>
          <w:color w:val="000000" w:themeColor="text1"/>
        </w:rPr>
        <w:t>好的管理（软件资源、人员组织、过程）支持</w:t>
      </w:r>
    </w:p>
    <w:p w14:paraId="61131A98" w14:textId="77777777" w:rsidR="009B5317" w:rsidRPr="008238AF" w:rsidRDefault="009B5317" w:rsidP="009B5317">
      <w:pPr>
        <w:pStyle w:val="3"/>
        <w:ind w:firstLine="422"/>
        <w:rPr>
          <w:color w:val="000000" w:themeColor="text1"/>
        </w:rPr>
      </w:pPr>
      <w:bookmarkStart w:id="37" w:name="_Toc105689314"/>
      <w:r w:rsidRPr="008238AF">
        <w:rPr>
          <w:color w:val="000000" w:themeColor="text1"/>
        </w:rPr>
        <w:t>2.</w:t>
      </w:r>
      <w:r w:rsidR="005F6B25">
        <w:rPr>
          <w:color w:val="000000" w:themeColor="text1"/>
        </w:rPr>
        <w:t>8</w:t>
      </w:r>
      <w:r w:rsidRPr="008238AF">
        <w:rPr>
          <w:color w:val="000000" w:themeColor="text1"/>
        </w:rPr>
        <w:t xml:space="preserve"> </w:t>
      </w:r>
      <w:r w:rsidRPr="008238AF">
        <w:rPr>
          <w:rFonts w:hint="eastAsia"/>
          <w:color w:val="000000" w:themeColor="text1"/>
        </w:rPr>
        <w:t>W</w:t>
      </w:r>
      <w:r w:rsidRPr="008238AF">
        <w:rPr>
          <w:color w:val="000000" w:themeColor="text1"/>
        </w:rPr>
        <w:t>EB</w:t>
      </w:r>
      <w:r w:rsidRPr="008238AF">
        <w:rPr>
          <w:rFonts w:hint="eastAsia"/>
          <w:color w:val="000000" w:themeColor="text1"/>
        </w:rPr>
        <w:t>设计</w:t>
      </w:r>
      <w:bookmarkEnd w:id="37"/>
    </w:p>
    <w:p w14:paraId="34F02C9C" w14:textId="77777777" w:rsidR="009B5317" w:rsidRPr="008238AF" w:rsidRDefault="009B5317" w:rsidP="009B5317">
      <w:pPr>
        <w:pStyle w:val="4"/>
        <w:rPr>
          <w:color w:val="000000" w:themeColor="text1"/>
        </w:rPr>
      </w:pPr>
      <w:r w:rsidRPr="008238AF">
        <w:rPr>
          <w:rFonts w:hint="eastAsia"/>
          <w:color w:val="000000" w:themeColor="text1"/>
        </w:rPr>
        <w:t>2.</w:t>
      </w:r>
      <w:r w:rsidR="005F6B25">
        <w:rPr>
          <w:color w:val="000000" w:themeColor="text1"/>
        </w:rPr>
        <w:t>8</w:t>
      </w:r>
      <w:r w:rsidRPr="008238AF">
        <w:rPr>
          <w:rFonts w:hint="eastAsia"/>
          <w:color w:val="000000" w:themeColor="text1"/>
        </w:rPr>
        <w:t>.</w:t>
      </w:r>
      <w:r w:rsidR="00406519">
        <w:rPr>
          <w:color w:val="000000" w:themeColor="text1"/>
        </w:rPr>
        <w:t>1</w:t>
      </w:r>
      <w:r w:rsidRPr="008238AF">
        <w:rPr>
          <w:color w:val="000000" w:themeColor="text1"/>
        </w:rPr>
        <w:t xml:space="preserve"> </w:t>
      </w:r>
      <w:r w:rsidRPr="008238AF">
        <w:rPr>
          <w:rFonts w:hint="eastAsia"/>
          <w:color w:val="000000" w:themeColor="text1"/>
        </w:rPr>
        <w:t>集群</w:t>
      </w:r>
    </w:p>
    <w:p w14:paraId="7CEC2C04" w14:textId="77777777" w:rsidR="009B5317" w:rsidRPr="008238AF" w:rsidRDefault="009B5317" w:rsidP="005F6B25">
      <w:pPr>
        <w:ind w:firstLine="420"/>
        <w:rPr>
          <w:color w:val="000000" w:themeColor="text1"/>
        </w:rPr>
      </w:pPr>
      <w:r w:rsidRPr="008238AF">
        <w:rPr>
          <w:color w:val="000000" w:themeColor="text1"/>
        </w:rPr>
        <w:t>（</w:t>
      </w:r>
      <w:r w:rsidRPr="008238AF">
        <w:rPr>
          <w:rFonts w:hint="eastAsia"/>
          <w:color w:val="000000" w:themeColor="text1"/>
        </w:rPr>
        <w:t>1</w:t>
      </w:r>
      <w:r w:rsidRPr="008238AF">
        <w:rPr>
          <w:color w:val="000000" w:themeColor="text1"/>
        </w:rPr>
        <w:t>）</w:t>
      </w:r>
      <w:r w:rsidRPr="008238AF">
        <w:rPr>
          <w:rFonts w:hint="eastAsia"/>
          <w:color w:val="000000" w:themeColor="text1"/>
        </w:rPr>
        <w:t>单台机器</w:t>
      </w:r>
      <w:del w:id="38" w:author="MM" w:date="2021-09-13T16:59:00Z">
        <w:r w:rsidRPr="008238AF" w:rsidDel="00791401">
          <w:rPr>
            <w:rFonts w:hint="eastAsia"/>
            <w:color w:val="000000" w:themeColor="text1"/>
          </w:rPr>
          <w:delText xml:space="preserve"> </w:delText>
        </w:r>
      </w:del>
      <w:r w:rsidRPr="008238AF">
        <w:rPr>
          <w:rFonts w:hint="eastAsia"/>
          <w:color w:val="000000" w:themeColor="text1"/>
        </w:rPr>
        <w:t>到</w:t>
      </w:r>
      <w:del w:id="39" w:author="MM" w:date="2021-09-13T16:59:00Z">
        <w:r w:rsidRPr="008238AF" w:rsidDel="00791401">
          <w:rPr>
            <w:rFonts w:hint="eastAsia"/>
            <w:color w:val="000000" w:themeColor="text1"/>
          </w:rPr>
          <w:delText xml:space="preserve"> </w:delText>
        </w:r>
      </w:del>
      <w:r w:rsidRPr="008238AF">
        <w:rPr>
          <w:rFonts w:hint="eastAsia"/>
          <w:color w:val="000000" w:themeColor="text1"/>
        </w:rPr>
        <w:t>数据库与Web服务器分离</w:t>
      </w:r>
    </w:p>
    <w:p w14:paraId="0B61A35F" w14:textId="77777777" w:rsidR="009B5317" w:rsidRPr="008238AF" w:rsidRDefault="009B5317" w:rsidP="005F6B25">
      <w:pPr>
        <w:ind w:firstLine="420"/>
        <w:rPr>
          <w:color w:val="000000" w:themeColor="text1"/>
        </w:rPr>
      </w:pPr>
      <w:r w:rsidRPr="008238AF">
        <w:rPr>
          <w:rFonts w:hint="eastAsia"/>
          <w:color w:val="000000" w:themeColor="text1"/>
        </w:rPr>
        <w:t>（</w:t>
      </w:r>
      <w:r w:rsidRPr="008238AF">
        <w:rPr>
          <w:color w:val="000000" w:themeColor="text1"/>
        </w:rPr>
        <w:t>2</w:t>
      </w:r>
      <w:r w:rsidRPr="008238AF">
        <w:rPr>
          <w:rFonts w:hint="eastAsia"/>
          <w:color w:val="000000" w:themeColor="text1"/>
        </w:rPr>
        <w:t>）应用服务器集群</w:t>
      </w:r>
    </w:p>
    <w:p w14:paraId="3BC52830" w14:textId="77777777" w:rsidR="009B5317" w:rsidRPr="008238AF" w:rsidRDefault="009B5317" w:rsidP="005F6B25">
      <w:pPr>
        <w:ind w:firstLine="420"/>
        <w:rPr>
          <w:color w:val="000000" w:themeColor="text1"/>
        </w:rPr>
      </w:pPr>
      <w:r w:rsidRPr="008238AF">
        <w:rPr>
          <w:color w:val="000000" w:themeColor="text1"/>
        </w:rPr>
        <w:t>（3）主从数据库（</w:t>
      </w:r>
      <w:r w:rsidRPr="008238AF">
        <w:rPr>
          <w:rFonts w:hint="eastAsia"/>
          <w:color w:val="000000" w:themeColor="text1"/>
        </w:rPr>
        <w:t>数据库读写分离化</w:t>
      </w:r>
      <w:r w:rsidRPr="008238AF">
        <w:rPr>
          <w:color w:val="000000" w:themeColor="text1"/>
        </w:rPr>
        <w:t>）</w:t>
      </w:r>
    </w:p>
    <w:p w14:paraId="15A38784" w14:textId="77777777" w:rsidR="009B5317" w:rsidRPr="008238AF" w:rsidRDefault="009B5317" w:rsidP="009B5317">
      <w:pPr>
        <w:ind w:firstLine="420"/>
        <w:rPr>
          <w:color w:val="000000" w:themeColor="text1"/>
        </w:rPr>
      </w:pPr>
      <w:r w:rsidRPr="008238AF">
        <w:rPr>
          <w:rFonts w:hint="eastAsia"/>
          <w:color w:val="000000" w:themeColor="text1"/>
        </w:rPr>
        <w:t>主从数据库结构特点：</w:t>
      </w:r>
    </w:p>
    <w:p w14:paraId="3D9290C5" w14:textId="77777777" w:rsidR="009B5317" w:rsidRPr="008238AF" w:rsidRDefault="009B5317" w:rsidP="009B5317">
      <w:pPr>
        <w:ind w:firstLine="420"/>
        <w:rPr>
          <w:color w:val="000000" w:themeColor="text1"/>
        </w:rPr>
      </w:pPr>
      <w:r w:rsidRPr="008238AF">
        <w:rPr>
          <w:rFonts w:hint="eastAsia"/>
          <w:color w:val="000000" w:themeColor="text1"/>
        </w:rPr>
        <w:t>一般：一主多从，也可以多主多从。</w:t>
      </w:r>
    </w:p>
    <w:p w14:paraId="3AC8A9C9" w14:textId="77777777" w:rsidR="009B5317" w:rsidRPr="008238AF" w:rsidRDefault="009B5317" w:rsidP="009B5317">
      <w:pPr>
        <w:ind w:firstLine="420"/>
        <w:rPr>
          <w:color w:val="000000" w:themeColor="text1"/>
        </w:rPr>
      </w:pPr>
      <w:r>
        <w:rPr>
          <w:rFonts w:hint="eastAsia"/>
          <w:color w:val="000000" w:themeColor="text1"/>
        </w:rPr>
        <w:t>主</w:t>
      </w:r>
      <w:r w:rsidRPr="008238AF">
        <w:rPr>
          <w:rFonts w:hint="eastAsia"/>
          <w:color w:val="000000" w:themeColor="text1"/>
        </w:rPr>
        <w:t>库做写操作，从库做读操作。</w:t>
      </w:r>
    </w:p>
    <w:p w14:paraId="3F266427" w14:textId="77777777" w:rsidR="009B5317" w:rsidRPr="008238AF" w:rsidRDefault="009B5317" w:rsidP="009B5317">
      <w:pPr>
        <w:ind w:firstLine="420"/>
        <w:rPr>
          <w:color w:val="000000" w:themeColor="text1"/>
        </w:rPr>
      </w:pPr>
      <w:r w:rsidRPr="008238AF">
        <w:rPr>
          <w:rFonts w:hint="eastAsia"/>
          <w:color w:val="000000" w:themeColor="text1"/>
        </w:rPr>
        <w:t>主从复制步骤：</w:t>
      </w:r>
    </w:p>
    <w:p w14:paraId="3EDD07BB" w14:textId="77777777" w:rsidR="009B5317" w:rsidRPr="008238AF" w:rsidRDefault="009B5317" w:rsidP="009B5317">
      <w:pPr>
        <w:ind w:firstLine="420"/>
        <w:rPr>
          <w:color w:val="000000" w:themeColor="text1"/>
        </w:rPr>
      </w:pPr>
      <w:r w:rsidRPr="008238AF">
        <w:rPr>
          <w:rFonts w:hint="eastAsia"/>
          <w:color w:val="000000" w:themeColor="text1"/>
        </w:rPr>
        <w:t>主库（Master）更新数据完成前，将操作写binlog日志文件。</w:t>
      </w:r>
    </w:p>
    <w:p w14:paraId="407E696D" w14:textId="77777777" w:rsidR="009B5317" w:rsidRPr="008238AF" w:rsidRDefault="009B5317" w:rsidP="009B5317">
      <w:pPr>
        <w:ind w:firstLine="420"/>
        <w:rPr>
          <w:color w:val="000000" w:themeColor="text1"/>
        </w:rPr>
      </w:pPr>
      <w:r w:rsidRPr="008238AF">
        <w:rPr>
          <w:rFonts w:hint="eastAsia"/>
          <w:color w:val="000000" w:themeColor="text1"/>
        </w:rPr>
        <w:t>从库（Salve）打开I/O线程与主库连接，做binlog dump process，并将事件写入中继日志。</w:t>
      </w:r>
    </w:p>
    <w:p w14:paraId="4C9F41EE" w14:textId="77777777" w:rsidR="009B5317" w:rsidRPr="008238AF" w:rsidRDefault="009B5317" w:rsidP="009B5317">
      <w:pPr>
        <w:ind w:firstLine="420"/>
        <w:rPr>
          <w:color w:val="000000" w:themeColor="text1"/>
        </w:rPr>
      </w:pPr>
      <w:r w:rsidRPr="008238AF">
        <w:rPr>
          <w:rFonts w:hint="eastAsia"/>
          <w:color w:val="000000" w:themeColor="text1"/>
        </w:rPr>
        <w:t>从库执行中继日志事件，保持与主库一致。</w:t>
      </w:r>
    </w:p>
    <w:p w14:paraId="14B11E4E" w14:textId="77777777" w:rsidR="009B5317" w:rsidRPr="008238AF" w:rsidRDefault="009B5317" w:rsidP="009B5317">
      <w:pPr>
        <w:ind w:firstLine="420"/>
        <w:rPr>
          <w:color w:val="000000" w:themeColor="text1"/>
        </w:rPr>
      </w:pPr>
    </w:p>
    <w:p w14:paraId="69E45DD1" w14:textId="77777777" w:rsidR="009B5317" w:rsidRPr="008238AF" w:rsidRDefault="009B5317" w:rsidP="009B5317">
      <w:pPr>
        <w:pStyle w:val="4"/>
        <w:rPr>
          <w:color w:val="000000" w:themeColor="text1"/>
        </w:rPr>
      </w:pPr>
      <w:r w:rsidRPr="008238AF">
        <w:rPr>
          <w:rFonts w:hint="eastAsia"/>
          <w:color w:val="000000" w:themeColor="text1"/>
        </w:rPr>
        <w:t>2.</w:t>
      </w:r>
      <w:r w:rsidR="005F6B25">
        <w:rPr>
          <w:color w:val="000000" w:themeColor="text1"/>
        </w:rPr>
        <w:t>8</w:t>
      </w:r>
      <w:r w:rsidRPr="008238AF">
        <w:rPr>
          <w:rFonts w:hint="eastAsia"/>
          <w:color w:val="000000" w:themeColor="text1"/>
        </w:rPr>
        <w:t>.</w:t>
      </w:r>
      <w:r w:rsidR="00406519">
        <w:rPr>
          <w:color w:val="000000" w:themeColor="text1"/>
        </w:rPr>
        <w:t>2</w:t>
      </w:r>
      <w:r w:rsidRPr="008238AF">
        <w:rPr>
          <w:color w:val="000000" w:themeColor="text1"/>
        </w:rPr>
        <w:t xml:space="preserve"> </w:t>
      </w:r>
      <w:r w:rsidRPr="008238AF">
        <w:rPr>
          <w:rFonts w:hint="eastAsia"/>
          <w:color w:val="000000" w:themeColor="text1"/>
        </w:rPr>
        <w:t>负载均衡技术</w:t>
      </w:r>
    </w:p>
    <w:p w14:paraId="78EFFFB4" w14:textId="77777777" w:rsidR="009B5317" w:rsidRPr="008238AF" w:rsidRDefault="009B5317" w:rsidP="009B5317">
      <w:pPr>
        <w:pStyle w:val="biao"/>
        <w:widowControl w:val="0"/>
        <w:rPr>
          <w:color w:val="000000" w:themeColor="text1"/>
        </w:rPr>
      </w:pPr>
      <w:r w:rsidRPr="008238AF">
        <w:rPr>
          <w:noProof/>
          <w:color w:val="000000" w:themeColor="text1"/>
        </w:rPr>
        <w:drawing>
          <wp:inline distT="0" distB="0" distL="0" distR="0" wp14:anchorId="4EDAD31E" wp14:editId="3BE1F912">
            <wp:extent cx="4320000" cy="1840654"/>
            <wp:effectExtent l="0" t="0" r="4445"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20000" cy="1840654"/>
                    </a:xfrm>
                    <a:prstGeom prst="rect">
                      <a:avLst/>
                    </a:prstGeom>
                    <a:noFill/>
                  </pic:spPr>
                </pic:pic>
              </a:graphicData>
            </a:graphic>
          </wp:inline>
        </w:drawing>
      </w:r>
    </w:p>
    <w:p w14:paraId="2A3181FF" w14:textId="77777777" w:rsidR="009B5317" w:rsidRPr="008238AF" w:rsidRDefault="009B5317" w:rsidP="009B5317">
      <w:pPr>
        <w:ind w:firstLine="420"/>
        <w:rPr>
          <w:color w:val="000000" w:themeColor="text1"/>
        </w:rPr>
      </w:pPr>
      <w:r w:rsidRPr="008238AF">
        <w:rPr>
          <w:rFonts w:hint="eastAsia"/>
          <w:color w:val="000000" w:themeColor="text1"/>
        </w:rPr>
        <w:t>（1）应用层负载均衡</w:t>
      </w:r>
    </w:p>
    <w:p w14:paraId="4854D2CD" w14:textId="77777777" w:rsidR="009B5317" w:rsidRPr="008238AF" w:rsidRDefault="009B5317" w:rsidP="009B5317">
      <w:pPr>
        <w:ind w:firstLine="420"/>
        <w:rPr>
          <w:color w:val="000000" w:themeColor="text1"/>
        </w:rPr>
      </w:pPr>
      <w:r w:rsidRPr="008238AF">
        <w:rPr>
          <w:rFonts w:hint="eastAsia"/>
          <w:color w:val="000000" w:themeColor="text1"/>
        </w:rPr>
        <w:t>http重定向。HTTP重定向就是应用层的请求转发。用户的请求其实已经到了HTTP重定向负载均衡服务器，服务器根据算法要求用户重定向，用户收到重定向请求后，再次请求真正的集群。</w:t>
      </w:r>
    </w:p>
    <w:p w14:paraId="7927E107" w14:textId="77777777" w:rsidR="009B5317" w:rsidRPr="008238AF" w:rsidRDefault="009B5317" w:rsidP="009B5317">
      <w:pPr>
        <w:ind w:firstLine="420"/>
        <w:rPr>
          <w:color w:val="000000" w:themeColor="text1"/>
        </w:rPr>
      </w:pPr>
      <w:r w:rsidRPr="008238AF">
        <w:rPr>
          <w:rFonts w:hint="eastAsia"/>
          <w:color w:val="000000" w:themeColor="text1"/>
        </w:rPr>
        <w:t>特点：实现简单，但性能较差。</w:t>
      </w:r>
    </w:p>
    <w:p w14:paraId="09F0D297" w14:textId="77777777" w:rsidR="009B5317" w:rsidRPr="008238AF" w:rsidRDefault="009B5317" w:rsidP="009B5317">
      <w:pPr>
        <w:ind w:firstLine="420"/>
        <w:rPr>
          <w:color w:val="000000" w:themeColor="text1"/>
        </w:rPr>
      </w:pPr>
      <w:r w:rsidRPr="008238AF">
        <w:rPr>
          <w:rFonts w:hint="eastAsia"/>
          <w:color w:val="000000" w:themeColor="text1"/>
        </w:rPr>
        <w:t>反向代理服务器。在用户的请求到达反向代理服务器时（已经到达网站机房），由反向代理服务器根据算法转发到具体的服务器。常用的apache，nginx都可以充当反向代理服务器。</w:t>
      </w:r>
    </w:p>
    <w:p w14:paraId="76CBA6DF" w14:textId="77777777" w:rsidR="009B5317" w:rsidRPr="008238AF" w:rsidRDefault="009B5317" w:rsidP="009B5317">
      <w:pPr>
        <w:ind w:firstLine="420"/>
        <w:rPr>
          <w:color w:val="000000" w:themeColor="text1"/>
        </w:rPr>
      </w:pPr>
      <w:r w:rsidRPr="008238AF">
        <w:rPr>
          <w:rFonts w:hint="eastAsia"/>
          <w:color w:val="000000" w:themeColor="text1"/>
        </w:rPr>
        <w:t>特点：部署简单，但代理服务器可能成为性能的瓶颈。</w:t>
      </w:r>
    </w:p>
    <w:p w14:paraId="7DCDA5CE" w14:textId="77777777" w:rsidR="009B5317" w:rsidRPr="008238AF" w:rsidRDefault="009B5317" w:rsidP="009B5317">
      <w:pPr>
        <w:ind w:firstLine="420"/>
        <w:rPr>
          <w:color w:val="000000" w:themeColor="text1"/>
        </w:rPr>
      </w:pPr>
      <w:r w:rsidRPr="008238AF">
        <w:rPr>
          <w:rFonts w:hint="eastAsia"/>
          <w:color w:val="000000" w:themeColor="text1"/>
        </w:rPr>
        <w:t>（2）传输层负载均衡</w:t>
      </w:r>
    </w:p>
    <w:p w14:paraId="555EC626" w14:textId="77777777" w:rsidR="009B5317" w:rsidRPr="008238AF" w:rsidRDefault="009B5317" w:rsidP="009B5317">
      <w:pPr>
        <w:ind w:firstLine="420"/>
        <w:rPr>
          <w:color w:val="000000" w:themeColor="text1"/>
        </w:rPr>
      </w:pPr>
      <w:r w:rsidRPr="008238AF">
        <w:rPr>
          <w:rFonts w:hint="eastAsia"/>
          <w:color w:val="000000" w:themeColor="text1"/>
        </w:rPr>
        <w:t>DNS域名解析负载均衡。DNS域名解析负载均衡就是在用户请求DNS服务器，获取域名对应的IP地址时，DNS服务器直接给出负载均衡后的服务器IP。</w:t>
      </w:r>
    </w:p>
    <w:p w14:paraId="2FE47274" w14:textId="77777777" w:rsidR="009B5317" w:rsidRPr="008238AF" w:rsidRDefault="009B5317" w:rsidP="009B5317">
      <w:pPr>
        <w:ind w:firstLine="420"/>
        <w:rPr>
          <w:color w:val="000000" w:themeColor="text1"/>
        </w:rPr>
      </w:pPr>
      <w:r w:rsidRPr="008238AF">
        <w:rPr>
          <w:rFonts w:hint="eastAsia"/>
          <w:color w:val="000000" w:themeColor="text1"/>
        </w:rPr>
        <w:t>特点：效率比HTTP重定向高，减少维护负载均衡服务器成本。但一个应用服务器故障，不能及时通知DNS，而且DNS负载均衡的控制权在域名服务商那里，网站无法做更多的改善和更强大的管理。</w:t>
      </w:r>
    </w:p>
    <w:p w14:paraId="6A078D07" w14:textId="77777777" w:rsidR="009B5317" w:rsidRPr="008238AF" w:rsidRDefault="009B5317" w:rsidP="009B5317">
      <w:pPr>
        <w:ind w:firstLine="420"/>
        <w:rPr>
          <w:color w:val="000000" w:themeColor="text1"/>
        </w:rPr>
      </w:pPr>
      <w:r w:rsidRPr="008238AF">
        <w:rPr>
          <w:rFonts w:hint="eastAsia"/>
          <w:color w:val="000000" w:themeColor="text1"/>
        </w:rPr>
        <w:t>基于NAT的负载均衡。基于NAT的负载均衡将一个外部IP地址映射为多个IP地址,对每次连接请求动态地转换为一个内部节点的地址。</w:t>
      </w:r>
    </w:p>
    <w:p w14:paraId="3EBA2AEC" w14:textId="77777777" w:rsidR="009B5317" w:rsidRPr="008238AF" w:rsidRDefault="009B5317" w:rsidP="009B5317">
      <w:pPr>
        <w:ind w:firstLine="420"/>
        <w:rPr>
          <w:color w:val="000000" w:themeColor="text1"/>
        </w:rPr>
      </w:pPr>
      <w:r w:rsidRPr="008238AF">
        <w:rPr>
          <w:rFonts w:hint="eastAsia"/>
          <w:color w:val="000000" w:themeColor="text1"/>
        </w:rPr>
        <w:t>特点：技术较为成熟，一般在网关位置，可以通过硬件实现。像四层交换机一般就采用了这种技术。</w:t>
      </w:r>
    </w:p>
    <w:p w14:paraId="070D705C"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3</w:t>
      </w:r>
      <w:r w:rsidRPr="008238AF">
        <w:rPr>
          <w:rFonts w:hint="eastAsia"/>
          <w:color w:val="000000" w:themeColor="text1"/>
        </w:rPr>
        <w:t>）硬件负载均衡：F</w:t>
      </w:r>
      <w:r w:rsidRPr="008238AF">
        <w:rPr>
          <w:color w:val="000000" w:themeColor="text1"/>
        </w:rPr>
        <w:t>5</w:t>
      </w:r>
    </w:p>
    <w:p w14:paraId="299C3DFC"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4</w:t>
      </w:r>
      <w:r w:rsidRPr="008238AF">
        <w:rPr>
          <w:rFonts w:hint="eastAsia"/>
          <w:color w:val="000000" w:themeColor="text1"/>
        </w:rPr>
        <w:t>）软件负载均衡：L</w:t>
      </w:r>
      <w:r w:rsidRPr="008238AF">
        <w:rPr>
          <w:color w:val="000000" w:themeColor="text1"/>
        </w:rPr>
        <w:t>VS、</w:t>
      </w:r>
      <w:r w:rsidRPr="008238AF">
        <w:rPr>
          <w:rFonts w:hint="eastAsia"/>
          <w:color w:val="000000" w:themeColor="text1"/>
        </w:rPr>
        <w:t>Nginx</w:t>
      </w:r>
      <w:r w:rsidRPr="008238AF">
        <w:rPr>
          <w:color w:val="000000" w:themeColor="text1"/>
        </w:rPr>
        <w:t>、</w:t>
      </w:r>
      <w:r w:rsidRPr="008238AF">
        <w:rPr>
          <w:rFonts w:hint="eastAsia"/>
          <w:color w:val="000000" w:themeColor="text1"/>
        </w:rPr>
        <w:t>H</w:t>
      </w:r>
      <w:r w:rsidRPr="008238AF">
        <w:rPr>
          <w:color w:val="000000" w:themeColor="text1"/>
        </w:rPr>
        <w:t>Aproxy</w:t>
      </w:r>
    </w:p>
    <w:p w14:paraId="6A02A7BD" w14:textId="77777777" w:rsidR="009B5317" w:rsidRPr="008238AF" w:rsidRDefault="009B5317" w:rsidP="009B5317">
      <w:pPr>
        <w:ind w:firstLine="420"/>
        <w:rPr>
          <w:color w:val="000000" w:themeColor="text1"/>
        </w:rPr>
      </w:pPr>
      <w:r w:rsidRPr="008238AF">
        <w:rPr>
          <w:rFonts w:hint="eastAsia"/>
          <w:color w:val="000000" w:themeColor="text1"/>
        </w:rPr>
        <w:t>（5）算法分类</w:t>
      </w:r>
    </w:p>
    <w:p w14:paraId="02E9EA89" w14:textId="77777777" w:rsidR="009B5317" w:rsidRPr="008238AF" w:rsidRDefault="009B5317" w:rsidP="009B5317">
      <w:pPr>
        <w:ind w:firstLine="420"/>
        <w:rPr>
          <w:color w:val="000000" w:themeColor="text1"/>
        </w:rPr>
      </w:pPr>
      <w:r w:rsidRPr="008238AF">
        <w:rPr>
          <w:rFonts w:hint="eastAsia"/>
          <w:color w:val="000000" w:themeColor="text1"/>
        </w:rPr>
        <w:t>静态算法（不考虑动态负载）：</w:t>
      </w:r>
    </w:p>
    <w:p w14:paraId="62D73A52" w14:textId="77777777" w:rsidR="009B5317" w:rsidRPr="008238AF" w:rsidRDefault="009B5317" w:rsidP="009B5317">
      <w:pPr>
        <w:ind w:firstLine="420"/>
        <w:rPr>
          <w:color w:val="000000" w:themeColor="text1"/>
        </w:rPr>
      </w:pPr>
      <w:r w:rsidRPr="008238AF">
        <w:rPr>
          <w:rFonts w:hint="eastAsia"/>
          <w:color w:val="000000" w:themeColor="text1"/>
        </w:rPr>
        <w:t>（1）轮转算法：轮流将服务请求（任务）调度给不同的节点（即：服务器）。</w:t>
      </w:r>
    </w:p>
    <w:p w14:paraId="75E5509A" w14:textId="77777777" w:rsidR="009B5317" w:rsidRPr="008238AF" w:rsidRDefault="009B5317" w:rsidP="009B5317">
      <w:pPr>
        <w:ind w:firstLine="420"/>
        <w:rPr>
          <w:color w:val="000000" w:themeColor="text1"/>
        </w:rPr>
      </w:pPr>
      <w:r w:rsidRPr="008238AF">
        <w:rPr>
          <w:rFonts w:hint="eastAsia"/>
          <w:color w:val="000000" w:themeColor="text1"/>
        </w:rPr>
        <w:t>（2）加权轮转算法：考虑不同节点处理能力的差异。</w:t>
      </w:r>
    </w:p>
    <w:p w14:paraId="79521B9A" w14:textId="77777777" w:rsidR="009B5317" w:rsidRPr="008238AF" w:rsidRDefault="009B5317" w:rsidP="009B5317">
      <w:pPr>
        <w:ind w:firstLine="420"/>
        <w:rPr>
          <w:color w:val="000000" w:themeColor="text1"/>
        </w:rPr>
      </w:pPr>
      <w:r w:rsidRPr="008238AF">
        <w:rPr>
          <w:rFonts w:hint="eastAsia"/>
          <w:color w:val="000000" w:themeColor="text1"/>
        </w:rPr>
        <w:t>（3）源地址哈希散列算法：根据请求的源IP地址，作为散列键从静态分配的散列表找出对应的节点。</w:t>
      </w:r>
    </w:p>
    <w:p w14:paraId="5DF9E64B" w14:textId="77777777" w:rsidR="009B5317" w:rsidRPr="008238AF" w:rsidRDefault="009B5317" w:rsidP="009B5317">
      <w:pPr>
        <w:ind w:firstLine="420"/>
        <w:rPr>
          <w:color w:val="000000" w:themeColor="text1"/>
        </w:rPr>
      </w:pPr>
      <w:r w:rsidRPr="008238AF">
        <w:rPr>
          <w:rFonts w:hint="eastAsia"/>
          <w:color w:val="000000" w:themeColor="text1"/>
        </w:rPr>
        <w:t>（4）目标地址哈希散列算法：根据请求目标IP做散列找出对应节点。</w:t>
      </w:r>
    </w:p>
    <w:p w14:paraId="5704B51E" w14:textId="77777777" w:rsidR="009B5317" w:rsidRPr="008238AF" w:rsidRDefault="009B5317" w:rsidP="009B5317">
      <w:pPr>
        <w:ind w:firstLine="420"/>
        <w:rPr>
          <w:color w:val="000000" w:themeColor="text1"/>
        </w:rPr>
      </w:pPr>
      <w:r w:rsidRPr="008238AF">
        <w:rPr>
          <w:rFonts w:hint="eastAsia"/>
          <w:color w:val="000000" w:themeColor="text1"/>
        </w:rPr>
        <w:t>（5）随机算法：随机分配，简单，但不可控。</w:t>
      </w:r>
    </w:p>
    <w:p w14:paraId="6AA532FC" w14:textId="77777777" w:rsidR="009B5317" w:rsidRPr="008238AF" w:rsidRDefault="009B5317" w:rsidP="009B5317">
      <w:pPr>
        <w:ind w:firstLine="420"/>
        <w:rPr>
          <w:color w:val="000000" w:themeColor="text1"/>
        </w:rPr>
      </w:pPr>
      <w:r w:rsidRPr="008238AF">
        <w:rPr>
          <w:rFonts w:hint="eastAsia"/>
          <w:color w:val="000000" w:themeColor="text1"/>
        </w:rPr>
        <w:t>动态算法（考虑动态负载）</w:t>
      </w:r>
    </w:p>
    <w:p w14:paraId="5EA1EDBF" w14:textId="77777777" w:rsidR="009B5317" w:rsidRPr="008238AF" w:rsidRDefault="009B5317" w:rsidP="009B5317">
      <w:pPr>
        <w:ind w:firstLine="420"/>
        <w:rPr>
          <w:color w:val="000000" w:themeColor="text1"/>
        </w:rPr>
      </w:pPr>
      <w:r w:rsidRPr="008238AF">
        <w:rPr>
          <w:rFonts w:hint="eastAsia"/>
          <w:color w:val="000000" w:themeColor="text1"/>
        </w:rPr>
        <w:t>（1）最小连接数算法：新请求分配给当前活动请求数量最少的节点，每个节点处理能力相同的情况下。</w:t>
      </w:r>
    </w:p>
    <w:p w14:paraId="052AB06D" w14:textId="77777777" w:rsidR="009B5317" w:rsidRPr="008238AF" w:rsidRDefault="009B5317" w:rsidP="009B5317">
      <w:pPr>
        <w:ind w:firstLine="420"/>
        <w:rPr>
          <w:color w:val="000000" w:themeColor="text1"/>
        </w:rPr>
      </w:pPr>
      <w:r w:rsidRPr="008238AF">
        <w:rPr>
          <w:rFonts w:hint="eastAsia"/>
          <w:color w:val="000000" w:themeColor="text1"/>
        </w:rPr>
        <w:t>（2）加权最小连接数算法：考虑节点处理能力不同，按最小连接数分配。</w:t>
      </w:r>
    </w:p>
    <w:p w14:paraId="51BEF8A0" w14:textId="77777777" w:rsidR="009B5317" w:rsidRPr="008238AF" w:rsidRDefault="009B5317" w:rsidP="009B5317">
      <w:pPr>
        <w:ind w:firstLine="420"/>
        <w:rPr>
          <w:color w:val="000000" w:themeColor="text1"/>
        </w:rPr>
      </w:pPr>
      <w:r w:rsidRPr="008238AF">
        <w:rPr>
          <w:rFonts w:hint="eastAsia"/>
          <w:color w:val="000000" w:themeColor="text1"/>
        </w:rPr>
        <w:t>（3）加权百分比算法：考虑了节点的利用率、硬盘速率、进程个数等，使用利用率来表现剩余处理能力。</w:t>
      </w:r>
    </w:p>
    <w:p w14:paraId="2654E05A"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8</w:t>
      </w:r>
      <w:r w:rsidRPr="008238AF">
        <w:rPr>
          <w:rFonts w:hint="eastAsia"/>
          <w:color w:val="000000" w:themeColor="text1"/>
        </w:rPr>
        <w:t>.</w:t>
      </w:r>
      <w:r w:rsidR="00406519">
        <w:rPr>
          <w:color w:val="000000" w:themeColor="text1"/>
        </w:rPr>
        <w:t>3</w:t>
      </w:r>
      <w:r w:rsidRPr="008238AF">
        <w:rPr>
          <w:color w:val="000000" w:themeColor="text1"/>
        </w:rPr>
        <w:t xml:space="preserve"> Session</w:t>
      </w:r>
    </w:p>
    <w:p w14:paraId="212FA873"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1</w:t>
      </w:r>
      <w:r w:rsidRPr="008238AF">
        <w:rPr>
          <w:color w:val="000000" w:themeColor="text1"/>
        </w:rPr>
        <w:t>）</w:t>
      </w:r>
      <w:r w:rsidRPr="008238AF">
        <w:rPr>
          <w:rFonts w:hint="eastAsia"/>
          <w:color w:val="000000" w:themeColor="text1"/>
        </w:rPr>
        <w:t>Se</w:t>
      </w:r>
      <w:r w:rsidRPr="008238AF">
        <w:rPr>
          <w:color w:val="000000" w:themeColor="text1"/>
        </w:rPr>
        <w:t>ssion共享机制</w:t>
      </w:r>
    </w:p>
    <w:p w14:paraId="3C5E0FC1" w14:textId="77777777" w:rsidR="009B5317" w:rsidRPr="008238AF" w:rsidRDefault="009B5317" w:rsidP="009B5317">
      <w:pPr>
        <w:pStyle w:val="biao"/>
        <w:rPr>
          <w:color w:val="000000" w:themeColor="text1"/>
        </w:rPr>
      </w:pPr>
      <w:r w:rsidRPr="008238AF">
        <w:rPr>
          <w:rFonts w:hint="eastAsia"/>
          <w:noProof/>
          <w:color w:val="000000" w:themeColor="text1"/>
        </w:rPr>
        <w:drawing>
          <wp:inline distT="0" distB="0" distL="0" distR="0" wp14:anchorId="671CF2D7" wp14:editId="5C9D10FF">
            <wp:extent cx="3321511" cy="345844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25945" cy="3463059"/>
                    </a:xfrm>
                    <a:prstGeom prst="rect">
                      <a:avLst/>
                    </a:prstGeom>
                    <a:noFill/>
                    <a:ln>
                      <a:noFill/>
                    </a:ln>
                  </pic:spPr>
                </pic:pic>
              </a:graphicData>
            </a:graphic>
          </wp:inline>
        </w:drawing>
      </w:r>
    </w:p>
    <w:p w14:paraId="7F8F3FFE" w14:textId="77777777" w:rsidR="009B5317" w:rsidRPr="008238AF" w:rsidRDefault="009B5317" w:rsidP="009B5317">
      <w:pPr>
        <w:ind w:firstLine="420"/>
        <w:rPr>
          <w:color w:val="000000" w:themeColor="text1"/>
        </w:rPr>
      </w:pPr>
      <w:r w:rsidRPr="008238AF">
        <w:rPr>
          <w:rFonts w:hint="eastAsia"/>
          <w:color w:val="000000" w:themeColor="text1"/>
        </w:rPr>
        <w:t>（2）有状态和无状态问题</w:t>
      </w:r>
    </w:p>
    <w:p w14:paraId="3596EE28" w14:textId="77777777" w:rsidR="009B5317" w:rsidRPr="008238AF" w:rsidRDefault="009B5317" w:rsidP="009B5317">
      <w:pPr>
        <w:ind w:firstLine="420"/>
        <w:rPr>
          <w:color w:val="000000" w:themeColor="text1"/>
        </w:rPr>
      </w:pPr>
      <w:r w:rsidRPr="008238AF">
        <w:rPr>
          <w:rFonts w:hint="eastAsia"/>
          <w:bCs/>
          <w:color w:val="000000" w:themeColor="text1"/>
        </w:rPr>
        <w:t>无状态服务</w:t>
      </w:r>
      <w:r w:rsidRPr="008238AF">
        <w:rPr>
          <w:rFonts w:hint="eastAsia"/>
          <w:color w:val="000000" w:themeColor="text1"/>
        </w:rPr>
        <w:t>（stateless service）对单次请求的处理，不依赖其他请求，也就是说，处理一次请求所需的全部信息，要么都包含在这个请求里，要么可以从外部获取到（比如说数据库），服务器本身不存储任何信息。</w:t>
      </w:r>
    </w:p>
    <w:p w14:paraId="7A3B4A2C" w14:textId="77777777" w:rsidR="009B5317" w:rsidRPr="008238AF" w:rsidRDefault="009B5317" w:rsidP="009B5317">
      <w:pPr>
        <w:ind w:firstLine="420"/>
        <w:rPr>
          <w:color w:val="000000" w:themeColor="text1"/>
        </w:rPr>
      </w:pPr>
      <w:r w:rsidRPr="008238AF">
        <w:rPr>
          <w:rFonts w:hint="eastAsia"/>
          <w:bCs/>
          <w:color w:val="000000" w:themeColor="text1"/>
        </w:rPr>
        <w:t>有状态服务</w:t>
      </w:r>
      <w:r w:rsidRPr="008238AF">
        <w:rPr>
          <w:rFonts w:hint="eastAsia"/>
          <w:color w:val="000000" w:themeColor="text1"/>
        </w:rPr>
        <w:t>（stateful service）则相反，它会在自身保存一些数据，先后的请求是有关联的。</w:t>
      </w:r>
    </w:p>
    <w:p w14:paraId="4F996B6D" w14:textId="77777777" w:rsidR="009B5317" w:rsidRPr="008238AF" w:rsidRDefault="009B5317" w:rsidP="009B5317">
      <w:pPr>
        <w:ind w:firstLine="420"/>
        <w:rPr>
          <w:color w:val="000000" w:themeColor="text1"/>
        </w:rPr>
      </w:pPr>
    </w:p>
    <w:p w14:paraId="4BBB0EBC" w14:textId="77777777" w:rsidR="009B5317" w:rsidRPr="008238AF" w:rsidRDefault="009B5317" w:rsidP="009B5317">
      <w:pPr>
        <w:pStyle w:val="4"/>
        <w:rPr>
          <w:color w:val="000000" w:themeColor="text1"/>
        </w:rPr>
      </w:pPr>
      <w:r w:rsidRPr="008238AF">
        <w:rPr>
          <w:rFonts w:hint="eastAsia"/>
          <w:color w:val="000000" w:themeColor="text1"/>
        </w:rPr>
        <w:t>2.</w:t>
      </w:r>
      <w:r w:rsidR="005F6B25">
        <w:rPr>
          <w:color w:val="000000" w:themeColor="text1"/>
        </w:rPr>
        <w:t>8</w:t>
      </w:r>
      <w:r w:rsidR="00406519">
        <w:rPr>
          <w:color w:val="000000" w:themeColor="text1"/>
        </w:rPr>
        <w:t>.4</w:t>
      </w:r>
      <w:r w:rsidRPr="008238AF">
        <w:rPr>
          <w:color w:val="000000" w:themeColor="text1"/>
        </w:rPr>
        <w:t xml:space="preserve"> </w:t>
      </w:r>
      <w:r w:rsidRPr="008238AF">
        <w:rPr>
          <w:color w:val="000000" w:themeColor="text1"/>
        </w:rPr>
        <w:t>持久化技术</w:t>
      </w:r>
      <w:r w:rsidRPr="008238AF">
        <w:rPr>
          <w:color w:val="000000" w:themeColor="text1"/>
        </w:rPr>
        <w:t>-ORM</w:t>
      </w:r>
    </w:p>
    <w:p w14:paraId="62312FD7" w14:textId="77777777" w:rsidR="009B5317" w:rsidRPr="008238AF" w:rsidRDefault="009B5317" w:rsidP="009B5317">
      <w:pPr>
        <w:ind w:firstLine="420"/>
        <w:rPr>
          <w:color w:val="000000" w:themeColor="text1"/>
        </w:rPr>
      </w:pPr>
      <w:r w:rsidRPr="008238AF">
        <w:rPr>
          <w:rFonts w:hint="eastAsia"/>
          <w:color w:val="000000" w:themeColor="text1"/>
        </w:rPr>
        <w:t>ORM（Object Relational Mapping）：对象与关系数据之间的映射。</w:t>
      </w:r>
    </w:p>
    <w:p w14:paraId="14053A61" w14:textId="77777777" w:rsidR="009B5317" w:rsidRPr="008238AF" w:rsidRDefault="009B5317" w:rsidP="009B5317">
      <w:pPr>
        <w:ind w:firstLine="420"/>
        <w:rPr>
          <w:color w:val="000000" w:themeColor="text1"/>
        </w:rPr>
      </w:pPr>
      <w:r w:rsidRPr="008238AF">
        <w:rPr>
          <w:color w:val="000000" w:themeColor="text1"/>
        </w:rPr>
        <w:t>映射关系表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4012"/>
        <w:gridCol w:w="4284"/>
      </w:tblGrid>
      <w:tr w:rsidR="009B5317" w:rsidRPr="008238AF" w14:paraId="39DB9E52" w14:textId="77777777" w:rsidTr="00F32297">
        <w:trPr>
          <w:trHeight w:val="57"/>
        </w:trPr>
        <w:tc>
          <w:tcPr>
            <w:tcW w:w="2418" w:type="pct"/>
            <w:shd w:val="clear" w:color="auto" w:fill="auto"/>
            <w:tcMar>
              <w:top w:w="72" w:type="dxa"/>
              <w:left w:w="144" w:type="dxa"/>
              <w:bottom w:w="72" w:type="dxa"/>
              <w:right w:w="144" w:type="dxa"/>
            </w:tcMar>
            <w:hideMark/>
          </w:tcPr>
          <w:p w14:paraId="279D449A" w14:textId="77777777" w:rsidR="009B5317" w:rsidRPr="008238AF" w:rsidRDefault="009B5317" w:rsidP="00F32297">
            <w:pPr>
              <w:pStyle w:val="biao"/>
              <w:rPr>
                <w:color w:val="000000" w:themeColor="text1"/>
              </w:rPr>
            </w:pPr>
            <w:r w:rsidRPr="008238AF">
              <w:rPr>
                <w:rFonts w:hint="eastAsia"/>
                <w:color w:val="000000" w:themeColor="text1"/>
              </w:rPr>
              <w:t>面向对象</w:t>
            </w:r>
          </w:p>
        </w:tc>
        <w:tc>
          <w:tcPr>
            <w:tcW w:w="2582" w:type="pct"/>
            <w:shd w:val="clear" w:color="auto" w:fill="auto"/>
            <w:tcMar>
              <w:top w:w="72" w:type="dxa"/>
              <w:left w:w="144" w:type="dxa"/>
              <w:bottom w:w="72" w:type="dxa"/>
              <w:right w:w="144" w:type="dxa"/>
            </w:tcMar>
            <w:hideMark/>
          </w:tcPr>
          <w:p w14:paraId="575D859C" w14:textId="77777777" w:rsidR="009B5317" w:rsidRPr="008238AF" w:rsidRDefault="009B5317" w:rsidP="00F32297">
            <w:pPr>
              <w:pStyle w:val="biao"/>
              <w:rPr>
                <w:color w:val="000000" w:themeColor="text1"/>
              </w:rPr>
            </w:pPr>
            <w:r w:rsidRPr="008238AF">
              <w:rPr>
                <w:rFonts w:hint="eastAsia"/>
                <w:color w:val="000000" w:themeColor="text1"/>
              </w:rPr>
              <w:t>关系数据库</w:t>
            </w:r>
          </w:p>
        </w:tc>
      </w:tr>
      <w:tr w:rsidR="009B5317" w:rsidRPr="008238AF" w14:paraId="5940F00D" w14:textId="77777777" w:rsidTr="00F32297">
        <w:trPr>
          <w:trHeight w:val="57"/>
        </w:trPr>
        <w:tc>
          <w:tcPr>
            <w:tcW w:w="2418" w:type="pct"/>
            <w:shd w:val="clear" w:color="auto" w:fill="auto"/>
            <w:tcMar>
              <w:top w:w="72" w:type="dxa"/>
              <w:left w:w="144" w:type="dxa"/>
              <w:bottom w:w="72" w:type="dxa"/>
              <w:right w:w="144" w:type="dxa"/>
            </w:tcMar>
            <w:vAlign w:val="center"/>
            <w:hideMark/>
          </w:tcPr>
          <w:p w14:paraId="395571CD" w14:textId="77777777" w:rsidR="009B5317" w:rsidRPr="008238AF" w:rsidRDefault="009B5317" w:rsidP="00F32297">
            <w:pPr>
              <w:pStyle w:val="biao"/>
              <w:rPr>
                <w:color w:val="000000" w:themeColor="text1"/>
              </w:rPr>
            </w:pPr>
            <w:r w:rsidRPr="008238AF">
              <w:rPr>
                <w:rFonts w:hint="eastAsia"/>
                <w:color w:val="000000" w:themeColor="text1"/>
              </w:rPr>
              <w:t>类（class）</w:t>
            </w:r>
          </w:p>
        </w:tc>
        <w:tc>
          <w:tcPr>
            <w:tcW w:w="2582" w:type="pct"/>
            <w:shd w:val="clear" w:color="auto" w:fill="auto"/>
            <w:tcMar>
              <w:top w:w="72" w:type="dxa"/>
              <w:left w:w="144" w:type="dxa"/>
              <w:bottom w:w="72" w:type="dxa"/>
              <w:right w:w="144" w:type="dxa"/>
            </w:tcMar>
            <w:vAlign w:val="center"/>
            <w:hideMark/>
          </w:tcPr>
          <w:p w14:paraId="1DFBA04A" w14:textId="77777777" w:rsidR="009B5317" w:rsidRPr="008238AF" w:rsidRDefault="009B5317" w:rsidP="00F32297">
            <w:pPr>
              <w:pStyle w:val="biao"/>
              <w:rPr>
                <w:color w:val="000000" w:themeColor="text1"/>
              </w:rPr>
            </w:pPr>
            <w:r w:rsidRPr="008238AF">
              <w:rPr>
                <w:rFonts w:hint="eastAsia"/>
                <w:color w:val="000000" w:themeColor="text1"/>
              </w:rPr>
              <w:t>数据库的表（table）</w:t>
            </w:r>
          </w:p>
        </w:tc>
      </w:tr>
      <w:tr w:rsidR="009B5317" w:rsidRPr="008238AF" w14:paraId="40057ECF" w14:textId="77777777" w:rsidTr="00F32297">
        <w:trPr>
          <w:trHeight w:val="57"/>
        </w:trPr>
        <w:tc>
          <w:tcPr>
            <w:tcW w:w="2418" w:type="pct"/>
            <w:shd w:val="clear" w:color="auto" w:fill="auto"/>
            <w:tcMar>
              <w:top w:w="72" w:type="dxa"/>
              <w:left w:w="144" w:type="dxa"/>
              <w:bottom w:w="72" w:type="dxa"/>
              <w:right w:w="144" w:type="dxa"/>
            </w:tcMar>
            <w:vAlign w:val="center"/>
            <w:hideMark/>
          </w:tcPr>
          <w:p w14:paraId="2B461344" w14:textId="77777777" w:rsidR="009B5317" w:rsidRPr="008238AF" w:rsidRDefault="009B5317" w:rsidP="00F32297">
            <w:pPr>
              <w:pStyle w:val="biao"/>
              <w:rPr>
                <w:color w:val="000000" w:themeColor="text1"/>
              </w:rPr>
            </w:pPr>
            <w:r w:rsidRPr="008238AF">
              <w:rPr>
                <w:rFonts w:hint="eastAsia"/>
                <w:color w:val="000000" w:themeColor="text1"/>
              </w:rPr>
              <w:t>对象（object）</w:t>
            </w:r>
          </w:p>
        </w:tc>
        <w:tc>
          <w:tcPr>
            <w:tcW w:w="2582" w:type="pct"/>
            <w:shd w:val="clear" w:color="auto" w:fill="auto"/>
            <w:tcMar>
              <w:top w:w="72" w:type="dxa"/>
              <w:left w:w="144" w:type="dxa"/>
              <w:bottom w:w="72" w:type="dxa"/>
              <w:right w:w="144" w:type="dxa"/>
            </w:tcMar>
            <w:vAlign w:val="center"/>
            <w:hideMark/>
          </w:tcPr>
          <w:p w14:paraId="3A5DEACD" w14:textId="77777777" w:rsidR="009B5317" w:rsidRPr="008238AF" w:rsidRDefault="009B5317" w:rsidP="00F32297">
            <w:pPr>
              <w:pStyle w:val="biao"/>
              <w:rPr>
                <w:color w:val="000000" w:themeColor="text1"/>
              </w:rPr>
            </w:pPr>
            <w:r w:rsidRPr="008238AF">
              <w:rPr>
                <w:rFonts w:hint="eastAsia"/>
                <w:color w:val="000000" w:themeColor="text1"/>
              </w:rPr>
              <w:t>记录（record，行数据）</w:t>
            </w:r>
          </w:p>
        </w:tc>
      </w:tr>
      <w:tr w:rsidR="009B5317" w:rsidRPr="008238AF" w14:paraId="3D89B6F8" w14:textId="77777777" w:rsidTr="00F32297">
        <w:trPr>
          <w:trHeight w:val="57"/>
        </w:trPr>
        <w:tc>
          <w:tcPr>
            <w:tcW w:w="2418" w:type="pct"/>
            <w:shd w:val="clear" w:color="auto" w:fill="auto"/>
            <w:tcMar>
              <w:top w:w="72" w:type="dxa"/>
              <w:left w:w="144" w:type="dxa"/>
              <w:bottom w:w="72" w:type="dxa"/>
              <w:right w:w="144" w:type="dxa"/>
            </w:tcMar>
            <w:vAlign w:val="center"/>
            <w:hideMark/>
          </w:tcPr>
          <w:p w14:paraId="2DDE97DA" w14:textId="77777777" w:rsidR="009B5317" w:rsidRPr="008238AF" w:rsidRDefault="009B5317" w:rsidP="00F32297">
            <w:pPr>
              <w:pStyle w:val="biao"/>
              <w:rPr>
                <w:color w:val="000000" w:themeColor="text1"/>
              </w:rPr>
            </w:pPr>
            <w:r w:rsidRPr="008238AF">
              <w:rPr>
                <w:rFonts w:hint="eastAsia"/>
                <w:color w:val="000000" w:themeColor="text1"/>
              </w:rPr>
              <w:t>对象的属性（attribute）</w:t>
            </w:r>
          </w:p>
        </w:tc>
        <w:tc>
          <w:tcPr>
            <w:tcW w:w="2582" w:type="pct"/>
            <w:shd w:val="clear" w:color="auto" w:fill="auto"/>
            <w:tcMar>
              <w:top w:w="72" w:type="dxa"/>
              <w:left w:w="144" w:type="dxa"/>
              <w:bottom w:w="72" w:type="dxa"/>
              <w:right w:w="144" w:type="dxa"/>
            </w:tcMar>
            <w:vAlign w:val="center"/>
            <w:hideMark/>
          </w:tcPr>
          <w:p w14:paraId="4F745911" w14:textId="77777777" w:rsidR="009B5317" w:rsidRPr="008238AF" w:rsidRDefault="009B5317" w:rsidP="00F32297">
            <w:pPr>
              <w:pStyle w:val="biao"/>
              <w:rPr>
                <w:color w:val="000000" w:themeColor="text1"/>
              </w:rPr>
            </w:pPr>
            <w:r w:rsidRPr="008238AF">
              <w:rPr>
                <w:rFonts w:hint="eastAsia"/>
                <w:color w:val="000000" w:themeColor="text1"/>
              </w:rPr>
              <w:t>字段（field）</w:t>
            </w:r>
          </w:p>
        </w:tc>
      </w:tr>
    </w:tbl>
    <w:p w14:paraId="673D211B" w14:textId="77777777" w:rsidR="009B5317" w:rsidRPr="008238AF" w:rsidRDefault="009B5317" w:rsidP="009B5317">
      <w:pPr>
        <w:ind w:firstLine="420"/>
        <w:rPr>
          <w:color w:val="000000" w:themeColor="text1"/>
        </w:rPr>
      </w:pPr>
      <w:r w:rsidRPr="008238AF">
        <w:rPr>
          <w:rFonts w:hint="eastAsia"/>
          <w:color w:val="000000" w:themeColor="text1"/>
        </w:rPr>
        <w:t>实现技术对比</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775"/>
        <w:gridCol w:w="3128"/>
        <w:gridCol w:w="3393"/>
      </w:tblGrid>
      <w:tr w:rsidR="009B5317" w:rsidRPr="008238AF" w14:paraId="565AEAC2" w14:textId="77777777" w:rsidTr="00F32297">
        <w:trPr>
          <w:trHeight w:val="20"/>
        </w:trPr>
        <w:tc>
          <w:tcPr>
            <w:tcW w:w="1070" w:type="pct"/>
            <w:shd w:val="clear" w:color="auto" w:fill="auto"/>
            <w:tcMar>
              <w:top w:w="72" w:type="dxa"/>
              <w:left w:w="144" w:type="dxa"/>
              <w:bottom w:w="72" w:type="dxa"/>
              <w:right w:w="144" w:type="dxa"/>
            </w:tcMar>
            <w:vAlign w:val="center"/>
            <w:hideMark/>
          </w:tcPr>
          <w:p w14:paraId="2F2C00EC" w14:textId="77777777" w:rsidR="009B5317" w:rsidRPr="008238AF" w:rsidRDefault="009B5317" w:rsidP="00F32297">
            <w:pPr>
              <w:pStyle w:val="biao"/>
              <w:rPr>
                <w:color w:val="000000" w:themeColor="text1"/>
              </w:rPr>
            </w:pPr>
            <w:r w:rsidRPr="008238AF">
              <w:rPr>
                <w:rFonts w:hint="eastAsia"/>
                <w:color w:val="000000" w:themeColor="text1"/>
              </w:rPr>
              <w:t>维度</w:t>
            </w:r>
          </w:p>
        </w:tc>
        <w:tc>
          <w:tcPr>
            <w:tcW w:w="1885" w:type="pct"/>
            <w:shd w:val="clear" w:color="auto" w:fill="auto"/>
            <w:tcMar>
              <w:top w:w="72" w:type="dxa"/>
              <w:left w:w="144" w:type="dxa"/>
              <w:bottom w:w="72" w:type="dxa"/>
              <w:right w:w="144" w:type="dxa"/>
            </w:tcMar>
            <w:vAlign w:val="center"/>
            <w:hideMark/>
          </w:tcPr>
          <w:p w14:paraId="462C17BB" w14:textId="77777777" w:rsidR="009B5317" w:rsidRPr="008238AF" w:rsidRDefault="009B5317" w:rsidP="00F32297">
            <w:pPr>
              <w:pStyle w:val="biao"/>
              <w:rPr>
                <w:color w:val="000000" w:themeColor="text1"/>
              </w:rPr>
            </w:pPr>
            <w:r w:rsidRPr="008238AF">
              <w:rPr>
                <w:rFonts w:hint="eastAsia"/>
                <w:color w:val="000000" w:themeColor="text1"/>
              </w:rPr>
              <w:t>Hibernate</w:t>
            </w:r>
          </w:p>
        </w:tc>
        <w:tc>
          <w:tcPr>
            <w:tcW w:w="2045" w:type="pct"/>
            <w:shd w:val="clear" w:color="auto" w:fill="auto"/>
            <w:tcMar>
              <w:top w:w="72" w:type="dxa"/>
              <w:left w:w="144" w:type="dxa"/>
              <w:bottom w:w="72" w:type="dxa"/>
              <w:right w:w="144" w:type="dxa"/>
            </w:tcMar>
            <w:vAlign w:val="center"/>
            <w:hideMark/>
          </w:tcPr>
          <w:p w14:paraId="24972B0A" w14:textId="77777777" w:rsidR="009B5317" w:rsidRPr="008238AF" w:rsidRDefault="009B5317" w:rsidP="00F32297">
            <w:pPr>
              <w:pStyle w:val="biao"/>
              <w:rPr>
                <w:color w:val="000000" w:themeColor="text1"/>
              </w:rPr>
            </w:pPr>
            <w:r w:rsidRPr="008238AF">
              <w:rPr>
                <w:rFonts w:hint="eastAsia"/>
                <w:color w:val="000000" w:themeColor="text1"/>
              </w:rPr>
              <w:t>MyBatis</w:t>
            </w:r>
          </w:p>
        </w:tc>
      </w:tr>
      <w:tr w:rsidR="009B5317" w:rsidRPr="008238AF" w14:paraId="213DA3B3" w14:textId="77777777" w:rsidTr="00F32297">
        <w:trPr>
          <w:trHeight w:val="20"/>
        </w:trPr>
        <w:tc>
          <w:tcPr>
            <w:tcW w:w="1070" w:type="pct"/>
            <w:shd w:val="clear" w:color="auto" w:fill="auto"/>
            <w:tcMar>
              <w:top w:w="72" w:type="dxa"/>
              <w:left w:w="144" w:type="dxa"/>
              <w:bottom w:w="72" w:type="dxa"/>
              <w:right w:w="144" w:type="dxa"/>
            </w:tcMar>
            <w:vAlign w:val="center"/>
            <w:hideMark/>
          </w:tcPr>
          <w:p w14:paraId="78ED034B" w14:textId="77777777" w:rsidR="009B5317" w:rsidRPr="008238AF" w:rsidRDefault="009B5317" w:rsidP="00F32297">
            <w:pPr>
              <w:pStyle w:val="biao"/>
              <w:rPr>
                <w:color w:val="000000" w:themeColor="text1"/>
              </w:rPr>
            </w:pPr>
            <w:r w:rsidRPr="008238AF">
              <w:rPr>
                <w:rFonts w:hint="eastAsia"/>
                <w:color w:val="000000" w:themeColor="text1"/>
              </w:rPr>
              <w:t>简单对比</w:t>
            </w:r>
          </w:p>
        </w:tc>
        <w:tc>
          <w:tcPr>
            <w:tcW w:w="1885" w:type="pct"/>
            <w:shd w:val="clear" w:color="auto" w:fill="auto"/>
            <w:tcMar>
              <w:top w:w="72" w:type="dxa"/>
              <w:left w:w="144" w:type="dxa"/>
              <w:bottom w:w="72" w:type="dxa"/>
              <w:right w:w="144" w:type="dxa"/>
            </w:tcMar>
            <w:vAlign w:val="center"/>
            <w:hideMark/>
          </w:tcPr>
          <w:p w14:paraId="37A446E3" w14:textId="77777777" w:rsidR="009B5317" w:rsidRPr="008238AF" w:rsidRDefault="009B5317" w:rsidP="00F32297">
            <w:pPr>
              <w:pStyle w:val="biao"/>
              <w:rPr>
                <w:color w:val="000000" w:themeColor="text1"/>
              </w:rPr>
            </w:pPr>
            <w:r w:rsidRPr="008238AF">
              <w:rPr>
                <w:rFonts w:hint="eastAsia"/>
                <w:color w:val="000000" w:themeColor="text1"/>
              </w:rPr>
              <w:t>强大，复杂，间接，SQL无关</w:t>
            </w:r>
          </w:p>
        </w:tc>
        <w:tc>
          <w:tcPr>
            <w:tcW w:w="2045" w:type="pct"/>
            <w:shd w:val="clear" w:color="auto" w:fill="auto"/>
            <w:tcMar>
              <w:top w:w="72" w:type="dxa"/>
              <w:left w:w="144" w:type="dxa"/>
              <w:bottom w:w="72" w:type="dxa"/>
              <w:right w:w="144" w:type="dxa"/>
            </w:tcMar>
            <w:vAlign w:val="center"/>
            <w:hideMark/>
          </w:tcPr>
          <w:p w14:paraId="34404902" w14:textId="77777777" w:rsidR="009B5317" w:rsidRPr="008238AF" w:rsidRDefault="009B5317" w:rsidP="00F32297">
            <w:pPr>
              <w:pStyle w:val="biao"/>
              <w:rPr>
                <w:color w:val="000000" w:themeColor="text1"/>
              </w:rPr>
            </w:pPr>
            <w:r w:rsidRPr="008238AF">
              <w:rPr>
                <w:rFonts w:hint="eastAsia"/>
                <w:color w:val="000000" w:themeColor="text1"/>
              </w:rPr>
              <w:t>小巧，简单，直接，SQL相关</w:t>
            </w:r>
          </w:p>
        </w:tc>
      </w:tr>
      <w:tr w:rsidR="009B5317" w:rsidRPr="008238AF" w14:paraId="2E5C6155" w14:textId="77777777" w:rsidTr="00F32297">
        <w:trPr>
          <w:trHeight w:val="20"/>
        </w:trPr>
        <w:tc>
          <w:tcPr>
            <w:tcW w:w="1070" w:type="pct"/>
            <w:shd w:val="clear" w:color="auto" w:fill="auto"/>
            <w:tcMar>
              <w:top w:w="72" w:type="dxa"/>
              <w:left w:w="144" w:type="dxa"/>
              <w:bottom w:w="72" w:type="dxa"/>
              <w:right w:w="144" w:type="dxa"/>
            </w:tcMar>
            <w:vAlign w:val="center"/>
            <w:hideMark/>
          </w:tcPr>
          <w:p w14:paraId="54BDD8ED" w14:textId="77777777" w:rsidR="009B5317" w:rsidRPr="008238AF" w:rsidRDefault="009B5317" w:rsidP="00F32297">
            <w:pPr>
              <w:pStyle w:val="biao"/>
              <w:rPr>
                <w:color w:val="000000" w:themeColor="text1"/>
              </w:rPr>
            </w:pPr>
            <w:r w:rsidRPr="008238AF">
              <w:rPr>
                <w:rFonts w:hint="eastAsia"/>
                <w:color w:val="000000" w:themeColor="text1"/>
              </w:rPr>
              <w:t>可移植性</w:t>
            </w:r>
          </w:p>
        </w:tc>
        <w:tc>
          <w:tcPr>
            <w:tcW w:w="1885" w:type="pct"/>
            <w:shd w:val="clear" w:color="auto" w:fill="auto"/>
            <w:tcMar>
              <w:top w:w="72" w:type="dxa"/>
              <w:left w:w="144" w:type="dxa"/>
              <w:bottom w:w="72" w:type="dxa"/>
              <w:right w:w="144" w:type="dxa"/>
            </w:tcMar>
            <w:vAlign w:val="center"/>
            <w:hideMark/>
          </w:tcPr>
          <w:p w14:paraId="1237E034" w14:textId="77777777" w:rsidR="009B5317" w:rsidRPr="008238AF" w:rsidRDefault="009B5317" w:rsidP="00F32297">
            <w:pPr>
              <w:pStyle w:val="biao"/>
              <w:rPr>
                <w:color w:val="000000" w:themeColor="text1"/>
              </w:rPr>
            </w:pPr>
            <w:r w:rsidRPr="008238AF">
              <w:rPr>
                <w:rFonts w:hint="eastAsia"/>
                <w:color w:val="000000" w:themeColor="text1"/>
              </w:rPr>
              <w:t>好（不关心具体数据库）</w:t>
            </w:r>
          </w:p>
        </w:tc>
        <w:tc>
          <w:tcPr>
            <w:tcW w:w="2045" w:type="pct"/>
            <w:shd w:val="clear" w:color="auto" w:fill="auto"/>
            <w:tcMar>
              <w:top w:w="72" w:type="dxa"/>
              <w:left w:w="144" w:type="dxa"/>
              <w:bottom w:w="72" w:type="dxa"/>
              <w:right w:w="144" w:type="dxa"/>
            </w:tcMar>
            <w:vAlign w:val="center"/>
            <w:hideMark/>
          </w:tcPr>
          <w:p w14:paraId="04A0F825" w14:textId="77777777" w:rsidR="009B5317" w:rsidRPr="008238AF" w:rsidRDefault="009B5317" w:rsidP="00F32297">
            <w:pPr>
              <w:pStyle w:val="biao"/>
              <w:rPr>
                <w:color w:val="000000" w:themeColor="text1"/>
              </w:rPr>
            </w:pPr>
            <w:r w:rsidRPr="008238AF">
              <w:rPr>
                <w:rFonts w:hint="eastAsia"/>
                <w:color w:val="000000" w:themeColor="text1"/>
              </w:rPr>
              <w:t>差（根据数据库SQL编写）</w:t>
            </w:r>
          </w:p>
        </w:tc>
      </w:tr>
      <w:tr w:rsidR="009B5317" w:rsidRPr="008238AF" w14:paraId="14E4C1D9" w14:textId="77777777" w:rsidTr="00F32297">
        <w:trPr>
          <w:trHeight w:val="20"/>
        </w:trPr>
        <w:tc>
          <w:tcPr>
            <w:tcW w:w="1070" w:type="pct"/>
            <w:shd w:val="clear" w:color="auto" w:fill="auto"/>
            <w:tcMar>
              <w:top w:w="72" w:type="dxa"/>
              <w:left w:w="144" w:type="dxa"/>
              <w:bottom w:w="72" w:type="dxa"/>
              <w:right w:w="144" w:type="dxa"/>
            </w:tcMar>
            <w:vAlign w:val="center"/>
            <w:hideMark/>
          </w:tcPr>
          <w:p w14:paraId="290ED512" w14:textId="77777777" w:rsidR="009B5317" w:rsidRPr="008238AF" w:rsidRDefault="009B5317" w:rsidP="00F32297">
            <w:pPr>
              <w:pStyle w:val="biao"/>
              <w:rPr>
                <w:color w:val="000000" w:themeColor="text1"/>
              </w:rPr>
            </w:pPr>
            <w:r w:rsidRPr="008238AF">
              <w:rPr>
                <w:rFonts w:hint="eastAsia"/>
                <w:color w:val="000000" w:themeColor="text1"/>
              </w:rPr>
              <w:t>复杂多表关联</w:t>
            </w:r>
          </w:p>
        </w:tc>
        <w:tc>
          <w:tcPr>
            <w:tcW w:w="1885" w:type="pct"/>
            <w:shd w:val="clear" w:color="auto" w:fill="auto"/>
            <w:tcMar>
              <w:top w:w="72" w:type="dxa"/>
              <w:left w:w="144" w:type="dxa"/>
              <w:bottom w:w="72" w:type="dxa"/>
              <w:right w:w="144" w:type="dxa"/>
            </w:tcMar>
            <w:vAlign w:val="center"/>
            <w:hideMark/>
          </w:tcPr>
          <w:p w14:paraId="3910C930" w14:textId="77777777" w:rsidR="009B5317" w:rsidRPr="008238AF" w:rsidRDefault="009B5317" w:rsidP="00F32297">
            <w:pPr>
              <w:pStyle w:val="biao"/>
              <w:rPr>
                <w:color w:val="000000" w:themeColor="text1"/>
              </w:rPr>
            </w:pPr>
            <w:r w:rsidRPr="008238AF">
              <w:rPr>
                <w:rFonts w:hint="eastAsia"/>
                <w:color w:val="000000" w:themeColor="text1"/>
              </w:rPr>
              <w:t>不支持</w:t>
            </w:r>
          </w:p>
        </w:tc>
        <w:tc>
          <w:tcPr>
            <w:tcW w:w="2045" w:type="pct"/>
            <w:shd w:val="clear" w:color="auto" w:fill="auto"/>
            <w:tcMar>
              <w:top w:w="72" w:type="dxa"/>
              <w:left w:w="144" w:type="dxa"/>
              <w:bottom w:w="72" w:type="dxa"/>
              <w:right w:w="144" w:type="dxa"/>
            </w:tcMar>
            <w:vAlign w:val="center"/>
            <w:hideMark/>
          </w:tcPr>
          <w:p w14:paraId="54031260" w14:textId="77777777" w:rsidR="009B5317" w:rsidRPr="008238AF" w:rsidRDefault="009B5317" w:rsidP="00F32297">
            <w:pPr>
              <w:pStyle w:val="biao"/>
              <w:rPr>
                <w:color w:val="000000" w:themeColor="text1"/>
              </w:rPr>
            </w:pPr>
            <w:r w:rsidRPr="008238AF">
              <w:rPr>
                <w:rFonts w:hint="eastAsia"/>
                <w:color w:val="000000" w:themeColor="text1"/>
              </w:rPr>
              <w:t>支持</w:t>
            </w:r>
          </w:p>
        </w:tc>
      </w:tr>
    </w:tbl>
    <w:p w14:paraId="26ED548F" w14:textId="77777777" w:rsidR="009B5317" w:rsidRPr="008238AF" w:rsidRDefault="009B5317" w:rsidP="009B5317">
      <w:pPr>
        <w:ind w:firstLine="420"/>
        <w:rPr>
          <w:color w:val="000000" w:themeColor="text1"/>
        </w:rPr>
      </w:pPr>
    </w:p>
    <w:p w14:paraId="79D1CAA9"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8</w:t>
      </w:r>
      <w:r w:rsidRPr="008238AF">
        <w:rPr>
          <w:color w:val="000000" w:themeColor="text1"/>
        </w:rPr>
        <w:t>.</w:t>
      </w:r>
      <w:r w:rsidR="00406519">
        <w:rPr>
          <w:color w:val="000000" w:themeColor="text1"/>
        </w:rPr>
        <w:t>5</w:t>
      </w:r>
      <w:r w:rsidRPr="008238AF">
        <w:rPr>
          <w:color w:val="000000" w:themeColor="text1"/>
        </w:rPr>
        <w:t xml:space="preserve"> </w:t>
      </w:r>
      <w:r w:rsidRPr="008238AF">
        <w:rPr>
          <w:rFonts w:hint="eastAsia"/>
          <w:color w:val="000000" w:themeColor="text1"/>
        </w:rPr>
        <w:t>CDN</w:t>
      </w:r>
      <w:r w:rsidRPr="008238AF">
        <w:rPr>
          <w:rFonts w:hint="eastAsia"/>
          <w:color w:val="000000" w:themeColor="text1"/>
        </w:rPr>
        <w:t>内容分发网络</w:t>
      </w:r>
    </w:p>
    <w:p w14:paraId="0058B800" w14:textId="77777777" w:rsidR="009B5317" w:rsidRPr="008238AF" w:rsidRDefault="009B5317" w:rsidP="009B5317">
      <w:pPr>
        <w:ind w:firstLine="420"/>
        <w:rPr>
          <w:color w:val="000000" w:themeColor="text1"/>
        </w:rPr>
      </w:pPr>
      <w:r w:rsidRPr="008238AF">
        <w:rPr>
          <w:rFonts w:hint="eastAsia"/>
          <w:color w:val="000000" w:themeColor="text1"/>
        </w:rPr>
        <w:t>CDN的全称是Content Delivery Network，即内容分发网络。其基本思路是尽可能避开互联网上有可能影响数据传输速度和稳定性的瓶颈和环节，使内容传输的更快、更稳定。</w:t>
      </w:r>
    </w:p>
    <w:p w14:paraId="66977C30"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10A20040" wp14:editId="31F04329">
            <wp:extent cx="3337714" cy="180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7714" cy="1800000"/>
                    </a:xfrm>
                    <a:prstGeom prst="rect">
                      <a:avLst/>
                    </a:prstGeom>
                  </pic:spPr>
                </pic:pic>
              </a:graphicData>
            </a:graphic>
          </wp:inline>
        </w:drawing>
      </w:r>
    </w:p>
    <w:p w14:paraId="5C843360" w14:textId="77777777" w:rsidR="009B5317" w:rsidRPr="008238AF" w:rsidRDefault="009B5317" w:rsidP="009B5317">
      <w:pPr>
        <w:pStyle w:val="4"/>
        <w:rPr>
          <w:color w:val="000000" w:themeColor="text1"/>
        </w:rPr>
      </w:pPr>
      <w:r w:rsidRPr="008238AF">
        <w:rPr>
          <w:color w:val="000000" w:themeColor="text1"/>
        </w:rPr>
        <w:t>2.</w:t>
      </w:r>
      <w:r w:rsidR="005F6B25">
        <w:rPr>
          <w:color w:val="000000" w:themeColor="text1"/>
        </w:rPr>
        <w:t>8</w:t>
      </w:r>
      <w:r w:rsidRPr="008238AF">
        <w:rPr>
          <w:rFonts w:hint="eastAsia"/>
          <w:color w:val="000000" w:themeColor="text1"/>
        </w:rPr>
        <w:t>.</w:t>
      </w:r>
      <w:del w:id="40" w:author="MM" w:date="2021-09-13T17:11:00Z">
        <w:r w:rsidRPr="008238AF" w:rsidDel="00111758">
          <w:rPr>
            <w:color w:val="000000" w:themeColor="text1"/>
          </w:rPr>
          <w:delText xml:space="preserve">7 </w:delText>
        </w:r>
      </w:del>
      <w:r w:rsidR="00406519">
        <w:rPr>
          <w:color w:val="000000" w:themeColor="text1"/>
        </w:rPr>
        <w:t>6</w:t>
      </w:r>
      <w:ins w:id="41" w:author="MM" w:date="2021-09-13T17:11:00Z">
        <w:r w:rsidRPr="008238AF">
          <w:rPr>
            <w:color w:val="000000" w:themeColor="text1"/>
          </w:rPr>
          <w:t xml:space="preserve"> </w:t>
        </w:r>
      </w:ins>
      <w:r w:rsidRPr="008238AF">
        <w:rPr>
          <w:rFonts w:hint="eastAsia"/>
          <w:color w:val="000000" w:themeColor="text1"/>
        </w:rPr>
        <w:t>缓存</w:t>
      </w:r>
    </w:p>
    <w:p w14:paraId="56B3CE5A" w14:textId="77777777" w:rsidR="009B5317" w:rsidRPr="008238AF" w:rsidRDefault="009B5317" w:rsidP="009B5317">
      <w:pPr>
        <w:pStyle w:val="biao"/>
        <w:rPr>
          <w:color w:val="000000" w:themeColor="text1"/>
        </w:rPr>
      </w:pPr>
      <w:r w:rsidRPr="008238AF">
        <w:rPr>
          <w:color w:val="000000" w:themeColor="text1"/>
        </w:rPr>
        <w:object w:dxaOrig="13033" w:dyaOrig="12961" w14:anchorId="694D404D">
          <v:shape id="_x0000_i1049" type="#_x0000_t75" style="width:335.25pt;height:333.75pt" o:ole="">
            <v:imagedata r:id="rId92" o:title=""/>
          </v:shape>
          <o:OLEObject Type="Embed" ProgID="Visio.Drawing.15" ShapeID="_x0000_i1049" DrawAspect="Content" ObjectID="_1723890216" r:id="rId93"/>
        </w:object>
      </w:r>
    </w:p>
    <w:p w14:paraId="4B0042CA" w14:textId="77777777" w:rsidR="009B5317" w:rsidRPr="008238AF" w:rsidRDefault="009B5317" w:rsidP="009B5317">
      <w:pPr>
        <w:ind w:firstLine="420"/>
        <w:rPr>
          <w:bCs/>
          <w:color w:val="000000" w:themeColor="text1"/>
        </w:rPr>
      </w:pPr>
      <w:r w:rsidRPr="008238AF">
        <w:rPr>
          <w:bCs/>
          <w:color w:val="000000" w:themeColor="text1"/>
        </w:rPr>
        <w:t>（</w:t>
      </w:r>
      <w:r w:rsidRPr="008238AF">
        <w:rPr>
          <w:rFonts w:hint="eastAsia"/>
          <w:bCs/>
          <w:color w:val="000000" w:themeColor="text1"/>
        </w:rPr>
        <w:t>1</w:t>
      </w:r>
      <w:r w:rsidRPr="008238AF">
        <w:rPr>
          <w:bCs/>
          <w:color w:val="000000" w:themeColor="text1"/>
        </w:rPr>
        <w:t>）</w:t>
      </w:r>
      <w:r w:rsidRPr="008238AF">
        <w:rPr>
          <w:rFonts w:hint="eastAsia"/>
          <w:bCs/>
          <w:color w:val="000000" w:themeColor="text1"/>
        </w:rPr>
        <w:t>MemCache：</w:t>
      </w:r>
      <w:r w:rsidRPr="008238AF">
        <w:rPr>
          <w:rFonts w:hint="eastAsia"/>
          <w:color w:val="000000" w:themeColor="text1"/>
        </w:rPr>
        <w:t>Memcache是一个高性能的分布式的内存对象缓存系统，用于动态Web应用以减轻数据库负载。Memcache通过在内存里维护一个统一的巨大的hash表，它能够用来存储各种格式的数据，包括图像、视频、文件以及数据库检索的结果等。</w:t>
      </w:r>
    </w:p>
    <w:p w14:paraId="640F0F08" w14:textId="77777777" w:rsidR="009B5317" w:rsidRPr="008238AF" w:rsidRDefault="009B5317" w:rsidP="009B5317">
      <w:pPr>
        <w:ind w:firstLine="420"/>
        <w:rPr>
          <w:color w:val="000000" w:themeColor="text1"/>
        </w:rPr>
      </w:pPr>
      <w:r w:rsidRPr="008238AF">
        <w:rPr>
          <w:bCs/>
          <w:color w:val="000000" w:themeColor="text1"/>
        </w:rPr>
        <w:t>（</w:t>
      </w:r>
      <w:r w:rsidRPr="008238AF">
        <w:rPr>
          <w:rFonts w:hint="eastAsia"/>
          <w:bCs/>
          <w:color w:val="000000" w:themeColor="text1"/>
        </w:rPr>
        <w:t>2</w:t>
      </w:r>
      <w:r w:rsidRPr="008238AF">
        <w:rPr>
          <w:bCs/>
          <w:color w:val="000000" w:themeColor="text1"/>
        </w:rPr>
        <w:t>）</w:t>
      </w:r>
      <w:r w:rsidRPr="008238AF">
        <w:rPr>
          <w:rFonts w:hint="eastAsia"/>
          <w:bCs/>
          <w:color w:val="000000" w:themeColor="text1"/>
        </w:rPr>
        <w:t>Redis</w:t>
      </w:r>
      <w:r w:rsidRPr="008238AF">
        <w:rPr>
          <w:rFonts w:hint="eastAsia"/>
          <w:color w:val="000000" w:themeColor="text1"/>
        </w:rPr>
        <w:t>：Redis是一个开源的使用ANSI C语言编写、支持网络、可基于内存亦可持久化的日志型、Key-Value数据库，并提供多种语言的API。</w:t>
      </w:r>
    </w:p>
    <w:p w14:paraId="30C082F8" w14:textId="77777777" w:rsidR="009B5317" w:rsidRPr="008238AF" w:rsidRDefault="009B5317" w:rsidP="009B5317">
      <w:pPr>
        <w:ind w:firstLine="420"/>
        <w:rPr>
          <w:color w:val="000000" w:themeColor="text1"/>
        </w:rPr>
      </w:pPr>
      <w:r w:rsidRPr="008238AF">
        <w:rPr>
          <w:bCs/>
          <w:color w:val="000000" w:themeColor="text1"/>
        </w:rPr>
        <w:t>（</w:t>
      </w:r>
      <w:r w:rsidRPr="008238AF">
        <w:rPr>
          <w:rFonts w:hint="eastAsia"/>
          <w:bCs/>
          <w:color w:val="000000" w:themeColor="text1"/>
        </w:rPr>
        <w:t>3</w:t>
      </w:r>
      <w:r w:rsidRPr="008238AF">
        <w:rPr>
          <w:bCs/>
          <w:color w:val="000000" w:themeColor="text1"/>
        </w:rPr>
        <w:t>）</w:t>
      </w:r>
      <w:r w:rsidRPr="008238AF">
        <w:rPr>
          <w:rFonts w:hint="eastAsia"/>
          <w:bCs/>
          <w:color w:val="000000" w:themeColor="text1"/>
        </w:rPr>
        <w:t>Squid：</w:t>
      </w:r>
      <w:r w:rsidRPr="008238AF">
        <w:rPr>
          <w:rFonts w:hint="eastAsia"/>
          <w:color w:val="000000" w:themeColor="text1"/>
        </w:rPr>
        <w:t>Squid是一个高性能的代理缓存服务器，Squid支持FTP、gopher、HTTPS和HTTP协议。和一般的代理缓存软件不同，Squid用一个单独的、非模块化的、I/O驱动的进程来处理所有的客户端请求。</w:t>
      </w:r>
    </w:p>
    <w:p w14:paraId="646D2E7F"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4</w:t>
      </w:r>
      <w:r w:rsidRPr="008238AF">
        <w:rPr>
          <w:color w:val="000000" w:themeColor="text1"/>
        </w:rPr>
        <w:t>）</w:t>
      </w:r>
      <w:r w:rsidRPr="008238AF">
        <w:rPr>
          <w:rFonts w:hint="eastAsia"/>
          <w:color w:val="000000" w:themeColor="text1"/>
        </w:rPr>
        <w:t>Redis和Memcach</w:t>
      </w:r>
      <w:r w:rsidRPr="008238AF">
        <w:rPr>
          <w:color w:val="000000" w:themeColor="text1"/>
        </w:rPr>
        <w:t>e对比</w:t>
      </w:r>
      <w:r w:rsidRPr="008238AF">
        <w:rPr>
          <w:rFonts w:hint="eastAsia"/>
          <w:color w:val="000000" w:themeColor="text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510"/>
        <w:gridCol w:w="2781"/>
        <w:gridCol w:w="4005"/>
      </w:tblGrid>
      <w:tr w:rsidR="009B5317" w:rsidRPr="008238AF" w14:paraId="5961B9F4" w14:textId="77777777" w:rsidTr="00F32297">
        <w:trPr>
          <w:trHeight w:val="57"/>
        </w:trPr>
        <w:tc>
          <w:tcPr>
            <w:tcW w:w="910" w:type="pct"/>
            <w:shd w:val="clear" w:color="auto" w:fill="auto"/>
            <w:tcMar>
              <w:top w:w="72" w:type="dxa"/>
              <w:left w:w="144" w:type="dxa"/>
              <w:bottom w:w="72" w:type="dxa"/>
              <w:right w:w="144" w:type="dxa"/>
            </w:tcMar>
            <w:vAlign w:val="center"/>
            <w:hideMark/>
          </w:tcPr>
          <w:p w14:paraId="4B9DA623" w14:textId="77777777" w:rsidR="009B5317" w:rsidRPr="008238AF" w:rsidRDefault="009B5317" w:rsidP="00F32297">
            <w:pPr>
              <w:pStyle w:val="biao"/>
              <w:rPr>
                <w:color w:val="000000" w:themeColor="text1"/>
              </w:rPr>
            </w:pPr>
            <w:r w:rsidRPr="008238AF">
              <w:rPr>
                <w:rFonts w:hint="eastAsia"/>
                <w:color w:val="000000" w:themeColor="text1"/>
              </w:rPr>
              <w:t>工作</w:t>
            </w:r>
          </w:p>
        </w:tc>
        <w:tc>
          <w:tcPr>
            <w:tcW w:w="1676" w:type="pct"/>
            <w:shd w:val="clear" w:color="auto" w:fill="auto"/>
            <w:tcMar>
              <w:top w:w="72" w:type="dxa"/>
              <w:left w:w="144" w:type="dxa"/>
              <w:bottom w:w="72" w:type="dxa"/>
              <w:right w:w="144" w:type="dxa"/>
            </w:tcMar>
            <w:vAlign w:val="center"/>
            <w:hideMark/>
          </w:tcPr>
          <w:p w14:paraId="79FB6B0C" w14:textId="77777777" w:rsidR="009B5317" w:rsidRPr="008238AF" w:rsidRDefault="009B5317" w:rsidP="00F32297">
            <w:pPr>
              <w:pStyle w:val="biao"/>
              <w:rPr>
                <w:color w:val="000000" w:themeColor="text1"/>
              </w:rPr>
            </w:pPr>
            <w:r w:rsidRPr="008238AF">
              <w:rPr>
                <w:rFonts w:hint="eastAsia"/>
                <w:color w:val="000000" w:themeColor="text1"/>
              </w:rPr>
              <w:t>MemCache</w:t>
            </w:r>
          </w:p>
        </w:tc>
        <w:tc>
          <w:tcPr>
            <w:tcW w:w="2414" w:type="pct"/>
            <w:shd w:val="clear" w:color="auto" w:fill="auto"/>
            <w:tcMar>
              <w:top w:w="72" w:type="dxa"/>
              <w:left w:w="144" w:type="dxa"/>
              <w:bottom w:w="72" w:type="dxa"/>
              <w:right w:w="144" w:type="dxa"/>
            </w:tcMar>
            <w:vAlign w:val="center"/>
            <w:hideMark/>
          </w:tcPr>
          <w:p w14:paraId="3D469F80" w14:textId="77777777" w:rsidR="009B5317" w:rsidRPr="008238AF" w:rsidRDefault="009B5317" w:rsidP="00F32297">
            <w:pPr>
              <w:pStyle w:val="biao"/>
              <w:rPr>
                <w:color w:val="000000" w:themeColor="text1"/>
              </w:rPr>
            </w:pPr>
            <w:r w:rsidRPr="008238AF">
              <w:rPr>
                <w:rFonts w:hint="eastAsia"/>
                <w:color w:val="000000" w:themeColor="text1"/>
              </w:rPr>
              <w:t>Redis</w:t>
            </w:r>
          </w:p>
        </w:tc>
      </w:tr>
      <w:tr w:rsidR="009B5317" w:rsidRPr="008238AF" w14:paraId="2E98241F" w14:textId="77777777" w:rsidTr="00F32297">
        <w:trPr>
          <w:trHeight w:val="57"/>
        </w:trPr>
        <w:tc>
          <w:tcPr>
            <w:tcW w:w="910" w:type="pct"/>
            <w:shd w:val="clear" w:color="auto" w:fill="auto"/>
            <w:tcMar>
              <w:top w:w="72" w:type="dxa"/>
              <w:left w:w="144" w:type="dxa"/>
              <w:bottom w:w="72" w:type="dxa"/>
              <w:right w:w="144" w:type="dxa"/>
            </w:tcMar>
            <w:vAlign w:val="center"/>
            <w:hideMark/>
          </w:tcPr>
          <w:p w14:paraId="1527B849" w14:textId="77777777" w:rsidR="009B5317" w:rsidRPr="008238AF" w:rsidRDefault="009B5317" w:rsidP="00F32297">
            <w:pPr>
              <w:pStyle w:val="biao"/>
              <w:rPr>
                <w:color w:val="000000" w:themeColor="text1"/>
              </w:rPr>
            </w:pPr>
            <w:r w:rsidRPr="008238AF">
              <w:rPr>
                <w:rFonts w:hint="eastAsia"/>
                <w:color w:val="000000" w:themeColor="text1"/>
              </w:rPr>
              <w:t>数据类型</w:t>
            </w:r>
          </w:p>
        </w:tc>
        <w:tc>
          <w:tcPr>
            <w:tcW w:w="1676" w:type="pct"/>
            <w:shd w:val="clear" w:color="auto" w:fill="auto"/>
            <w:tcMar>
              <w:top w:w="72" w:type="dxa"/>
              <w:left w:w="144" w:type="dxa"/>
              <w:bottom w:w="72" w:type="dxa"/>
              <w:right w:w="144" w:type="dxa"/>
            </w:tcMar>
            <w:vAlign w:val="center"/>
            <w:hideMark/>
          </w:tcPr>
          <w:p w14:paraId="2FD5788D" w14:textId="77777777" w:rsidR="009B5317" w:rsidRPr="008238AF" w:rsidRDefault="009B5317" w:rsidP="00F32297">
            <w:pPr>
              <w:pStyle w:val="biao"/>
              <w:rPr>
                <w:color w:val="000000" w:themeColor="text1"/>
              </w:rPr>
            </w:pPr>
            <w:r w:rsidRPr="008238AF">
              <w:rPr>
                <w:rFonts w:hint="eastAsia"/>
                <w:color w:val="000000" w:themeColor="text1"/>
              </w:rPr>
              <w:t>简单key/value结构</w:t>
            </w:r>
          </w:p>
        </w:tc>
        <w:tc>
          <w:tcPr>
            <w:tcW w:w="2414" w:type="pct"/>
            <w:shd w:val="clear" w:color="auto" w:fill="auto"/>
            <w:tcMar>
              <w:top w:w="72" w:type="dxa"/>
              <w:left w:w="144" w:type="dxa"/>
              <w:bottom w:w="72" w:type="dxa"/>
              <w:right w:w="144" w:type="dxa"/>
            </w:tcMar>
            <w:vAlign w:val="center"/>
            <w:hideMark/>
          </w:tcPr>
          <w:p w14:paraId="2B7E7D42" w14:textId="77777777" w:rsidR="009B5317" w:rsidRPr="008238AF" w:rsidRDefault="009B5317" w:rsidP="00F32297">
            <w:pPr>
              <w:pStyle w:val="biao"/>
              <w:rPr>
                <w:color w:val="000000" w:themeColor="text1"/>
              </w:rPr>
            </w:pPr>
            <w:r w:rsidRPr="008238AF">
              <w:rPr>
                <w:rFonts w:hint="eastAsia"/>
                <w:color w:val="000000" w:themeColor="text1"/>
              </w:rPr>
              <w:t>丰富的数据结构</w:t>
            </w:r>
          </w:p>
        </w:tc>
      </w:tr>
      <w:tr w:rsidR="009B5317" w:rsidRPr="008238AF" w14:paraId="4E2BCD0B" w14:textId="77777777" w:rsidTr="00F32297">
        <w:trPr>
          <w:trHeight w:val="57"/>
        </w:trPr>
        <w:tc>
          <w:tcPr>
            <w:tcW w:w="910" w:type="pct"/>
            <w:shd w:val="clear" w:color="auto" w:fill="auto"/>
            <w:tcMar>
              <w:top w:w="72" w:type="dxa"/>
              <w:left w:w="144" w:type="dxa"/>
              <w:bottom w:w="72" w:type="dxa"/>
              <w:right w:w="144" w:type="dxa"/>
            </w:tcMar>
            <w:vAlign w:val="center"/>
            <w:hideMark/>
          </w:tcPr>
          <w:p w14:paraId="1DAE7641" w14:textId="77777777" w:rsidR="009B5317" w:rsidRPr="008238AF" w:rsidRDefault="009B5317" w:rsidP="00F32297">
            <w:pPr>
              <w:pStyle w:val="biao"/>
              <w:rPr>
                <w:color w:val="000000" w:themeColor="text1"/>
              </w:rPr>
            </w:pPr>
            <w:r w:rsidRPr="008238AF">
              <w:rPr>
                <w:rFonts w:hint="eastAsia"/>
                <w:color w:val="000000" w:themeColor="text1"/>
              </w:rPr>
              <w:t>持久性</w:t>
            </w:r>
          </w:p>
        </w:tc>
        <w:tc>
          <w:tcPr>
            <w:tcW w:w="1676" w:type="pct"/>
            <w:shd w:val="clear" w:color="auto" w:fill="auto"/>
            <w:tcMar>
              <w:top w:w="72" w:type="dxa"/>
              <w:left w:w="144" w:type="dxa"/>
              <w:bottom w:w="72" w:type="dxa"/>
              <w:right w:w="144" w:type="dxa"/>
            </w:tcMar>
            <w:vAlign w:val="center"/>
            <w:hideMark/>
          </w:tcPr>
          <w:p w14:paraId="48FB6FE8" w14:textId="77777777" w:rsidR="009B5317" w:rsidRPr="008238AF" w:rsidRDefault="009B5317" w:rsidP="00F32297">
            <w:pPr>
              <w:pStyle w:val="biao"/>
              <w:rPr>
                <w:color w:val="000000" w:themeColor="text1"/>
              </w:rPr>
            </w:pPr>
            <w:r w:rsidRPr="008238AF">
              <w:rPr>
                <w:rFonts w:hint="eastAsia"/>
                <w:color w:val="000000" w:themeColor="text1"/>
              </w:rPr>
              <w:t>不支持</w:t>
            </w:r>
          </w:p>
        </w:tc>
        <w:tc>
          <w:tcPr>
            <w:tcW w:w="2414" w:type="pct"/>
            <w:shd w:val="clear" w:color="auto" w:fill="auto"/>
            <w:tcMar>
              <w:top w:w="72" w:type="dxa"/>
              <w:left w:w="144" w:type="dxa"/>
              <w:bottom w:w="72" w:type="dxa"/>
              <w:right w:w="144" w:type="dxa"/>
            </w:tcMar>
            <w:vAlign w:val="center"/>
            <w:hideMark/>
          </w:tcPr>
          <w:p w14:paraId="7100FE61" w14:textId="77777777" w:rsidR="009B5317" w:rsidRPr="008238AF" w:rsidRDefault="009B5317" w:rsidP="00F32297">
            <w:pPr>
              <w:pStyle w:val="biao"/>
              <w:rPr>
                <w:color w:val="000000" w:themeColor="text1"/>
              </w:rPr>
            </w:pPr>
            <w:r w:rsidRPr="008238AF">
              <w:rPr>
                <w:rFonts w:hint="eastAsia"/>
                <w:color w:val="000000" w:themeColor="text1"/>
              </w:rPr>
              <w:t>支持</w:t>
            </w:r>
          </w:p>
        </w:tc>
      </w:tr>
      <w:tr w:rsidR="009B5317" w:rsidRPr="008238AF" w14:paraId="006090D1" w14:textId="77777777" w:rsidTr="00F32297">
        <w:trPr>
          <w:trHeight w:val="57"/>
        </w:trPr>
        <w:tc>
          <w:tcPr>
            <w:tcW w:w="910" w:type="pct"/>
            <w:shd w:val="clear" w:color="auto" w:fill="auto"/>
            <w:tcMar>
              <w:top w:w="72" w:type="dxa"/>
              <w:left w:w="144" w:type="dxa"/>
              <w:bottom w:w="72" w:type="dxa"/>
              <w:right w:w="144" w:type="dxa"/>
            </w:tcMar>
            <w:vAlign w:val="center"/>
            <w:hideMark/>
          </w:tcPr>
          <w:p w14:paraId="0165F7F1" w14:textId="77777777" w:rsidR="009B5317" w:rsidRPr="008238AF" w:rsidRDefault="009B5317" w:rsidP="00F32297">
            <w:pPr>
              <w:pStyle w:val="biao"/>
              <w:rPr>
                <w:color w:val="000000" w:themeColor="text1"/>
              </w:rPr>
            </w:pPr>
            <w:r w:rsidRPr="008238AF">
              <w:rPr>
                <w:rFonts w:hint="eastAsia"/>
                <w:color w:val="000000" w:themeColor="text1"/>
              </w:rPr>
              <w:t>分布式存储</w:t>
            </w:r>
          </w:p>
        </w:tc>
        <w:tc>
          <w:tcPr>
            <w:tcW w:w="1676" w:type="pct"/>
            <w:shd w:val="clear" w:color="auto" w:fill="auto"/>
            <w:tcMar>
              <w:top w:w="72" w:type="dxa"/>
              <w:left w:w="144" w:type="dxa"/>
              <w:bottom w:w="72" w:type="dxa"/>
              <w:right w:w="144" w:type="dxa"/>
            </w:tcMar>
            <w:vAlign w:val="center"/>
            <w:hideMark/>
          </w:tcPr>
          <w:p w14:paraId="3FE57CF7" w14:textId="77777777" w:rsidR="009B5317" w:rsidRPr="008238AF" w:rsidRDefault="009B5317" w:rsidP="00F32297">
            <w:pPr>
              <w:pStyle w:val="biao"/>
              <w:rPr>
                <w:color w:val="000000" w:themeColor="text1"/>
              </w:rPr>
            </w:pPr>
            <w:r w:rsidRPr="008238AF">
              <w:rPr>
                <w:rFonts w:hint="eastAsia"/>
                <w:color w:val="000000" w:themeColor="text1"/>
              </w:rPr>
              <w:t>客户端哈希分片/一致性哈希</w:t>
            </w:r>
          </w:p>
        </w:tc>
        <w:tc>
          <w:tcPr>
            <w:tcW w:w="2414" w:type="pct"/>
            <w:shd w:val="clear" w:color="auto" w:fill="auto"/>
            <w:tcMar>
              <w:top w:w="72" w:type="dxa"/>
              <w:left w:w="144" w:type="dxa"/>
              <w:bottom w:w="72" w:type="dxa"/>
              <w:right w:w="144" w:type="dxa"/>
            </w:tcMar>
            <w:vAlign w:val="center"/>
            <w:hideMark/>
          </w:tcPr>
          <w:p w14:paraId="61F7F435" w14:textId="77777777" w:rsidR="009B5317" w:rsidRPr="008238AF" w:rsidRDefault="009B5317" w:rsidP="00F32297">
            <w:pPr>
              <w:pStyle w:val="biao"/>
              <w:rPr>
                <w:color w:val="000000" w:themeColor="text1"/>
              </w:rPr>
            </w:pPr>
            <w:r w:rsidRPr="008238AF">
              <w:rPr>
                <w:rFonts w:hint="eastAsia"/>
                <w:color w:val="000000" w:themeColor="text1"/>
              </w:rPr>
              <w:t>多种方式，主从、Sentinel、Cluster等</w:t>
            </w:r>
          </w:p>
        </w:tc>
      </w:tr>
      <w:tr w:rsidR="009B5317" w:rsidRPr="008238AF" w14:paraId="13A36C8B" w14:textId="77777777" w:rsidTr="00F32297">
        <w:trPr>
          <w:trHeight w:val="57"/>
        </w:trPr>
        <w:tc>
          <w:tcPr>
            <w:tcW w:w="910" w:type="pct"/>
            <w:shd w:val="clear" w:color="auto" w:fill="auto"/>
            <w:tcMar>
              <w:top w:w="72" w:type="dxa"/>
              <w:left w:w="144" w:type="dxa"/>
              <w:bottom w:w="72" w:type="dxa"/>
              <w:right w:w="144" w:type="dxa"/>
            </w:tcMar>
            <w:vAlign w:val="center"/>
            <w:hideMark/>
          </w:tcPr>
          <w:p w14:paraId="13A04332" w14:textId="77777777" w:rsidR="009B5317" w:rsidRPr="008238AF" w:rsidRDefault="009B5317" w:rsidP="00F32297">
            <w:pPr>
              <w:pStyle w:val="biao"/>
              <w:rPr>
                <w:color w:val="000000" w:themeColor="text1"/>
              </w:rPr>
            </w:pPr>
            <w:r w:rsidRPr="008238AF">
              <w:rPr>
                <w:rFonts w:hint="eastAsia"/>
                <w:color w:val="000000" w:themeColor="text1"/>
              </w:rPr>
              <w:t>多线程支持</w:t>
            </w:r>
          </w:p>
        </w:tc>
        <w:tc>
          <w:tcPr>
            <w:tcW w:w="1676" w:type="pct"/>
            <w:shd w:val="clear" w:color="auto" w:fill="auto"/>
            <w:tcMar>
              <w:top w:w="72" w:type="dxa"/>
              <w:left w:w="144" w:type="dxa"/>
              <w:bottom w:w="72" w:type="dxa"/>
              <w:right w:w="144" w:type="dxa"/>
            </w:tcMar>
            <w:vAlign w:val="center"/>
            <w:hideMark/>
          </w:tcPr>
          <w:p w14:paraId="063EA185" w14:textId="77777777" w:rsidR="009B5317" w:rsidRPr="008238AF" w:rsidRDefault="009B5317" w:rsidP="00F32297">
            <w:pPr>
              <w:pStyle w:val="biao"/>
              <w:rPr>
                <w:color w:val="000000" w:themeColor="text1"/>
              </w:rPr>
            </w:pPr>
            <w:r w:rsidRPr="008238AF">
              <w:rPr>
                <w:rFonts w:hint="eastAsia"/>
                <w:color w:val="000000" w:themeColor="text1"/>
              </w:rPr>
              <w:t>支持</w:t>
            </w:r>
          </w:p>
        </w:tc>
        <w:tc>
          <w:tcPr>
            <w:tcW w:w="2414" w:type="pct"/>
            <w:shd w:val="clear" w:color="auto" w:fill="auto"/>
            <w:tcMar>
              <w:top w:w="72" w:type="dxa"/>
              <w:left w:w="144" w:type="dxa"/>
              <w:bottom w:w="72" w:type="dxa"/>
              <w:right w:w="144" w:type="dxa"/>
            </w:tcMar>
            <w:vAlign w:val="center"/>
            <w:hideMark/>
          </w:tcPr>
          <w:p w14:paraId="2BC730AF" w14:textId="77777777" w:rsidR="009B5317" w:rsidRPr="008238AF" w:rsidRDefault="009B5317" w:rsidP="00F32297">
            <w:pPr>
              <w:pStyle w:val="biao"/>
              <w:rPr>
                <w:color w:val="000000" w:themeColor="text1"/>
              </w:rPr>
            </w:pPr>
            <w:r w:rsidRPr="008238AF">
              <w:rPr>
                <w:rFonts w:hint="eastAsia"/>
                <w:color w:val="000000" w:themeColor="text1"/>
              </w:rPr>
              <w:t>不支持（Redis6.0开始支持）</w:t>
            </w:r>
          </w:p>
        </w:tc>
      </w:tr>
      <w:tr w:rsidR="009B5317" w:rsidRPr="008238AF" w14:paraId="7E7F64C5" w14:textId="77777777" w:rsidTr="00F32297">
        <w:trPr>
          <w:trHeight w:val="57"/>
        </w:trPr>
        <w:tc>
          <w:tcPr>
            <w:tcW w:w="910" w:type="pct"/>
            <w:shd w:val="clear" w:color="auto" w:fill="auto"/>
            <w:tcMar>
              <w:top w:w="72" w:type="dxa"/>
              <w:left w:w="144" w:type="dxa"/>
              <w:bottom w:w="72" w:type="dxa"/>
              <w:right w:w="144" w:type="dxa"/>
            </w:tcMar>
            <w:vAlign w:val="center"/>
            <w:hideMark/>
          </w:tcPr>
          <w:p w14:paraId="7F87DAAC" w14:textId="77777777" w:rsidR="009B5317" w:rsidRPr="008238AF" w:rsidRDefault="009B5317" w:rsidP="00F32297">
            <w:pPr>
              <w:pStyle w:val="biao"/>
              <w:rPr>
                <w:color w:val="000000" w:themeColor="text1"/>
              </w:rPr>
            </w:pPr>
            <w:r w:rsidRPr="008238AF">
              <w:rPr>
                <w:rFonts w:hint="eastAsia"/>
                <w:color w:val="000000" w:themeColor="text1"/>
              </w:rPr>
              <w:t>内存管理</w:t>
            </w:r>
          </w:p>
        </w:tc>
        <w:tc>
          <w:tcPr>
            <w:tcW w:w="1676" w:type="pct"/>
            <w:shd w:val="clear" w:color="auto" w:fill="auto"/>
            <w:tcMar>
              <w:top w:w="72" w:type="dxa"/>
              <w:left w:w="144" w:type="dxa"/>
              <w:bottom w:w="72" w:type="dxa"/>
              <w:right w:w="144" w:type="dxa"/>
            </w:tcMar>
            <w:vAlign w:val="center"/>
            <w:hideMark/>
          </w:tcPr>
          <w:p w14:paraId="19DCF1F2" w14:textId="77777777" w:rsidR="009B5317" w:rsidRPr="008238AF" w:rsidRDefault="009B5317" w:rsidP="00F32297">
            <w:pPr>
              <w:pStyle w:val="biao"/>
              <w:rPr>
                <w:color w:val="000000" w:themeColor="text1"/>
              </w:rPr>
            </w:pPr>
            <w:r w:rsidRPr="008238AF">
              <w:rPr>
                <w:rFonts w:hint="eastAsia"/>
                <w:color w:val="000000" w:themeColor="text1"/>
              </w:rPr>
              <w:t>私有内存池/内存池</w:t>
            </w:r>
          </w:p>
        </w:tc>
        <w:tc>
          <w:tcPr>
            <w:tcW w:w="2414" w:type="pct"/>
            <w:shd w:val="clear" w:color="auto" w:fill="auto"/>
            <w:tcMar>
              <w:top w:w="72" w:type="dxa"/>
              <w:left w:w="144" w:type="dxa"/>
              <w:bottom w:w="72" w:type="dxa"/>
              <w:right w:w="144" w:type="dxa"/>
            </w:tcMar>
            <w:vAlign w:val="center"/>
            <w:hideMark/>
          </w:tcPr>
          <w:p w14:paraId="4C3A9553" w14:textId="77777777" w:rsidR="009B5317" w:rsidRPr="008238AF" w:rsidRDefault="009B5317" w:rsidP="00F32297">
            <w:pPr>
              <w:pStyle w:val="biao"/>
              <w:rPr>
                <w:color w:val="000000" w:themeColor="text1"/>
              </w:rPr>
            </w:pPr>
            <w:r w:rsidRPr="008238AF">
              <w:rPr>
                <w:rFonts w:hint="eastAsia"/>
                <w:color w:val="000000" w:themeColor="text1"/>
              </w:rPr>
              <w:t>无</w:t>
            </w:r>
          </w:p>
        </w:tc>
      </w:tr>
      <w:tr w:rsidR="009B5317" w:rsidRPr="008238AF" w14:paraId="214A5034" w14:textId="77777777" w:rsidTr="00F32297">
        <w:trPr>
          <w:trHeight w:val="57"/>
        </w:trPr>
        <w:tc>
          <w:tcPr>
            <w:tcW w:w="910" w:type="pct"/>
            <w:shd w:val="clear" w:color="auto" w:fill="auto"/>
            <w:tcMar>
              <w:top w:w="72" w:type="dxa"/>
              <w:left w:w="144" w:type="dxa"/>
              <w:bottom w:w="72" w:type="dxa"/>
              <w:right w:w="144" w:type="dxa"/>
            </w:tcMar>
            <w:vAlign w:val="center"/>
            <w:hideMark/>
          </w:tcPr>
          <w:p w14:paraId="7849CEAD" w14:textId="77777777" w:rsidR="009B5317" w:rsidRPr="008238AF" w:rsidRDefault="009B5317" w:rsidP="00F32297">
            <w:pPr>
              <w:pStyle w:val="biao"/>
              <w:rPr>
                <w:color w:val="000000" w:themeColor="text1"/>
              </w:rPr>
            </w:pPr>
            <w:r w:rsidRPr="008238AF">
              <w:rPr>
                <w:rFonts w:hint="eastAsia"/>
                <w:color w:val="000000" w:themeColor="text1"/>
              </w:rPr>
              <w:t>事务支持</w:t>
            </w:r>
          </w:p>
        </w:tc>
        <w:tc>
          <w:tcPr>
            <w:tcW w:w="1676" w:type="pct"/>
            <w:shd w:val="clear" w:color="auto" w:fill="auto"/>
            <w:tcMar>
              <w:top w:w="72" w:type="dxa"/>
              <w:left w:w="144" w:type="dxa"/>
              <w:bottom w:w="72" w:type="dxa"/>
              <w:right w:w="144" w:type="dxa"/>
            </w:tcMar>
            <w:vAlign w:val="center"/>
            <w:hideMark/>
          </w:tcPr>
          <w:p w14:paraId="428ABF74" w14:textId="77777777" w:rsidR="009B5317" w:rsidRPr="008238AF" w:rsidRDefault="009B5317" w:rsidP="00F32297">
            <w:pPr>
              <w:pStyle w:val="biao"/>
              <w:rPr>
                <w:color w:val="000000" w:themeColor="text1"/>
              </w:rPr>
            </w:pPr>
            <w:r w:rsidRPr="008238AF">
              <w:rPr>
                <w:rFonts w:hint="eastAsia"/>
                <w:color w:val="000000" w:themeColor="text1"/>
              </w:rPr>
              <w:t>不支持</w:t>
            </w:r>
          </w:p>
        </w:tc>
        <w:tc>
          <w:tcPr>
            <w:tcW w:w="2414" w:type="pct"/>
            <w:shd w:val="clear" w:color="auto" w:fill="auto"/>
            <w:tcMar>
              <w:top w:w="72" w:type="dxa"/>
              <w:left w:w="144" w:type="dxa"/>
              <w:bottom w:w="72" w:type="dxa"/>
              <w:right w:w="144" w:type="dxa"/>
            </w:tcMar>
            <w:vAlign w:val="center"/>
            <w:hideMark/>
          </w:tcPr>
          <w:p w14:paraId="5FDFA1AD" w14:textId="77777777" w:rsidR="009B5317" w:rsidRPr="008238AF" w:rsidRDefault="009B5317" w:rsidP="00F32297">
            <w:pPr>
              <w:pStyle w:val="biao"/>
              <w:rPr>
                <w:color w:val="000000" w:themeColor="text1"/>
              </w:rPr>
            </w:pPr>
            <w:r w:rsidRPr="008238AF">
              <w:rPr>
                <w:rFonts w:hint="eastAsia"/>
                <w:color w:val="000000" w:themeColor="text1"/>
              </w:rPr>
              <w:t>有限支持</w:t>
            </w:r>
          </w:p>
        </w:tc>
      </w:tr>
      <w:tr w:rsidR="009B5317" w:rsidRPr="008238AF" w14:paraId="501DE002" w14:textId="77777777" w:rsidTr="00F32297">
        <w:trPr>
          <w:trHeight w:val="57"/>
        </w:trPr>
        <w:tc>
          <w:tcPr>
            <w:tcW w:w="910" w:type="pct"/>
            <w:shd w:val="clear" w:color="auto" w:fill="auto"/>
            <w:tcMar>
              <w:top w:w="72" w:type="dxa"/>
              <w:left w:w="144" w:type="dxa"/>
              <w:bottom w:w="72" w:type="dxa"/>
              <w:right w:w="144" w:type="dxa"/>
            </w:tcMar>
            <w:vAlign w:val="center"/>
            <w:hideMark/>
          </w:tcPr>
          <w:p w14:paraId="3AF39303" w14:textId="77777777" w:rsidR="009B5317" w:rsidRPr="008238AF" w:rsidRDefault="009B5317" w:rsidP="00F32297">
            <w:pPr>
              <w:pStyle w:val="biao"/>
              <w:rPr>
                <w:color w:val="000000" w:themeColor="text1"/>
              </w:rPr>
            </w:pPr>
            <w:r w:rsidRPr="008238AF">
              <w:rPr>
                <w:rFonts w:hint="eastAsia"/>
                <w:color w:val="000000" w:themeColor="text1"/>
              </w:rPr>
              <w:t>数据容灾</w:t>
            </w:r>
          </w:p>
        </w:tc>
        <w:tc>
          <w:tcPr>
            <w:tcW w:w="1676" w:type="pct"/>
            <w:shd w:val="clear" w:color="auto" w:fill="auto"/>
            <w:tcMar>
              <w:top w:w="72" w:type="dxa"/>
              <w:left w:w="144" w:type="dxa"/>
              <w:bottom w:w="72" w:type="dxa"/>
              <w:right w:w="144" w:type="dxa"/>
            </w:tcMar>
            <w:vAlign w:val="center"/>
            <w:hideMark/>
          </w:tcPr>
          <w:p w14:paraId="2D5BB5CE" w14:textId="77777777" w:rsidR="009B5317" w:rsidRPr="008238AF" w:rsidRDefault="009B5317" w:rsidP="00F32297">
            <w:pPr>
              <w:pStyle w:val="biao"/>
              <w:rPr>
                <w:color w:val="000000" w:themeColor="text1"/>
              </w:rPr>
            </w:pPr>
            <w:r w:rsidRPr="008238AF">
              <w:rPr>
                <w:rFonts w:hint="eastAsia"/>
                <w:color w:val="000000" w:themeColor="text1"/>
              </w:rPr>
              <w:t>不支持，不能做数据恢复</w:t>
            </w:r>
          </w:p>
        </w:tc>
        <w:tc>
          <w:tcPr>
            <w:tcW w:w="2414" w:type="pct"/>
            <w:shd w:val="clear" w:color="auto" w:fill="auto"/>
            <w:tcMar>
              <w:top w:w="72" w:type="dxa"/>
              <w:left w:w="144" w:type="dxa"/>
              <w:bottom w:w="72" w:type="dxa"/>
              <w:right w:w="144" w:type="dxa"/>
            </w:tcMar>
            <w:vAlign w:val="center"/>
            <w:hideMark/>
          </w:tcPr>
          <w:p w14:paraId="325A5FE7" w14:textId="77777777" w:rsidR="009B5317" w:rsidRPr="008238AF" w:rsidRDefault="009B5317" w:rsidP="00F32297">
            <w:pPr>
              <w:pStyle w:val="biao"/>
              <w:rPr>
                <w:color w:val="000000" w:themeColor="text1"/>
              </w:rPr>
            </w:pPr>
            <w:r w:rsidRPr="008238AF">
              <w:rPr>
                <w:rFonts w:hint="eastAsia"/>
                <w:color w:val="000000" w:themeColor="text1"/>
              </w:rPr>
              <w:t>支持，可以在灾难发生时，恢复数据</w:t>
            </w:r>
          </w:p>
        </w:tc>
      </w:tr>
    </w:tbl>
    <w:p w14:paraId="25278452" w14:textId="77777777" w:rsidR="009B5317" w:rsidRPr="008238AF" w:rsidRDefault="009B5317" w:rsidP="009B5317">
      <w:pPr>
        <w:ind w:firstLine="420"/>
        <w:rPr>
          <w:color w:val="000000" w:themeColor="text1"/>
        </w:rPr>
      </w:pPr>
      <w:r w:rsidRPr="008238AF">
        <w:rPr>
          <w:rFonts w:hint="eastAsia"/>
          <w:color w:val="000000" w:themeColor="text1"/>
        </w:rPr>
        <w:t>Redis和Memcache都是将数据存放在内存中，都是内存数据库。他们都支持key-value数据类型。同时Memcache还可用于缓存其他东西，例如图片、视频等等，Redis还支持list、set、hash等数据结构的存储。</w:t>
      </w:r>
    </w:p>
    <w:p w14:paraId="780BFE39" w14:textId="77777777" w:rsidR="009B5317" w:rsidRPr="008238AF" w:rsidRDefault="009B5317" w:rsidP="009B5317">
      <w:pPr>
        <w:ind w:firstLine="420"/>
        <w:rPr>
          <w:color w:val="000000" w:themeColor="text1"/>
        </w:rPr>
      </w:pPr>
      <w:r w:rsidRPr="008238AF">
        <w:rPr>
          <w:rFonts w:hint="eastAsia"/>
          <w:color w:val="000000" w:themeColor="text1"/>
        </w:rPr>
        <w:t>Redis支持数据的持久化，可以将内存中的数据保持在磁盘中，重启的时候可以再次加载进行使用。Memcache挂掉之后，数据就没了。</w:t>
      </w:r>
    </w:p>
    <w:p w14:paraId="7F24D900" w14:textId="77777777" w:rsidR="009B5317" w:rsidRPr="008238AF" w:rsidRDefault="009B5317" w:rsidP="009B5317">
      <w:pPr>
        <w:ind w:firstLine="420"/>
        <w:rPr>
          <w:color w:val="000000" w:themeColor="text1"/>
        </w:rPr>
      </w:pPr>
      <w:r w:rsidRPr="008238AF">
        <w:rPr>
          <w:rFonts w:hint="eastAsia"/>
          <w:color w:val="000000" w:themeColor="text1"/>
        </w:rPr>
        <w:t>灾难恢复-Memcache挂掉后，数据不可恢复; Redis数据丢失后可以恢复。</w:t>
      </w:r>
    </w:p>
    <w:p w14:paraId="43A5BE6D" w14:textId="77777777" w:rsidR="009B5317" w:rsidRPr="008238AF" w:rsidRDefault="009B5317" w:rsidP="009B5317">
      <w:pPr>
        <w:ind w:firstLine="420"/>
        <w:rPr>
          <w:color w:val="000000" w:themeColor="text1"/>
        </w:rPr>
      </w:pPr>
      <w:r w:rsidRPr="008238AF">
        <w:rPr>
          <w:rFonts w:hint="eastAsia"/>
          <w:color w:val="000000" w:themeColor="text1"/>
        </w:rPr>
        <w:t>在Redis中，并不是所有的数据都一直存储在内存中的。这是和Memcache相比一个最大的区别。当物理内存用完时，Redis可以将一些很久没用到的value交换到磁盘。</w:t>
      </w:r>
    </w:p>
    <w:p w14:paraId="488724F4" w14:textId="77777777" w:rsidR="009B5317" w:rsidRPr="008238AF" w:rsidRDefault="009B5317" w:rsidP="009B5317">
      <w:pPr>
        <w:ind w:firstLine="420"/>
        <w:rPr>
          <w:color w:val="000000" w:themeColor="text1"/>
        </w:rPr>
      </w:pPr>
      <w:r w:rsidRPr="008238AF">
        <w:rPr>
          <w:rFonts w:hint="eastAsia"/>
          <w:color w:val="000000" w:themeColor="text1"/>
        </w:rPr>
        <w:t>Redis在很多方面支持数据库的特性，可以这样说他就是一个数据库系统，而Memcache只是简单地K/V缓存。</w:t>
      </w:r>
    </w:p>
    <w:p w14:paraId="03A177D1" w14:textId="77777777" w:rsidR="009B5317" w:rsidRPr="008238AF" w:rsidRDefault="009B5317" w:rsidP="009B5317">
      <w:pPr>
        <w:ind w:firstLine="420"/>
        <w:rPr>
          <w:color w:val="000000" w:themeColor="text1"/>
        </w:rPr>
      </w:pPr>
      <w:r w:rsidRPr="008238AF">
        <w:rPr>
          <w:rFonts w:hint="eastAsia"/>
          <w:color w:val="000000" w:themeColor="text1"/>
        </w:rPr>
        <w:t>所以在选择方面如果有持久方面的需求或对数据类型和处理有要求的应该选择Redis。</w:t>
      </w:r>
    </w:p>
    <w:p w14:paraId="647E31DD" w14:textId="77777777" w:rsidR="009B5317" w:rsidRPr="008238AF" w:rsidRDefault="009B5317" w:rsidP="009B5317">
      <w:pPr>
        <w:ind w:firstLine="420"/>
        <w:rPr>
          <w:color w:val="000000" w:themeColor="text1"/>
        </w:rPr>
      </w:pPr>
      <w:r w:rsidRPr="008238AF">
        <w:rPr>
          <w:rFonts w:hint="eastAsia"/>
          <w:color w:val="000000" w:themeColor="text1"/>
        </w:rPr>
        <w:t>如果简单的key/value存储应该选择Memcache。</w:t>
      </w:r>
    </w:p>
    <w:p w14:paraId="584BDA2E" w14:textId="40FC87F4" w:rsidR="009B5317" w:rsidRPr="008238AF" w:rsidRDefault="009B5317" w:rsidP="009B5317">
      <w:pPr>
        <w:ind w:firstLine="420"/>
        <w:rPr>
          <w:color w:val="000000" w:themeColor="text1"/>
        </w:rPr>
      </w:pPr>
      <w:r w:rsidRPr="008238AF">
        <w:rPr>
          <w:color w:val="000000" w:themeColor="text1"/>
        </w:rPr>
        <w:t>（</w:t>
      </w:r>
      <w:r w:rsidR="00461C52">
        <w:rPr>
          <w:rFonts w:hint="eastAsia"/>
          <w:color w:val="000000" w:themeColor="text1"/>
        </w:rPr>
        <w:t>5</w:t>
      </w:r>
      <w:r w:rsidRPr="008238AF">
        <w:rPr>
          <w:color w:val="000000" w:themeColor="text1"/>
        </w:rPr>
        <w:t>）</w:t>
      </w:r>
      <w:r w:rsidRPr="008238AF">
        <w:rPr>
          <w:rFonts w:hint="eastAsia"/>
          <w:color w:val="000000" w:themeColor="text1"/>
        </w:rPr>
        <w:t>Redis常见难题</w:t>
      </w:r>
    </w:p>
    <w:p w14:paraId="70FDE9F4" w14:textId="77777777" w:rsidR="009B5317" w:rsidRPr="008238AF" w:rsidRDefault="009B5317" w:rsidP="009B5317">
      <w:pPr>
        <w:ind w:firstLine="420"/>
        <w:rPr>
          <w:color w:val="000000" w:themeColor="text1"/>
        </w:rPr>
      </w:pPr>
      <w:r w:rsidRPr="008238AF">
        <w:rPr>
          <w:rFonts w:hint="eastAsia"/>
          <w:color w:val="000000" w:themeColor="text1"/>
        </w:rPr>
        <w:t>缓存雪崩：大部分缓存失效 -&gt; 数据库崩溃</w:t>
      </w:r>
    </w:p>
    <w:p w14:paraId="58052E46" w14:textId="77777777" w:rsidR="009B5317" w:rsidRPr="008238AF" w:rsidRDefault="009B5317" w:rsidP="009B5317">
      <w:pPr>
        <w:pStyle w:val="biao"/>
        <w:rPr>
          <w:color w:val="000000" w:themeColor="text1"/>
        </w:rPr>
      </w:pPr>
      <w:r w:rsidRPr="008238AF">
        <w:rPr>
          <w:noProof/>
          <w:color w:val="000000" w:themeColor="text1"/>
        </w:rPr>
        <mc:AlternateContent>
          <mc:Choice Requires="wps">
            <w:drawing>
              <wp:anchor distT="0" distB="0" distL="114300" distR="114300" simplePos="0" relativeHeight="251660288" behindDoc="0" locked="0" layoutInCell="1" allowOverlap="1" wp14:anchorId="53A8C3F4" wp14:editId="0C725CC2">
                <wp:simplePos x="0" y="0"/>
                <wp:positionH relativeFrom="column">
                  <wp:posOffset>2342267</wp:posOffset>
                </wp:positionH>
                <wp:positionV relativeFrom="paragraph">
                  <wp:posOffset>657225</wp:posOffset>
                </wp:positionV>
                <wp:extent cx="336550" cy="222250"/>
                <wp:effectExtent l="0" t="19050" r="44450" b="44450"/>
                <wp:wrapNone/>
                <wp:docPr id="316" name="右箭头 316"/>
                <wp:cNvGraphicFramePr/>
                <a:graphic xmlns:a="http://schemas.openxmlformats.org/drawingml/2006/main">
                  <a:graphicData uri="http://schemas.microsoft.com/office/word/2010/wordprocessingShape">
                    <wps:wsp>
                      <wps:cNvSpPr/>
                      <wps:spPr>
                        <a:xfrm>
                          <a:off x="0" y="0"/>
                          <a:ext cx="336550" cy="222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0CE16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16" o:spid="_x0000_s1026" type="#_x0000_t13" style="position:absolute;left:0;text-align:left;margin-left:184.45pt;margin-top:51.75pt;width:26.5pt;height: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" adj="14468" fillcolor="#5b9bd5 [3204]" strokecolor="#1f4d78 [1604]" strokeweight="1pt"/>
            </w:pict>
          </mc:Fallback>
        </mc:AlternateContent>
      </w:r>
      <w:r w:rsidRPr="008238AF">
        <w:rPr>
          <w:color w:val="000000" w:themeColor="text1"/>
        </w:rPr>
        <w:object w:dxaOrig="2664" w:dyaOrig="2592" w14:anchorId="1A5D2E49">
          <v:shape id="_x0000_i1050" type="#_x0000_t75" style="width:90.75pt;height:89.25pt" o:ole="">
            <v:imagedata r:id="rId94" o:title=""/>
          </v:shape>
          <o:OLEObject Type="Embed" ProgID="Visio.Drawing.15" ShapeID="_x0000_i1050" DrawAspect="Content" ObjectID="_1723890217" r:id="rId95"/>
        </w:object>
      </w:r>
      <w:r w:rsidRPr="008238AF">
        <w:rPr>
          <w:color w:val="000000" w:themeColor="text1"/>
        </w:rPr>
        <w:tab/>
      </w:r>
      <w:r w:rsidRPr="008238AF">
        <w:rPr>
          <w:color w:val="000000" w:themeColor="text1"/>
        </w:rPr>
        <w:tab/>
      </w:r>
      <w:r w:rsidRPr="008238AF">
        <w:rPr>
          <w:color w:val="000000" w:themeColor="text1"/>
        </w:rPr>
        <w:object w:dxaOrig="2664" w:dyaOrig="2592" w14:anchorId="03C555A7">
          <v:shape id="_x0000_i1051" type="#_x0000_t75" style="width:92.25pt;height:90.75pt" o:ole="">
            <v:imagedata r:id="rId96" o:title=""/>
          </v:shape>
          <o:OLEObject Type="Embed" ProgID="Visio.Drawing.15" ShapeID="_x0000_i1051" DrawAspect="Content" ObjectID="_1723890218" r:id="rId97"/>
        </w:object>
      </w:r>
    </w:p>
    <w:p w14:paraId="59CD1E5A" w14:textId="77777777" w:rsidR="009B5317" w:rsidRPr="008238AF" w:rsidRDefault="009B5317" w:rsidP="009B5317">
      <w:pPr>
        <w:ind w:firstLine="420"/>
        <w:rPr>
          <w:color w:val="000000" w:themeColor="text1"/>
        </w:rPr>
      </w:pPr>
      <w:r w:rsidRPr="008238AF">
        <w:rPr>
          <w:rFonts w:hint="eastAsia"/>
          <w:color w:val="000000" w:themeColor="text1"/>
        </w:rPr>
        <w:t>解决方案：</w:t>
      </w:r>
    </w:p>
    <w:p w14:paraId="2D124441" w14:textId="77777777" w:rsidR="009B5317" w:rsidRPr="008238AF" w:rsidRDefault="009B5317" w:rsidP="009B5317">
      <w:pPr>
        <w:ind w:firstLine="420"/>
        <w:rPr>
          <w:color w:val="000000" w:themeColor="text1"/>
        </w:rPr>
      </w:pPr>
      <w:r w:rsidRPr="008238AF">
        <w:rPr>
          <w:rFonts w:hint="eastAsia"/>
          <w:color w:val="000000" w:themeColor="text1"/>
        </w:rPr>
        <w:t>1、缓存的高可用性</w:t>
      </w:r>
    </w:p>
    <w:p w14:paraId="30D1381F" w14:textId="77777777" w:rsidR="009B5317" w:rsidRPr="008238AF" w:rsidRDefault="009B5317" w:rsidP="009B5317">
      <w:pPr>
        <w:ind w:firstLine="420"/>
        <w:rPr>
          <w:color w:val="000000" w:themeColor="text1"/>
        </w:rPr>
      </w:pPr>
      <w:r w:rsidRPr="008238AF">
        <w:rPr>
          <w:rFonts w:hint="eastAsia"/>
          <w:color w:val="000000" w:themeColor="text1"/>
        </w:rPr>
        <w:t>2、缓存降级</w:t>
      </w:r>
    </w:p>
    <w:p w14:paraId="6562D42D" w14:textId="77777777" w:rsidR="009B5317" w:rsidRPr="008238AF" w:rsidRDefault="009B5317" w:rsidP="009B5317">
      <w:pPr>
        <w:ind w:firstLine="420"/>
        <w:rPr>
          <w:color w:val="000000" w:themeColor="text1"/>
        </w:rPr>
      </w:pPr>
      <w:r w:rsidRPr="008238AF">
        <w:rPr>
          <w:rFonts w:hint="eastAsia"/>
          <w:color w:val="000000" w:themeColor="text1"/>
        </w:rPr>
        <w:t>3、Redis备份</w:t>
      </w:r>
    </w:p>
    <w:p w14:paraId="1B72B72A" w14:textId="77777777" w:rsidR="009B5317" w:rsidRPr="008238AF" w:rsidRDefault="009B5317" w:rsidP="009B5317">
      <w:pPr>
        <w:ind w:firstLine="420"/>
        <w:rPr>
          <w:color w:val="000000" w:themeColor="text1"/>
        </w:rPr>
      </w:pPr>
      <w:r w:rsidRPr="008238AF">
        <w:rPr>
          <w:rFonts w:hint="eastAsia"/>
          <w:color w:val="000000" w:themeColor="text1"/>
        </w:rPr>
        <w:t>4、提前演练</w:t>
      </w:r>
    </w:p>
    <w:p w14:paraId="1AE9808E" w14:textId="77777777" w:rsidR="009B5317" w:rsidRPr="008238AF" w:rsidRDefault="009B5317" w:rsidP="009B5317">
      <w:pPr>
        <w:ind w:firstLine="420"/>
        <w:rPr>
          <w:color w:val="000000" w:themeColor="text1"/>
        </w:rPr>
      </w:pPr>
      <w:r w:rsidRPr="008238AF">
        <w:rPr>
          <w:rFonts w:hint="eastAsia"/>
          <w:color w:val="000000" w:themeColor="text1"/>
        </w:rPr>
        <w:t>缓存穿透：查询无数据返回 -&gt; 直接查数据库</w:t>
      </w:r>
    </w:p>
    <w:p w14:paraId="0AF58734" w14:textId="77777777" w:rsidR="009B5317" w:rsidRPr="008238AF" w:rsidRDefault="009B5317" w:rsidP="009B5317">
      <w:pPr>
        <w:ind w:firstLine="420"/>
        <w:rPr>
          <w:color w:val="000000" w:themeColor="text1"/>
        </w:rPr>
      </w:pPr>
      <w:r w:rsidRPr="008238AF">
        <w:rPr>
          <w:rFonts w:hint="eastAsia"/>
          <w:color w:val="000000" w:themeColor="text1"/>
        </w:rPr>
        <w:t>解决方案：</w:t>
      </w:r>
    </w:p>
    <w:p w14:paraId="0850918A" w14:textId="77777777" w:rsidR="009B5317" w:rsidRPr="008238AF" w:rsidRDefault="009B5317" w:rsidP="009B5317">
      <w:pPr>
        <w:ind w:firstLine="420"/>
        <w:rPr>
          <w:color w:val="000000" w:themeColor="text1"/>
        </w:rPr>
      </w:pPr>
      <w:r w:rsidRPr="008238AF">
        <w:rPr>
          <w:rFonts w:hint="eastAsia"/>
          <w:color w:val="000000" w:themeColor="text1"/>
        </w:rPr>
        <w:t>1、如果查询结果为空，直接设置一个默认值存放到缓存，这样第二次到缓冲中获取就有值了。设置一个不超过5分钟的过期时间，以便能正常更新缓存。</w:t>
      </w:r>
    </w:p>
    <w:p w14:paraId="15EBFEBA" w14:textId="77777777" w:rsidR="009B5317" w:rsidRPr="008238AF" w:rsidRDefault="009B5317" w:rsidP="009B5317">
      <w:pPr>
        <w:ind w:firstLine="420"/>
        <w:rPr>
          <w:color w:val="000000" w:themeColor="text1"/>
        </w:rPr>
      </w:pPr>
      <w:r w:rsidRPr="008238AF">
        <w:rPr>
          <w:rFonts w:hint="eastAsia"/>
          <w:color w:val="000000" w:themeColor="text1"/>
        </w:rPr>
        <w:t>2、设置布隆过滤器，将所有可能存在的数据哈希到一个足够大的bitmap中，一个一定不存在的数据会被这个bitmap拦截掉，从避免了对底层存储系统的查询压力。</w:t>
      </w:r>
    </w:p>
    <w:p w14:paraId="1997E3C3" w14:textId="77777777" w:rsidR="009B5317" w:rsidRPr="008238AF" w:rsidRDefault="009B5317" w:rsidP="009B5317">
      <w:pPr>
        <w:ind w:firstLine="420"/>
        <w:rPr>
          <w:color w:val="000000" w:themeColor="text1"/>
        </w:rPr>
      </w:pPr>
      <w:r w:rsidRPr="008238AF">
        <w:rPr>
          <w:rFonts w:hint="eastAsia"/>
          <w:color w:val="000000" w:themeColor="text1"/>
        </w:rPr>
        <w:t>缓存预热：系统上线的后，将相关需要缓存数据直接加到缓存系统中。</w:t>
      </w:r>
    </w:p>
    <w:p w14:paraId="73098089" w14:textId="77777777" w:rsidR="009B5317" w:rsidRPr="008238AF" w:rsidRDefault="009B5317" w:rsidP="009B5317">
      <w:pPr>
        <w:ind w:firstLine="420"/>
        <w:rPr>
          <w:color w:val="000000" w:themeColor="text1"/>
        </w:rPr>
      </w:pPr>
      <w:r w:rsidRPr="008238AF">
        <w:rPr>
          <w:rFonts w:hint="eastAsia"/>
          <w:color w:val="000000" w:themeColor="text1"/>
        </w:rPr>
        <w:t>解决方案：</w:t>
      </w:r>
    </w:p>
    <w:p w14:paraId="4E94F9A9" w14:textId="77777777" w:rsidR="009B5317" w:rsidRPr="008238AF" w:rsidRDefault="009B5317" w:rsidP="009B5317">
      <w:pPr>
        <w:ind w:firstLine="420"/>
        <w:rPr>
          <w:color w:val="000000" w:themeColor="text1"/>
        </w:rPr>
      </w:pPr>
      <w:r w:rsidRPr="008238AF">
        <w:rPr>
          <w:rFonts w:hint="eastAsia"/>
          <w:color w:val="000000" w:themeColor="text1"/>
        </w:rPr>
        <w:t>1、直接写个缓存刷新页面，上线时手工操作。</w:t>
      </w:r>
    </w:p>
    <w:p w14:paraId="443AA5D5" w14:textId="77777777" w:rsidR="009B5317" w:rsidRPr="008238AF" w:rsidRDefault="009B5317" w:rsidP="009B5317">
      <w:pPr>
        <w:ind w:firstLine="420"/>
        <w:rPr>
          <w:color w:val="000000" w:themeColor="text1"/>
        </w:rPr>
      </w:pPr>
      <w:r w:rsidRPr="008238AF">
        <w:rPr>
          <w:rFonts w:hint="eastAsia"/>
          <w:color w:val="000000" w:themeColor="text1"/>
        </w:rPr>
        <w:t>2、数据量不大时，可以在项目启动的时候自动进行加载。</w:t>
      </w:r>
    </w:p>
    <w:p w14:paraId="18F8A344" w14:textId="77777777" w:rsidR="009B5317" w:rsidRPr="008238AF" w:rsidRDefault="009B5317" w:rsidP="009B5317">
      <w:pPr>
        <w:ind w:firstLine="420"/>
        <w:rPr>
          <w:color w:val="000000" w:themeColor="text1"/>
        </w:rPr>
      </w:pPr>
      <w:r w:rsidRPr="008238AF">
        <w:rPr>
          <w:rFonts w:hint="eastAsia"/>
          <w:color w:val="000000" w:themeColor="text1"/>
        </w:rPr>
        <w:t>3、定时刷新缓存。</w:t>
      </w:r>
    </w:p>
    <w:p w14:paraId="159C14BD" w14:textId="77777777" w:rsidR="009B5317" w:rsidRPr="008238AF" w:rsidRDefault="009B5317" w:rsidP="009B5317">
      <w:pPr>
        <w:ind w:firstLine="420"/>
        <w:rPr>
          <w:color w:val="000000" w:themeColor="text1"/>
        </w:rPr>
      </w:pPr>
      <w:r w:rsidRPr="008238AF">
        <w:rPr>
          <w:color w:val="000000" w:themeColor="text1"/>
        </w:rPr>
        <w:t>缓存更新</w:t>
      </w:r>
    </w:p>
    <w:p w14:paraId="1FD45082" w14:textId="77777777" w:rsidR="009B5317" w:rsidRPr="008238AF" w:rsidRDefault="009B5317" w:rsidP="009B5317">
      <w:pPr>
        <w:ind w:firstLine="420"/>
        <w:rPr>
          <w:color w:val="000000" w:themeColor="text1"/>
        </w:rPr>
      </w:pPr>
      <w:r w:rsidRPr="008238AF">
        <w:rPr>
          <w:rFonts w:hint="eastAsia"/>
          <w:color w:val="000000" w:themeColor="text1"/>
        </w:rPr>
        <w:t>除Redis系统自带的缓存失效策略，常见采用以下两种：</w:t>
      </w:r>
    </w:p>
    <w:p w14:paraId="2F214765" w14:textId="77777777" w:rsidR="009B5317" w:rsidRPr="008238AF" w:rsidRDefault="009B5317" w:rsidP="009B5317">
      <w:pPr>
        <w:ind w:firstLine="420"/>
        <w:rPr>
          <w:color w:val="000000" w:themeColor="text1"/>
        </w:rPr>
      </w:pPr>
      <w:r w:rsidRPr="008238AF">
        <w:rPr>
          <w:rFonts w:hint="eastAsia"/>
          <w:color w:val="000000" w:themeColor="text1"/>
        </w:rPr>
        <w:t>1、定时清理过期的缓存。</w:t>
      </w:r>
    </w:p>
    <w:p w14:paraId="2ABCC210" w14:textId="77777777" w:rsidR="009B5317" w:rsidRPr="008238AF" w:rsidRDefault="009B5317" w:rsidP="009B5317">
      <w:pPr>
        <w:ind w:firstLine="420"/>
        <w:rPr>
          <w:color w:val="000000" w:themeColor="text1"/>
        </w:rPr>
      </w:pPr>
      <w:r w:rsidRPr="008238AF">
        <w:rPr>
          <w:rFonts w:hint="eastAsia"/>
          <w:color w:val="000000" w:themeColor="text1"/>
        </w:rPr>
        <w:t>2、当有用户请求过来时，再判断这个请求所用到的缓存是否过期，过期的话就去底层系统得到新数据并更新缓存。</w:t>
      </w:r>
    </w:p>
    <w:p w14:paraId="266DA785" w14:textId="77777777" w:rsidR="009B5317" w:rsidRPr="008238AF" w:rsidRDefault="009B5317" w:rsidP="009B5317">
      <w:pPr>
        <w:ind w:firstLine="420"/>
        <w:rPr>
          <w:color w:val="000000" w:themeColor="text1"/>
        </w:rPr>
      </w:pPr>
      <w:r w:rsidRPr="008238AF">
        <w:rPr>
          <w:color w:val="000000" w:themeColor="text1"/>
        </w:rPr>
        <w:t>缓存降级</w:t>
      </w:r>
    </w:p>
    <w:p w14:paraId="57C06CA3" w14:textId="77777777" w:rsidR="009B5317" w:rsidRPr="008238AF" w:rsidRDefault="009B5317" w:rsidP="009B5317">
      <w:pPr>
        <w:ind w:firstLine="420"/>
        <w:rPr>
          <w:color w:val="000000" w:themeColor="text1"/>
        </w:rPr>
      </w:pPr>
      <w:r w:rsidRPr="008238AF">
        <w:rPr>
          <w:rFonts w:hint="eastAsia"/>
          <w:color w:val="000000" w:themeColor="text1"/>
        </w:rPr>
        <w:t>降级的目的是保证核心服务可用，即使是有损的，而且有些服务是无法降级的（如电商的购物流程等）</w:t>
      </w:r>
    </w:p>
    <w:p w14:paraId="0C148275" w14:textId="77777777" w:rsidR="009B5317" w:rsidRPr="008238AF" w:rsidRDefault="009B5317" w:rsidP="009B5317">
      <w:pPr>
        <w:ind w:firstLine="420"/>
        <w:rPr>
          <w:color w:val="000000" w:themeColor="text1"/>
        </w:rPr>
      </w:pPr>
      <w:r w:rsidRPr="008238AF">
        <w:rPr>
          <w:rFonts w:hint="eastAsia"/>
          <w:color w:val="000000" w:themeColor="text1"/>
        </w:rPr>
        <w:t>在进行降级之前要对系统进行梳理，从而梳理出哪些必须保护，哪些可降级。</w:t>
      </w:r>
    </w:p>
    <w:p w14:paraId="09DD82CC"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6</w:t>
      </w:r>
      <w:r w:rsidRPr="008238AF">
        <w:rPr>
          <w:color w:val="000000" w:themeColor="text1"/>
        </w:rPr>
        <w:t>）</w:t>
      </w:r>
      <w:r w:rsidRPr="008238AF">
        <w:rPr>
          <w:rFonts w:hint="eastAsia"/>
          <w:color w:val="000000" w:themeColor="text1"/>
        </w:rPr>
        <w:t>缓存与数据库的协作</w:t>
      </w:r>
    </w:p>
    <w:p w14:paraId="11EF79BE" w14:textId="77777777" w:rsidR="009B5317" w:rsidRPr="008238AF" w:rsidRDefault="009B5317" w:rsidP="009B5317">
      <w:pPr>
        <w:ind w:firstLine="420"/>
        <w:rPr>
          <w:color w:val="000000" w:themeColor="text1"/>
        </w:rPr>
      </w:pPr>
      <w:r w:rsidRPr="008238AF">
        <w:rPr>
          <w:color w:val="000000" w:themeColor="text1"/>
        </w:rPr>
        <w:t>数据库读取：</w:t>
      </w:r>
    </w:p>
    <w:p w14:paraId="2B1E3941" w14:textId="77777777" w:rsidR="009B5317" w:rsidRPr="008238AF" w:rsidRDefault="009B5317" w:rsidP="009B5317">
      <w:pPr>
        <w:ind w:firstLine="420"/>
        <w:rPr>
          <w:color w:val="000000" w:themeColor="text1"/>
        </w:rPr>
      </w:pPr>
      <w:r w:rsidRPr="008238AF">
        <w:rPr>
          <w:rFonts w:hint="eastAsia"/>
          <w:color w:val="000000" w:themeColor="text1"/>
        </w:rPr>
        <w:t>根据key从缓存读取；若缓存中没有，则根据key在数据库中查找；读取到“值”之后，更新缓存。</w:t>
      </w:r>
    </w:p>
    <w:p w14:paraId="4187342D" w14:textId="77777777" w:rsidR="009B5317" w:rsidRPr="008238AF" w:rsidRDefault="009B5317" w:rsidP="009B5317">
      <w:pPr>
        <w:ind w:firstLine="420"/>
        <w:rPr>
          <w:color w:val="000000" w:themeColor="text1"/>
        </w:rPr>
      </w:pPr>
      <w:r w:rsidRPr="008238AF">
        <w:rPr>
          <w:color w:val="000000" w:themeColor="text1"/>
        </w:rPr>
        <w:t>数据库写入</w:t>
      </w:r>
    </w:p>
    <w:p w14:paraId="7AE979B6" w14:textId="77777777" w:rsidR="009B5317" w:rsidRPr="008238AF" w:rsidRDefault="009B5317" w:rsidP="009B5317">
      <w:pPr>
        <w:ind w:firstLine="420"/>
        <w:rPr>
          <w:color w:val="000000" w:themeColor="text1"/>
        </w:rPr>
      </w:pPr>
      <w:r w:rsidRPr="008238AF">
        <w:rPr>
          <w:rFonts w:hint="eastAsia"/>
          <w:color w:val="000000" w:themeColor="text1"/>
        </w:rPr>
        <w:t>根据key值写数据库；根据key更新缓存。</w:t>
      </w:r>
    </w:p>
    <w:p w14:paraId="69EF3360"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7</w:t>
      </w:r>
      <w:r w:rsidRPr="008238AF">
        <w:rPr>
          <w:color w:val="000000" w:themeColor="text1"/>
        </w:rPr>
        <w:t>）</w:t>
      </w:r>
      <w:r w:rsidRPr="008238AF">
        <w:rPr>
          <w:rFonts w:hint="eastAsia"/>
          <w:color w:val="000000" w:themeColor="text1"/>
        </w:rPr>
        <w:t>R</w:t>
      </w:r>
      <w:r w:rsidRPr="008238AF">
        <w:rPr>
          <w:color w:val="000000" w:themeColor="text1"/>
        </w:rPr>
        <w:t>edis集群切片方式</w:t>
      </w:r>
    </w:p>
    <w:p w14:paraId="1892D83F" w14:textId="77777777" w:rsidR="009B5317" w:rsidRPr="008238AF" w:rsidRDefault="009B5317" w:rsidP="009B5317">
      <w:pPr>
        <w:pStyle w:val="biao"/>
        <w:rPr>
          <w:color w:val="000000" w:themeColor="text1"/>
        </w:rPr>
      </w:pPr>
      <w:r w:rsidRPr="008238AF">
        <w:rPr>
          <w:color w:val="000000" w:themeColor="text1"/>
        </w:rPr>
        <w:object w:dxaOrig="6444" w:dyaOrig="792" w14:anchorId="4473A4CF">
          <v:shape id="_x0000_i1052" type="#_x0000_t75" style="width:233.25pt;height:28.5pt" o:ole="">
            <v:imagedata r:id="rId98" o:title=""/>
          </v:shape>
          <o:OLEObject Type="Embed" ProgID="Visio.Drawing.15" ShapeID="_x0000_i1052" DrawAspect="Content" ObjectID="_1723890219" r:id="rId99"/>
        </w:objec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628"/>
        <w:gridCol w:w="6668"/>
      </w:tblGrid>
      <w:tr w:rsidR="009B5317" w:rsidRPr="008238AF" w14:paraId="6574DDBB" w14:textId="77777777" w:rsidTr="00F32297">
        <w:trPr>
          <w:trHeight w:val="20"/>
        </w:trPr>
        <w:tc>
          <w:tcPr>
            <w:tcW w:w="981" w:type="pct"/>
            <w:shd w:val="clear" w:color="auto" w:fill="auto"/>
            <w:tcMar>
              <w:top w:w="72" w:type="dxa"/>
              <w:left w:w="144" w:type="dxa"/>
              <w:bottom w:w="72" w:type="dxa"/>
              <w:right w:w="144" w:type="dxa"/>
            </w:tcMar>
            <w:vAlign w:val="center"/>
            <w:hideMark/>
          </w:tcPr>
          <w:p w14:paraId="547EB1B7" w14:textId="77777777" w:rsidR="009B5317" w:rsidRPr="008238AF" w:rsidRDefault="009B5317" w:rsidP="00F32297">
            <w:pPr>
              <w:pStyle w:val="biao"/>
              <w:rPr>
                <w:color w:val="000000" w:themeColor="text1"/>
              </w:rPr>
            </w:pPr>
            <w:r w:rsidRPr="008238AF">
              <w:rPr>
                <w:rFonts w:hint="eastAsia"/>
                <w:color w:val="000000" w:themeColor="text1"/>
              </w:rPr>
              <w:t>集群切片方式</w:t>
            </w:r>
          </w:p>
        </w:tc>
        <w:tc>
          <w:tcPr>
            <w:tcW w:w="4019" w:type="pct"/>
            <w:shd w:val="clear" w:color="auto" w:fill="auto"/>
            <w:tcMar>
              <w:top w:w="72" w:type="dxa"/>
              <w:left w:w="144" w:type="dxa"/>
              <w:bottom w:w="72" w:type="dxa"/>
              <w:right w:w="144" w:type="dxa"/>
            </w:tcMar>
            <w:vAlign w:val="center"/>
            <w:hideMark/>
          </w:tcPr>
          <w:p w14:paraId="1B74A89A" w14:textId="77777777" w:rsidR="009B5317" w:rsidRPr="008238AF" w:rsidRDefault="009B5317" w:rsidP="00F32297">
            <w:pPr>
              <w:pStyle w:val="biao"/>
              <w:rPr>
                <w:color w:val="000000" w:themeColor="text1"/>
              </w:rPr>
            </w:pPr>
            <w:r w:rsidRPr="008238AF">
              <w:rPr>
                <w:rFonts w:hint="eastAsia"/>
                <w:color w:val="000000" w:themeColor="text1"/>
              </w:rPr>
              <w:t>核心特点</w:t>
            </w:r>
          </w:p>
        </w:tc>
      </w:tr>
      <w:tr w:rsidR="009B5317" w:rsidRPr="008238AF" w14:paraId="0F757F71" w14:textId="77777777" w:rsidTr="00F32297">
        <w:trPr>
          <w:trHeight w:val="20"/>
        </w:trPr>
        <w:tc>
          <w:tcPr>
            <w:tcW w:w="981" w:type="pct"/>
            <w:shd w:val="clear" w:color="auto" w:fill="auto"/>
            <w:tcMar>
              <w:top w:w="72" w:type="dxa"/>
              <w:left w:w="144" w:type="dxa"/>
              <w:bottom w:w="72" w:type="dxa"/>
              <w:right w:w="144" w:type="dxa"/>
            </w:tcMar>
            <w:vAlign w:val="center"/>
            <w:hideMark/>
          </w:tcPr>
          <w:p w14:paraId="4F6B3B34" w14:textId="77777777" w:rsidR="009B5317" w:rsidRPr="008238AF" w:rsidRDefault="009B5317" w:rsidP="00F32297">
            <w:pPr>
              <w:pStyle w:val="biao"/>
              <w:rPr>
                <w:color w:val="000000" w:themeColor="text1"/>
              </w:rPr>
            </w:pPr>
            <w:r w:rsidRPr="008238AF">
              <w:rPr>
                <w:rFonts w:hint="eastAsia"/>
                <w:color w:val="000000" w:themeColor="text1"/>
              </w:rPr>
              <w:t>客户端分片</w:t>
            </w:r>
          </w:p>
        </w:tc>
        <w:tc>
          <w:tcPr>
            <w:tcW w:w="4019" w:type="pct"/>
            <w:shd w:val="clear" w:color="auto" w:fill="auto"/>
            <w:tcMar>
              <w:top w:w="72" w:type="dxa"/>
              <w:left w:w="144" w:type="dxa"/>
              <w:bottom w:w="72" w:type="dxa"/>
              <w:right w:w="144" w:type="dxa"/>
            </w:tcMar>
            <w:vAlign w:val="center"/>
            <w:hideMark/>
          </w:tcPr>
          <w:p w14:paraId="5FCB25C9" w14:textId="77777777" w:rsidR="009B5317" w:rsidRPr="008238AF" w:rsidRDefault="009B5317" w:rsidP="00F32297">
            <w:pPr>
              <w:pStyle w:val="biao"/>
              <w:rPr>
                <w:color w:val="000000" w:themeColor="text1"/>
              </w:rPr>
            </w:pPr>
            <w:r w:rsidRPr="008238AF">
              <w:rPr>
                <w:rFonts w:hint="eastAsia"/>
                <w:color w:val="000000" w:themeColor="text1"/>
              </w:rPr>
              <w:t>在客户端通过key的hash值对应到不同的服务器。</w:t>
            </w:r>
          </w:p>
        </w:tc>
      </w:tr>
      <w:tr w:rsidR="009B5317" w:rsidRPr="008238AF" w14:paraId="245A674C" w14:textId="77777777" w:rsidTr="00F32297">
        <w:trPr>
          <w:trHeight w:val="20"/>
        </w:trPr>
        <w:tc>
          <w:tcPr>
            <w:tcW w:w="981" w:type="pct"/>
            <w:shd w:val="clear" w:color="auto" w:fill="auto"/>
            <w:tcMar>
              <w:top w:w="72" w:type="dxa"/>
              <w:left w:w="144" w:type="dxa"/>
              <w:bottom w:w="72" w:type="dxa"/>
              <w:right w:w="144" w:type="dxa"/>
            </w:tcMar>
            <w:vAlign w:val="center"/>
            <w:hideMark/>
          </w:tcPr>
          <w:p w14:paraId="29A6C959" w14:textId="77777777" w:rsidR="009B5317" w:rsidRPr="008238AF" w:rsidRDefault="009B5317" w:rsidP="00F32297">
            <w:pPr>
              <w:pStyle w:val="biao"/>
              <w:rPr>
                <w:color w:val="000000" w:themeColor="text1"/>
              </w:rPr>
            </w:pPr>
            <w:r w:rsidRPr="008238AF">
              <w:rPr>
                <w:rFonts w:hint="eastAsia"/>
                <w:color w:val="000000" w:themeColor="text1"/>
              </w:rPr>
              <w:t>中间件实现分片</w:t>
            </w:r>
          </w:p>
        </w:tc>
        <w:tc>
          <w:tcPr>
            <w:tcW w:w="4019" w:type="pct"/>
            <w:shd w:val="clear" w:color="auto" w:fill="auto"/>
            <w:tcMar>
              <w:top w:w="72" w:type="dxa"/>
              <w:left w:w="144" w:type="dxa"/>
              <w:bottom w:w="72" w:type="dxa"/>
              <w:right w:w="144" w:type="dxa"/>
            </w:tcMar>
            <w:vAlign w:val="center"/>
            <w:hideMark/>
          </w:tcPr>
          <w:p w14:paraId="7E87371E" w14:textId="77777777" w:rsidR="009B5317" w:rsidRPr="008238AF" w:rsidRDefault="009B5317" w:rsidP="00F32297">
            <w:pPr>
              <w:pStyle w:val="biao"/>
              <w:rPr>
                <w:color w:val="000000" w:themeColor="text1"/>
              </w:rPr>
            </w:pPr>
            <w:r w:rsidRPr="008238AF">
              <w:rPr>
                <w:rFonts w:hint="eastAsia"/>
                <w:color w:val="000000" w:themeColor="text1"/>
              </w:rPr>
              <w:t>在应用软件和Redis中间，例如：Twemproxy、Codis等，由中间件实现服务到后台Redis节点的路由分派。</w:t>
            </w:r>
          </w:p>
        </w:tc>
      </w:tr>
      <w:tr w:rsidR="009B5317" w:rsidRPr="008238AF" w14:paraId="5AF14B36" w14:textId="77777777" w:rsidTr="00F32297">
        <w:trPr>
          <w:trHeight w:val="20"/>
        </w:trPr>
        <w:tc>
          <w:tcPr>
            <w:tcW w:w="981" w:type="pct"/>
            <w:shd w:val="clear" w:color="auto" w:fill="auto"/>
            <w:tcMar>
              <w:top w:w="72" w:type="dxa"/>
              <w:left w:w="144" w:type="dxa"/>
              <w:bottom w:w="72" w:type="dxa"/>
              <w:right w:w="144" w:type="dxa"/>
            </w:tcMar>
            <w:vAlign w:val="center"/>
            <w:hideMark/>
          </w:tcPr>
          <w:p w14:paraId="3B398994" w14:textId="77777777" w:rsidR="009B5317" w:rsidRPr="008238AF" w:rsidRDefault="009B5317" w:rsidP="00F32297">
            <w:pPr>
              <w:pStyle w:val="biao"/>
              <w:rPr>
                <w:color w:val="000000" w:themeColor="text1"/>
              </w:rPr>
            </w:pPr>
            <w:r w:rsidRPr="008238AF">
              <w:rPr>
                <w:rFonts w:hint="eastAsia"/>
                <w:color w:val="000000" w:themeColor="text1"/>
              </w:rPr>
              <w:t>客户端服务端协作分片</w:t>
            </w:r>
          </w:p>
        </w:tc>
        <w:tc>
          <w:tcPr>
            <w:tcW w:w="4019" w:type="pct"/>
            <w:shd w:val="clear" w:color="auto" w:fill="auto"/>
            <w:tcMar>
              <w:top w:w="72" w:type="dxa"/>
              <w:left w:w="144" w:type="dxa"/>
              <w:bottom w:w="72" w:type="dxa"/>
              <w:right w:w="144" w:type="dxa"/>
            </w:tcMar>
            <w:vAlign w:val="center"/>
            <w:hideMark/>
          </w:tcPr>
          <w:p w14:paraId="295FCABC" w14:textId="77777777" w:rsidR="009B5317" w:rsidRPr="008238AF" w:rsidRDefault="009B5317" w:rsidP="00F32297">
            <w:pPr>
              <w:pStyle w:val="biao"/>
              <w:rPr>
                <w:color w:val="000000" w:themeColor="text1"/>
              </w:rPr>
            </w:pPr>
            <w:r w:rsidRPr="008238AF">
              <w:rPr>
                <w:rFonts w:hint="eastAsia"/>
                <w:color w:val="000000" w:themeColor="text1"/>
              </w:rPr>
              <w:t>RedisCluster模式，客户端可采用一致性哈希，服务端提供错误节点的重定向服务slot上。不同的slot对应到不同服务器。</w:t>
            </w:r>
          </w:p>
        </w:tc>
      </w:tr>
    </w:tbl>
    <w:p w14:paraId="75DF4A4E" w14:textId="77777777" w:rsidR="009B5317" w:rsidRPr="008238AF" w:rsidRDefault="009B5317" w:rsidP="009B5317">
      <w:pPr>
        <w:ind w:firstLine="420"/>
        <w:rPr>
          <w:color w:val="000000" w:themeColor="text1"/>
        </w:rPr>
      </w:pPr>
      <w:r w:rsidRPr="008238AF">
        <w:rPr>
          <w:rFonts w:hint="eastAsia"/>
          <w:color w:val="000000" w:themeColor="text1"/>
        </w:rPr>
        <w:t>（8）Redis</w:t>
      </w:r>
      <w:r w:rsidRPr="008238AF">
        <w:rPr>
          <w:color w:val="000000" w:themeColor="text1"/>
        </w:rPr>
        <w:t>分布存储方案</w:t>
      </w:r>
    </w:p>
    <w:p w14:paraId="12327D90"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23867B6F" wp14:editId="793A09D1">
            <wp:extent cx="5400000" cy="1350154"/>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00" cy="1350154"/>
                    </a:xfrm>
                    <a:prstGeom prst="rect">
                      <a:avLst/>
                    </a:prstGeom>
                    <a:noFill/>
                  </pic:spPr>
                </pic:pic>
              </a:graphicData>
            </a:graphic>
          </wp:inline>
        </w:drawing>
      </w:r>
    </w:p>
    <w:p w14:paraId="3607AE17" w14:textId="77777777" w:rsidR="009B5317" w:rsidRPr="008238AF" w:rsidRDefault="009B5317" w:rsidP="009B5317">
      <w:pPr>
        <w:ind w:firstLine="420"/>
        <w:rPr>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884"/>
        <w:gridCol w:w="5412"/>
      </w:tblGrid>
      <w:tr w:rsidR="009B5317" w:rsidRPr="008238AF" w14:paraId="1E343840" w14:textId="77777777" w:rsidTr="00F32297">
        <w:trPr>
          <w:trHeight w:val="57"/>
        </w:trPr>
        <w:tc>
          <w:tcPr>
            <w:tcW w:w="1738" w:type="pct"/>
            <w:shd w:val="clear" w:color="auto" w:fill="auto"/>
            <w:tcMar>
              <w:top w:w="72" w:type="dxa"/>
              <w:left w:w="144" w:type="dxa"/>
              <w:bottom w:w="72" w:type="dxa"/>
              <w:right w:w="144" w:type="dxa"/>
            </w:tcMar>
            <w:vAlign w:val="center"/>
            <w:hideMark/>
          </w:tcPr>
          <w:p w14:paraId="5FAE8BB5" w14:textId="77777777" w:rsidR="009B5317" w:rsidRPr="008238AF" w:rsidRDefault="009B5317" w:rsidP="00F32297">
            <w:pPr>
              <w:pStyle w:val="biao"/>
              <w:rPr>
                <w:color w:val="000000" w:themeColor="text1"/>
              </w:rPr>
            </w:pPr>
            <w:r w:rsidRPr="008238AF">
              <w:rPr>
                <w:rFonts w:hint="eastAsia"/>
                <w:color w:val="000000" w:themeColor="text1"/>
              </w:rPr>
              <w:t>分布式存储方案</w:t>
            </w:r>
          </w:p>
        </w:tc>
        <w:tc>
          <w:tcPr>
            <w:tcW w:w="3262" w:type="pct"/>
            <w:shd w:val="clear" w:color="auto" w:fill="auto"/>
            <w:tcMar>
              <w:top w:w="72" w:type="dxa"/>
              <w:left w:w="144" w:type="dxa"/>
              <w:bottom w:w="72" w:type="dxa"/>
              <w:right w:w="144" w:type="dxa"/>
            </w:tcMar>
            <w:vAlign w:val="center"/>
            <w:hideMark/>
          </w:tcPr>
          <w:p w14:paraId="46329969" w14:textId="77777777" w:rsidR="009B5317" w:rsidRPr="008238AF" w:rsidRDefault="009B5317" w:rsidP="00F32297">
            <w:pPr>
              <w:pStyle w:val="biao"/>
              <w:rPr>
                <w:color w:val="000000" w:themeColor="text1"/>
              </w:rPr>
            </w:pPr>
            <w:r w:rsidRPr="008238AF">
              <w:rPr>
                <w:rFonts w:hint="eastAsia"/>
                <w:color w:val="000000" w:themeColor="text1"/>
              </w:rPr>
              <w:t>核心特点</w:t>
            </w:r>
          </w:p>
        </w:tc>
      </w:tr>
      <w:tr w:rsidR="009B5317" w:rsidRPr="008238AF" w14:paraId="343E666A" w14:textId="77777777" w:rsidTr="00F32297">
        <w:trPr>
          <w:trHeight w:val="57"/>
        </w:trPr>
        <w:tc>
          <w:tcPr>
            <w:tcW w:w="1738" w:type="pct"/>
            <w:shd w:val="clear" w:color="auto" w:fill="auto"/>
            <w:tcMar>
              <w:top w:w="72" w:type="dxa"/>
              <w:left w:w="144" w:type="dxa"/>
              <w:bottom w:w="72" w:type="dxa"/>
              <w:right w:w="144" w:type="dxa"/>
            </w:tcMar>
            <w:vAlign w:val="center"/>
            <w:hideMark/>
          </w:tcPr>
          <w:p w14:paraId="545EA054" w14:textId="77777777" w:rsidR="009B5317" w:rsidRPr="008238AF" w:rsidRDefault="009B5317" w:rsidP="00F32297">
            <w:pPr>
              <w:pStyle w:val="biao"/>
              <w:rPr>
                <w:color w:val="000000" w:themeColor="text1"/>
              </w:rPr>
            </w:pPr>
            <w:r w:rsidRPr="008238AF">
              <w:rPr>
                <w:rFonts w:hint="eastAsia"/>
                <w:color w:val="000000" w:themeColor="text1"/>
              </w:rPr>
              <w:t>主从（Master/Slave）模式</w:t>
            </w:r>
          </w:p>
        </w:tc>
        <w:tc>
          <w:tcPr>
            <w:tcW w:w="3262" w:type="pct"/>
            <w:shd w:val="clear" w:color="auto" w:fill="auto"/>
            <w:tcMar>
              <w:top w:w="72" w:type="dxa"/>
              <w:left w:w="144" w:type="dxa"/>
              <w:bottom w:w="72" w:type="dxa"/>
              <w:right w:w="144" w:type="dxa"/>
            </w:tcMar>
            <w:vAlign w:val="center"/>
            <w:hideMark/>
          </w:tcPr>
          <w:p w14:paraId="4D398F61" w14:textId="77777777" w:rsidR="009B5317" w:rsidRPr="008238AF" w:rsidRDefault="009B5317" w:rsidP="00F32297">
            <w:pPr>
              <w:pStyle w:val="biao"/>
              <w:rPr>
                <w:color w:val="000000" w:themeColor="text1"/>
              </w:rPr>
            </w:pPr>
            <w:r w:rsidRPr="008238AF">
              <w:rPr>
                <w:rFonts w:hint="eastAsia"/>
                <w:color w:val="000000" w:themeColor="text1"/>
              </w:rPr>
              <w:t>一主多从，故障时手动切换。</w:t>
            </w:r>
          </w:p>
        </w:tc>
      </w:tr>
      <w:tr w:rsidR="009B5317" w:rsidRPr="008238AF" w14:paraId="401CD632" w14:textId="77777777" w:rsidTr="00F32297">
        <w:trPr>
          <w:trHeight w:val="57"/>
        </w:trPr>
        <w:tc>
          <w:tcPr>
            <w:tcW w:w="1738" w:type="pct"/>
            <w:shd w:val="clear" w:color="auto" w:fill="auto"/>
            <w:tcMar>
              <w:top w:w="72" w:type="dxa"/>
              <w:left w:w="144" w:type="dxa"/>
              <w:bottom w:w="72" w:type="dxa"/>
              <w:right w:w="144" w:type="dxa"/>
            </w:tcMar>
            <w:vAlign w:val="center"/>
            <w:hideMark/>
          </w:tcPr>
          <w:p w14:paraId="58EBB2BE" w14:textId="77777777" w:rsidR="009B5317" w:rsidRPr="008238AF" w:rsidRDefault="009B5317" w:rsidP="00F32297">
            <w:pPr>
              <w:pStyle w:val="biao"/>
              <w:rPr>
                <w:color w:val="000000" w:themeColor="text1"/>
              </w:rPr>
            </w:pPr>
            <w:r w:rsidRPr="008238AF">
              <w:rPr>
                <w:rFonts w:hint="eastAsia"/>
                <w:color w:val="000000" w:themeColor="text1"/>
              </w:rPr>
              <w:t>哨兵（Sentinel）模式</w:t>
            </w:r>
          </w:p>
        </w:tc>
        <w:tc>
          <w:tcPr>
            <w:tcW w:w="3262" w:type="pct"/>
            <w:shd w:val="clear" w:color="auto" w:fill="auto"/>
            <w:tcMar>
              <w:top w:w="72" w:type="dxa"/>
              <w:left w:w="144" w:type="dxa"/>
              <w:bottom w:w="72" w:type="dxa"/>
              <w:right w:w="144" w:type="dxa"/>
            </w:tcMar>
            <w:vAlign w:val="center"/>
            <w:hideMark/>
          </w:tcPr>
          <w:p w14:paraId="653512BD" w14:textId="77777777" w:rsidR="009B5317" w:rsidRPr="008238AF" w:rsidRDefault="009B5317" w:rsidP="00F32297">
            <w:pPr>
              <w:pStyle w:val="biao"/>
              <w:rPr>
                <w:color w:val="000000" w:themeColor="text1"/>
              </w:rPr>
            </w:pPr>
            <w:r w:rsidRPr="008238AF">
              <w:rPr>
                <w:rFonts w:hint="eastAsia"/>
                <w:color w:val="000000" w:themeColor="text1"/>
              </w:rPr>
              <w:t>有哨兵的一主多从，主节点故障自动选择新的主节点。</w:t>
            </w:r>
          </w:p>
        </w:tc>
      </w:tr>
      <w:tr w:rsidR="009B5317" w:rsidRPr="008238AF" w14:paraId="63E951DE" w14:textId="77777777" w:rsidTr="00F32297">
        <w:trPr>
          <w:trHeight w:val="57"/>
        </w:trPr>
        <w:tc>
          <w:tcPr>
            <w:tcW w:w="1738" w:type="pct"/>
            <w:shd w:val="clear" w:color="auto" w:fill="auto"/>
            <w:tcMar>
              <w:top w:w="72" w:type="dxa"/>
              <w:left w:w="144" w:type="dxa"/>
              <w:bottom w:w="72" w:type="dxa"/>
              <w:right w:w="144" w:type="dxa"/>
            </w:tcMar>
            <w:vAlign w:val="center"/>
            <w:hideMark/>
          </w:tcPr>
          <w:p w14:paraId="2D520778" w14:textId="77777777" w:rsidR="009B5317" w:rsidRPr="008238AF" w:rsidRDefault="009B5317" w:rsidP="00F32297">
            <w:pPr>
              <w:pStyle w:val="biao"/>
              <w:rPr>
                <w:color w:val="000000" w:themeColor="text1"/>
              </w:rPr>
            </w:pPr>
            <w:r w:rsidRPr="008238AF">
              <w:rPr>
                <w:rFonts w:hint="eastAsia"/>
                <w:color w:val="000000" w:themeColor="text1"/>
              </w:rPr>
              <w:t>集群（Cluster）模式</w:t>
            </w:r>
          </w:p>
        </w:tc>
        <w:tc>
          <w:tcPr>
            <w:tcW w:w="3262" w:type="pct"/>
            <w:shd w:val="clear" w:color="auto" w:fill="auto"/>
            <w:tcMar>
              <w:top w:w="72" w:type="dxa"/>
              <w:left w:w="144" w:type="dxa"/>
              <w:bottom w:w="72" w:type="dxa"/>
              <w:right w:w="144" w:type="dxa"/>
            </w:tcMar>
            <w:vAlign w:val="center"/>
            <w:hideMark/>
          </w:tcPr>
          <w:p w14:paraId="3EF54F20" w14:textId="77777777" w:rsidR="009B5317" w:rsidRPr="008238AF" w:rsidRDefault="009B5317" w:rsidP="00F32297">
            <w:pPr>
              <w:pStyle w:val="biao"/>
              <w:rPr>
                <w:color w:val="000000" w:themeColor="text1"/>
              </w:rPr>
            </w:pPr>
            <w:r w:rsidRPr="008238AF">
              <w:rPr>
                <w:rFonts w:hint="eastAsia"/>
                <w:color w:val="000000" w:themeColor="text1"/>
              </w:rPr>
              <w:t>分节点对等集群，分slots，不同slots的信息存储到不同节点。</w:t>
            </w:r>
          </w:p>
        </w:tc>
      </w:tr>
    </w:tbl>
    <w:p w14:paraId="08F6AA49" w14:textId="77777777" w:rsidR="009B5317" w:rsidRPr="008238AF" w:rsidRDefault="009B5317" w:rsidP="009B5317">
      <w:pPr>
        <w:ind w:firstLine="420"/>
        <w:rPr>
          <w:color w:val="000000" w:themeColor="text1"/>
        </w:rPr>
      </w:pPr>
      <w:r w:rsidRPr="008238AF">
        <w:rPr>
          <w:rFonts w:hint="eastAsia"/>
          <w:color w:val="000000" w:themeColor="text1"/>
        </w:rPr>
        <w:t>（9）R</w:t>
      </w:r>
      <w:r w:rsidRPr="008238AF">
        <w:rPr>
          <w:color w:val="000000" w:themeColor="text1"/>
        </w:rPr>
        <w:t>edis分片方案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923"/>
        <w:gridCol w:w="2336"/>
        <w:gridCol w:w="4037"/>
      </w:tblGrid>
      <w:tr w:rsidR="009B5317" w:rsidRPr="008238AF" w14:paraId="2E153F7B" w14:textId="77777777" w:rsidTr="00F32297">
        <w:trPr>
          <w:trHeight w:val="20"/>
        </w:trPr>
        <w:tc>
          <w:tcPr>
            <w:tcW w:w="1159" w:type="pct"/>
            <w:shd w:val="clear" w:color="auto" w:fill="auto"/>
            <w:tcMar>
              <w:top w:w="72" w:type="dxa"/>
              <w:left w:w="144" w:type="dxa"/>
              <w:bottom w:w="72" w:type="dxa"/>
              <w:right w:w="144" w:type="dxa"/>
            </w:tcMar>
            <w:vAlign w:val="center"/>
            <w:hideMark/>
          </w:tcPr>
          <w:p w14:paraId="79EF76ED" w14:textId="77777777" w:rsidR="009B5317" w:rsidRPr="008238AF" w:rsidRDefault="009B5317" w:rsidP="00F32297">
            <w:pPr>
              <w:pStyle w:val="biao"/>
              <w:rPr>
                <w:color w:val="000000" w:themeColor="text1"/>
              </w:rPr>
            </w:pPr>
            <w:r w:rsidRPr="008238AF">
              <w:rPr>
                <w:rFonts w:hint="eastAsia"/>
                <w:color w:val="000000" w:themeColor="text1"/>
              </w:rPr>
              <w:t>分片方案</w:t>
            </w:r>
          </w:p>
        </w:tc>
        <w:tc>
          <w:tcPr>
            <w:tcW w:w="1408" w:type="pct"/>
            <w:shd w:val="clear" w:color="auto" w:fill="auto"/>
            <w:tcMar>
              <w:top w:w="72" w:type="dxa"/>
              <w:left w:w="144" w:type="dxa"/>
              <w:bottom w:w="72" w:type="dxa"/>
              <w:right w:w="144" w:type="dxa"/>
            </w:tcMar>
            <w:vAlign w:val="center"/>
            <w:hideMark/>
          </w:tcPr>
          <w:p w14:paraId="72B25C14" w14:textId="77777777" w:rsidR="009B5317" w:rsidRPr="008238AF" w:rsidRDefault="009B5317" w:rsidP="00F32297">
            <w:pPr>
              <w:pStyle w:val="biao"/>
              <w:rPr>
                <w:color w:val="000000" w:themeColor="text1"/>
              </w:rPr>
            </w:pPr>
            <w:r w:rsidRPr="008238AF">
              <w:rPr>
                <w:rFonts w:hint="eastAsia"/>
                <w:color w:val="000000" w:themeColor="text1"/>
              </w:rPr>
              <w:t>分片方式</w:t>
            </w:r>
          </w:p>
        </w:tc>
        <w:tc>
          <w:tcPr>
            <w:tcW w:w="2433" w:type="pct"/>
            <w:shd w:val="clear" w:color="auto" w:fill="auto"/>
            <w:tcMar>
              <w:top w:w="72" w:type="dxa"/>
              <w:left w:w="144" w:type="dxa"/>
              <w:bottom w:w="72" w:type="dxa"/>
              <w:right w:w="144" w:type="dxa"/>
            </w:tcMar>
            <w:vAlign w:val="center"/>
            <w:hideMark/>
          </w:tcPr>
          <w:p w14:paraId="3F836061" w14:textId="77777777" w:rsidR="009B5317" w:rsidRPr="008238AF" w:rsidRDefault="009B5317" w:rsidP="00F32297">
            <w:pPr>
              <w:pStyle w:val="biao"/>
              <w:rPr>
                <w:color w:val="000000" w:themeColor="text1"/>
              </w:rPr>
            </w:pPr>
            <w:r w:rsidRPr="008238AF">
              <w:rPr>
                <w:rFonts w:hint="eastAsia"/>
                <w:color w:val="000000" w:themeColor="text1"/>
              </w:rPr>
              <w:t>说明</w:t>
            </w:r>
          </w:p>
        </w:tc>
      </w:tr>
      <w:tr w:rsidR="009B5317" w:rsidRPr="008238AF" w14:paraId="5C04CAB3" w14:textId="77777777" w:rsidTr="00F32297">
        <w:trPr>
          <w:trHeight w:val="20"/>
        </w:trPr>
        <w:tc>
          <w:tcPr>
            <w:tcW w:w="1159" w:type="pct"/>
            <w:shd w:val="clear" w:color="auto" w:fill="auto"/>
            <w:tcMar>
              <w:top w:w="72" w:type="dxa"/>
              <w:left w:w="144" w:type="dxa"/>
              <w:bottom w:w="72" w:type="dxa"/>
              <w:right w:w="144" w:type="dxa"/>
            </w:tcMar>
            <w:vAlign w:val="center"/>
            <w:hideMark/>
          </w:tcPr>
          <w:p w14:paraId="00312E26" w14:textId="77777777" w:rsidR="009B5317" w:rsidRPr="008238AF" w:rsidRDefault="009B5317" w:rsidP="00F32297">
            <w:pPr>
              <w:pStyle w:val="biao"/>
              <w:rPr>
                <w:color w:val="000000" w:themeColor="text1"/>
              </w:rPr>
            </w:pPr>
            <w:r w:rsidRPr="008238AF">
              <w:rPr>
                <w:rFonts w:hint="eastAsia"/>
                <w:color w:val="000000" w:themeColor="text1"/>
              </w:rPr>
              <w:t>范围分片</w:t>
            </w:r>
          </w:p>
        </w:tc>
        <w:tc>
          <w:tcPr>
            <w:tcW w:w="1408" w:type="pct"/>
            <w:shd w:val="clear" w:color="auto" w:fill="auto"/>
            <w:tcMar>
              <w:top w:w="72" w:type="dxa"/>
              <w:left w:w="144" w:type="dxa"/>
              <w:bottom w:w="72" w:type="dxa"/>
              <w:right w:w="144" w:type="dxa"/>
            </w:tcMar>
            <w:vAlign w:val="center"/>
            <w:hideMark/>
          </w:tcPr>
          <w:p w14:paraId="79C420D2" w14:textId="77777777" w:rsidR="009B5317" w:rsidRPr="008238AF" w:rsidRDefault="009B5317" w:rsidP="00F32297">
            <w:pPr>
              <w:pStyle w:val="biao"/>
              <w:rPr>
                <w:color w:val="000000" w:themeColor="text1"/>
              </w:rPr>
            </w:pPr>
            <w:r w:rsidRPr="008238AF">
              <w:rPr>
                <w:rFonts w:hint="eastAsia"/>
                <w:color w:val="000000" w:themeColor="text1"/>
              </w:rPr>
              <w:t>按数据范围值来做分片</w:t>
            </w:r>
          </w:p>
        </w:tc>
        <w:tc>
          <w:tcPr>
            <w:tcW w:w="2433" w:type="pct"/>
            <w:shd w:val="clear" w:color="auto" w:fill="auto"/>
            <w:tcMar>
              <w:top w:w="72" w:type="dxa"/>
              <w:left w:w="144" w:type="dxa"/>
              <w:bottom w:w="72" w:type="dxa"/>
              <w:right w:w="144" w:type="dxa"/>
            </w:tcMar>
            <w:vAlign w:val="center"/>
            <w:hideMark/>
          </w:tcPr>
          <w:p w14:paraId="742C2142" w14:textId="77777777" w:rsidR="009B5317" w:rsidRPr="008238AF" w:rsidRDefault="009B5317" w:rsidP="00F32297">
            <w:pPr>
              <w:pStyle w:val="biao"/>
              <w:rPr>
                <w:color w:val="000000" w:themeColor="text1"/>
              </w:rPr>
            </w:pPr>
            <w:r w:rsidRPr="008238AF">
              <w:rPr>
                <w:rFonts w:hint="eastAsia"/>
                <w:color w:val="000000" w:themeColor="text1"/>
              </w:rPr>
              <w:t>例：按用户编号分片，0-999999映射到实例A；1000000-1999999映射到实例B。</w:t>
            </w:r>
          </w:p>
        </w:tc>
      </w:tr>
      <w:tr w:rsidR="009B5317" w:rsidRPr="008238AF" w14:paraId="027994C3" w14:textId="77777777" w:rsidTr="00F32297">
        <w:trPr>
          <w:trHeight w:val="20"/>
        </w:trPr>
        <w:tc>
          <w:tcPr>
            <w:tcW w:w="1159" w:type="pct"/>
            <w:shd w:val="clear" w:color="auto" w:fill="auto"/>
            <w:tcMar>
              <w:top w:w="72" w:type="dxa"/>
              <w:left w:w="144" w:type="dxa"/>
              <w:bottom w:w="72" w:type="dxa"/>
              <w:right w:w="144" w:type="dxa"/>
            </w:tcMar>
            <w:vAlign w:val="center"/>
            <w:hideMark/>
          </w:tcPr>
          <w:p w14:paraId="3EE11A41" w14:textId="77777777" w:rsidR="009B5317" w:rsidRPr="008238AF" w:rsidRDefault="009B5317" w:rsidP="00F32297">
            <w:pPr>
              <w:pStyle w:val="biao"/>
              <w:rPr>
                <w:color w:val="000000" w:themeColor="text1"/>
              </w:rPr>
            </w:pPr>
            <w:r w:rsidRPr="008238AF">
              <w:rPr>
                <w:rFonts w:hint="eastAsia"/>
                <w:color w:val="000000" w:themeColor="text1"/>
              </w:rPr>
              <w:t>哈希分片</w:t>
            </w:r>
          </w:p>
        </w:tc>
        <w:tc>
          <w:tcPr>
            <w:tcW w:w="1408" w:type="pct"/>
            <w:shd w:val="clear" w:color="auto" w:fill="auto"/>
            <w:tcMar>
              <w:top w:w="72" w:type="dxa"/>
              <w:left w:w="144" w:type="dxa"/>
              <w:bottom w:w="72" w:type="dxa"/>
              <w:right w:w="144" w:type="dxa"/>
            </w:tcMar>
            <w:vAlign w:val="center"/>
            <w:hideMark/>
          </w:tcPr>
          <w:p w14:paraId="5CB918A9" w14:textId="77777777" w:rsidR="009B5317" w:rsidRPr="008238AF" w:rsidRDefault="009B5317" w:rsidP="00F32297">
            <w:pPr>
              <w:pStyle w:val="biao"/>
              <w:rPr>
                <w:color w:val="000000" w:themeColor="text1"/>
              </w:rPr>
            </w:pPr>
            <w:r w:rsidRPr="008238AF">
              <w:rPr>
                <w:rFonts w:hint="eastAsia"/>
                <w:color w:val="000000" w:themeColor="text1"/>
              </w:rPr>
              <w:t>通过对key进行hash运算分片</w:t>
            </w:r>
          </w:p>
        </w:tc>
        <w:tc>
          <w:tcPr>
            <w:tcW w:w="2433" w:type="pct"/>
            <w:shd w:val="clear" w:color="auto" w:fill="auto"/>
            <w:tcMar>
              <w:top w:w="72" w:type="dxa"/>
              <w:left w:w="144" w:type="dxa"/>
              <w:bottom w:w="72" w:type="dxa"/>
              <w:right w:w="144" w:type="dxa"/>
            </w:tcMar>
            <w:vAlign w:val="center"/>
            <w:hideMark/>
          </w:tcPr>
          <w:p w14:paraId="43F3FE8F" w14:textId="77777777" w:rsidR="009B5317" w:rsidRPr="008238AF" w:rsidRDefault="009B5317" w:rsidP="00F32297">
            <w:pPr>
              <w:pStyle w:val="biao"/>
              <w:rPr>
                <w:color w:val="000000" w:themeColor="text1"/>
              </w:rPr>
            </w:pPr>
            <w:r w:rsidRPr="008238AF">
              <w:rPr>
                <w:rFonts w:hint="eastAsia"/>
                <w:color w:val="000000" w:themeColor="text1"/>
              </w:rPr>
              <w:t>可以把数据分配到不同实例，这类似于取余操作，余数相同的，放在一个实例上。</w:t>
            </w:r>
          </w:p>
        </w:tc>
      </w:tr>
      <w:tr w:rsidR="009B5317" w:rsidRPr="008238AF" w14:paraId="07BDB038" w14:textId="77777777" w:rsidTr="00F32297">
        <w:trPr>
          <w:trHeight w:val="20"/>
        </w:trPr>
        <w:tc>
          <w:tcPr>
            <w:tcW w:w="1159" w:type="pct"/>
            <w:shd w:val="clear" w:color="auto" w:fill="auto"/>
            <w:tcMar>
              <w:top w:w="72" w:type="dxa"/>
              <w:left w:w="144" w:type="dxa"/>
              <w:bottom w:w="72" w:type="dxa"/>
              <w:right w:w="144" w:type="dxa"/>
            </w:tcMar>
            <w:vAlign w:val="center"/>
            <w:hideMark/>
          </w:tcPr>
          <w:p w14:paraId="0D4CA408" w14:textId="77777777" w:rsidR="009B5317" w:rsidRPr="008238AF" w:rsidRDefault="009B5317" w:rsidP="00F32297">
            <w:pPr>
              <w:pStyle w:val="biao"/>
              <w:rPr>
                <w:color w:val="000000" w:themeColor="text1"/>
              </w:rPr>
            </w:pPr>
            <w:r w:rsidRPr="008238AF">
              <w:rPr>
                <w:rFonts w:hint="eastAsia"/>
                <w:color w:val="000000" w:themeColor="text1"/>
              </w:rPr>
              <w:t>一致性哈希分片</w:t>
            </w:r>
          </w:p>
        </w:tc>
        <w:tc>
          <w:tcPr>
            <w:tcW w:w="1408" w:type="pct"/>
            <w:shd w:val="clear" w:color="auto" w:fill="auto"/>
            <w:tcMar>
              <w:top w:w="72" w:type="dxa"/>
              <w:left w:w="144" w:type="dxa"/>
              <w:bottom w:w="72" w:type="dxa"/>
              <w:right w:w="144" w:type="dxa"/>
            </w:tcMar>
            <w:vAlign w:val="center"/>
            <w:hideMark/>
          </w:tcPr>
          <w:p w14:paraId="503D7A4F" w14:textId="77777777" w:rsidR="009B5317" w:rsidRPr="008238AF" w:rsidRDefault="009B5317" w:rsidP="00F32297">
            <w:pPr>
              <w:pStyle w:val="biao"/>
              <w:rPr>
                <w:color w:val="000000" w:themeColor="text1"/>
              </w:rPr>
            </w:pPr>
            <w:r w:rsidRPr="008238AF">
              <w:rPr>
                <w:rFonts w:hint="eastAsia"/>
                <w:color w:val="000000" w:themeColor="text1"/>
              </w:rPr>
              <w:t>哈希分片的改进</w:t>
            </w:r>
          </w:p>
        </w:tc>
        <w:tc>
          <w:tcPr>
            <w:tcW w:w="2433" w:type="pct"/>
            <w:shd w:val="clear" w:color="auto" w:fill="auto"/>
            <w:tcMar>
              <w:top w:w="72" w:type="dxa"/>
              <w:left w:w="144" w:type="dxa"/>
              <w:bottom w:w="72" w:type="dxa"/>
              <w:right w:w="144" w:type="dxa"/>
            </w:tcMar>
            <w:vAlign w:val="center"/>
            <w:hideMark/>
          </w:tcPr>
          <w:p w14:paraId="618A0A65" w14:textId="77777777" w:rsidR="009B5317" w:rsidRPr="008238AF" w:rsidRDefault="009B5317" w:rsidP="00F32297">
            <w:pPr>
              <w:pStyle w:val="biao"/>
              <w:rPr>
                <w:color w:val="000000" w:themeColor="text1"/>
              </w:rPr>
            </w:pPr>
            <w:r w:rsidRPr="008238AF">
              <w:rPr>
                <w:rFonts w:hint="eastAsia"/>
                <w:color w:val="000000" w:themeColor="text1"/>
              </w:rPr>
              <w:t>可以有效解决重新分配节点带来的无法命中问题。</w:t>
            </w:r>
          </w:p>
        </w:tc>
      </w:tr>
    </w:tbl>
    <w:p w14:paraId="00220BDB" w14:textId="6994AB43" w:rsidR="009B5317" w:rsidRDefault="009B5317" w:rsidP="002C222D">
      <w:pPr>
        <w:ind w:firstLine="420"/>
        <w:rPr>
          <w:color w:val="000000" w:themeColor="text1"/>
        </w:rPr>
      </w:pPr>
      <w:r w:rsidRPr="008238AF">
        <w:rPr>
          <w:color w:val="000000" w:themeColor="text1"/>
        </w:rPr>
        <w:t>（</w:t>
      </w:r>
      <w:r w:rsidRPr="008238AF">
        <w:rPr>
          <w:rFonts w:hint="eastAsia"/>
          <w:color w:val="000000" w:themeColor="text1"/>
        </w:rPr>
        <w:t>1</w:t>
      </w:r>
      <w:r w:rsidRPr="008238AF">
        <w:rPr>
          <w:color w:val="000000" w:themeColor="text1"/>
        </w:rPr>
        <w:t>0）</w:t>
      </w:r>
      <w:r w:rsidRPr="008238AF">
        <w:rPr>
          <w:rFonts w:hint="eastAsia"/>
          <w:color w:val="000000" w:themeColor="text1"/>
        </w:rPr>
        <w:t>Redis</w:t>
      </w:r>
      <w:r w:rsidRPr="008238AF">
        <w:rPr>
          <w:color w:val="000000" w:themeColor="text1"/>
        </w:rPr>
        <w:t>数据类型</w:t>
      </w:r>
    </w:p>
    <w:tbl>
      <w:tblPr>
        <w:tblW w:w="520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123"/>
        <w:gridCol w:w="4109"/>
        <w:gridCol w:w="2411"/>
      </w:tblGrid>
      <w:tr w:rsidR="00F802F6" w:rsidRPr="008238AF" w14:paraId="378FF2A1" w14:textId="77777777" w:rsidTr="002C222D">
        <w:trPr>
          <w:trHeight w:val="20"/>
        </w:trPr>
        <w:tc>
          <w:tcPr>
            <w:tcW w:w="1228" w:type="pct"/>
            <w:shd w:val="clear" w:color="auto" w:fill="auto"/>
            <w:tcMar>
              <w:top w:w="72" w:type="dxa"/>
              <w:left w:w="144" w:type="dxa"/>
              <w:bottom w:w="72" w:type="dxa"/>
              <w:right w:w="144" w:type="dxa"/>
            </w:tcMar>
            <w:vAlign w:val="center"/>
          </w:tcPr>
          <w:p w14:paraId="5CEF8C1F" w14:textId="504E46B3" w:rsidR="00F802F6" w:rsidRPr="008238AF" w:rsidRDefault="00F802F6" w:rsidP="00F802F6">
            <w:pPr>
              <w:pStyle w:val="biao"/>
              <w:rPr>
                <w:color w:val="000000" w:themeColor="text1"/>
              </w:rPr>
            </w:pPr>
            <w:r w:rsidRPr="00F802F6">
              <w:rPr>
                <w:rFonts w:hint="eastAsia"/>
                <w:color w:val="000000" w:themeColor="text1"/>
              </w:rPr>
              <w:t>类型</w:t>
            </w:r>
          </w:p>
        </w:tc>
        <w:tc>
          <w:tcPr>
            <w:tcW w:w="2377" w:type="pct"/>
            <w:shd w:val="clear" w:color="auto" w:fill="auto"/>
            <w:tcMar>
              <w:top w:w="72" w:type="dxa"/>
              <w:left w:w="144" w:type="dxa"/>
              <w:bottom w:w="72" w:type="dxa"/>
              <w:right w:w="144" w:type="dxa"/>
            </w:tcMar>
            <w:vAlign w:val="center"/>
            <w:hideMark/>
          </w:tcPr>
          <w:p w14:paraId="6CDF6331" w14:textId="5C01D500" w:rsidR="00F802F6" w:rsidRPr="008238AF" w:rsidRDefault="002C222D" w:rsidP="002C222D">
            <w:pPr>
              <w:pStyle w:val="biao"/>
              <w:rPr>
                <w:color w:val="000000" w:themeColor="text1"/>
              </w:rPr>
            </w:pPr>
            <w:r w:rsidRPr="002C222D">
              <w:rPr>
                <w:rFonts w:hint="eastAsia"/>
                <w:color w:val="000000" w:themeColor="text1"/>
              </w:rPr>
              <w:t>特点</w:t>
            </w:r>
          </w:p>
        </w:tc>
        <w:tc>
          <w:tcPr>
            <w:tcW w:w="1395" w:type="pct"/>
            <w:shd w:val="clear" w:color="auto" w:fill="auto"/>
            <w:tcMar>
              <w:top w:w="72" w:type="dxa"/>
              <w:left w:w="144" w:type="dxa"/>
              <w:bottom w:w="72" w:type="dxa"/>
              <w:right w:w="144" w:type="dxa"/>
            </w:tcMar>
            <w:vAlign w:val="center"/>
            <w:hideMark/>
          </w:tcPr>
          <w:p w14:paraId="50ED3826" w14:textId="647B6139" w:rsidR="00F802F6" w:rsidRPr="008238AF" w:rsidRDefault="002C222D" w:rsidP="002C222D">
            <w:pPr>
              <w:pStyle w:val="biao"/>
              <w:rPr>
                <w:color w:val="000000" w:themeColor="text1"/>
              </w:rPr>
            </w:pPr>
            <w:r w:rsidRPr="002C222D">
              <w:rPr>
                <w:rFonts w:hint="eastAsia"/>
                <w:color w:val="000000" w:themeColor="text1"/>
              </w:rPr>
              <w:t>示例</w:t>
            </w:r>
          </w:p>
        </w:tc>
      </w:tr>
      <w:tr w:rsidR="00F802F6" w:rsidRPr="008238AF" w14:paraId="4E2CCD34" w14:textId="77777777" w:rsidTr="002C222D">
        <w:trPr>
          <w:trHeight w:val="20"/>
        </w:trPr>
        <w:tc>
          <w:tcPr>
            <w:tcW w:w="1228" w:type="pct"/>
            <w:shd w:val="clear" w:color="auto" w:fill="auto"/>
            <w:tcMar>
              <w:top w:w="72" w:type="dxa"/>
              <w:left w:w="144" w:type="dxa"/>
              <w:bottom w:w="72" w:type="dxa"/>
              <w:right w:w="144" w:type="dxa"/>
            </w:tcMar>
            <w:vAlign w:val="center"/>
          </w:tcPr>
          <w:p w14:paraId="285BE8C0" w14:textId="0920F422" w:rsidR="00F802F6" w:rsidRPr="008238AF" w:rsidRDefault="00F802F6" w:rsidP="00F802F6">
            <w:pPr>
              <w:pStyle w:val="biao"/>
              <w:jc w:val="left"/>
              <w:rPr>
                <w:color w:val="000000" w:themeColor="text1"/>
              </w:rPr>
            </w:pPr>
            <w:r w:rsidRPr="00F802F6">
              <w:rPr>
                <w:color w:val="000000" w:themeColor="text1"/>
              </w:rPr>
              <w:t>String（字符串）</w:t>
            </w:r>
          </w:p>
        </w:tc>
        <w:tc>
          <w:tcPr>
            <w:tcW w:w="2377" w:type="pct"/>
            <w:shd w:val="clear" w:color="auto" w:fill="auto"/>
            <w:tcMar>
              <w:top w:w="72" w:type="dxa"/>
              <w:left w:w="144" w:type="dxa"/>
              <w:bottom w:w="72" w:type="dxa"/>
              <w:right w:w="144" w:type="dxa"/>
            </w:tcMar>
            <w:vAlign w:val="center"/>
          </w:tcPr>
          <w:p w14:paraId="68FCD48E" w14:textId="2D8B0259" w:rsidR="00F802F6" w:rsidRPr="008238AF" w:rsidRDefault="002C222D" w:rsidP="002C222D">
            <w:pPr>
              <w:pStyle w:val="biao"/>
              <w:jc w:val="left"/>
              <w:rPr>
                <w:color w:val="000000" w:themeColor="text1"/>
              </w:rPr>
            </w:pPr>
            <w:r w:rsidRPr="002C222D">
              <w:rPr>
                <w:color w:val="000000" w:themeColor="text1"/>
              </w:rPr>
              <w:t>存储二进制，任何类型数据，最大</w:t>
            </w:r>
            <w:r>
              <w:rPr>
                <w:color w:val="000000" w:themeColor="text1"/>
              </w:rPr>
              <w:t>512MB</w:t>
            </w:r>
          </w:p>
        </w:tc>
        <w:tc>
          <w:tcPr>
            <w:tcW w:w="1395" w:type="pct"/>
            <w:shd w:val="clear" w:color="auto" w:fill="auto"/>
            <w:tcMar>
              <w:top w:w="72" w:type="dxa"/>
              <w:left w:w="144" w:type="dxa"/>
              <w:bottom w:w="72" w:type="dxa"/>
              <w:right w:w="144" w:type="dxa"/>
            </w:tcMar>
            <w:vAlign w:val="center"/>
          </w:tcPr>
          <w:p w14:paraId="46733E60" w14:textId="5A5799AA" w:rsidR="00F802F6" w:rsidRPr="008238AF" w:rsidRDefault="002C222D" w:rsidP="002C222D">
            <w:pPr>
              <w:pStyle w:val="biao"/>
              <w:jc w:val="left"/>
              <w:rPr>
                <w:color w:val="000000" w:themeColor="text1"/>
              </w:rPr>
            </w:pPr>
            <w:r w:rsidRPr="002C222D">
              <w:rPr>
                <w:color w:val="000000" w:themeColor="text1"/>
              </w:rPr>
              <w:t>缓存，计数，共享</w:t>
            </w:r>
            <w:r>
              <w:rPr>
                <w:color w:val="000000" w:themeColor="text1"/>
              </w:rPr>
              <w:t>Session</w:t>
            </w:r>
          </w:p>
        </w:tc>
      </w:tr>
      <w:tr w:rsidR="00F802F6" w:rsidRPr="008238AF" w14:paraId="6F8CAEC2" w14:textId="77777777" w:rsidTr="002C222D">
        <w:trPr>
          <w:trHeight w:val="20"/>
        </w:trPr>
        <w:tc>
          <w:tcPr>
            <w:tcW w:w="1228" w:type="pct"/>
            <w:shd w:val="clear" w:color="auto" w:fill="auto"/>
            <w:tcMar>
              <w:top w:w="72" w:type="dxa"/>
              <w:left w:w="144" w:type="dxa"/>
              <w:bottom w:w="72" w:type="dxa"/>
              <w:right w:w="144" w:type="dxa"/>
            </w:tcMar>
            <w:vAlign w:val="center"/>
          </w:tcPr>
          <w:p w14:paraId="27C9260C" w14:textId="3ED83899" w:rsidR="00F802F6" w:rsidRPr="008238AF" w:rsidRDefault="00F802F6" w:rsidP="00F802F6">
            <w:pPr>
              <w:pStyle w:val="biao"/>
              <w:jc w:val="left"/>
              <w:rPr>
                <w:color w:val="000000" w:themeColor="text1"/>
              </w:rPr>
            </w:pPr>
            <w:r w:rsidRPr="00F802F6">
              <w:rPr>
                <w:color w:val="000000" w:themeColor="text1"/>
              </w:rPr>
              <w:t>Hash（字典）</w:t>
            </w:r>
          </w:p>
        </w:tc>
        <w:tc>
          <w:tcPr>
            <w:tcW w:w="2377" w:type="pct"/>
            <w:shd w:val="clear" w:color="auto" w:fill="auto"/>
            <w:tcMar>
              <w:top w:w="72" w:type="dxa"/>
              <w:left w:w="144" w:type="dxa"/>
              <w:bottom w:w="72" w:type="dxa"/>
              <w:right w:w="144" w:type="dxa"/>
            </w:tcMar>
            <w:vAlign w:val="center"/>
          </w:tcPr>
          <w:p w14:paraId="2D3FA75F" w14:textId="77777777" w:rsidR="002C222D" w:rsidRDefault="002C222D" w:rsidP="002C222D">
            <w:pPr>
              <w:pStyle w:val="biao"/>
              <w:jc w:val="left"/>
              <w:rPr>
                <w:color w:val="000000" w:themeColor="text1"/>
              </w:rPr>
            </w:pPr>
            <w:r w:rsidRPr="002C222D">
              <w:rPr>
                <w:color w:val="000000" w:themeColor="text1"/>
              </w:rPr>
              <w:t>无序字典，数组+链表，适合存对象</w:t>
            </w:r>
            <w:r>
              <w:rPr>
                <w:rFonts w:hint="eastAsia"/>
                <w:color w:val="000000" w:themeColor="text1"/>
              </w:rPr>
              <w:t>。</w:t>
            </w:r>
          </w:p>
          <w:p w14:paraId="6AC5723F" w14:textId="50468007" w:rsidR="00F802F6" w:rsidRPr="008238AF" w:rsidRDefault="002C222D" w:rsidP="002C222D">
            <w:pPr>
              <w:pStyle w:val="biao"/>
              <w:jc w:val="left"/>
              <w:rPr>
                <w:color w:val="000000" w:themeColor="text1"/>
              </w:rPr>
            </w:pPr>
            <w:r w:rsidRPr="002C222D">
              <w:rPr>
                <w:color w:val="000000" w:themeColor="text1"/>
              </w:rPr>
              <w:t>Key对应一个HashMap。针对一组数据</w:t>
            </w:r>
          </w:p>
        </w:tc>
        <w:tc>
          <w:tcPr>
            <w:tcW w:w="1395" w:type="pct"/>
            <w:shd w:val="clear" w:color="auto" w:fill="auto"/>
            <w:tcMar>
              <w:top w:w="72" w:type="dxa"/>
              <w:left w:w="144" w:type="dxa"/>
              <w:bottom w:w="72" w:type="dxa"/>
              <w:right w:w="144" w:type="dxa"/>
            </w:tcMar>
            <w:vAlign w:val="center"/>
          </w:tcPr>
          <w:p w14:paraId="33BCDD90" w14:textId="3F262FE5" w:rsidR="00F802F6" w:rsidRPr="008238AF" w:rsidRDefault="002C222D" w:rsidP="002C222D">
            <w:pPr>
              <w:pStyle w:val="biao"/>
              <w:jc w:val="left"/>
              <w:rPr>
                <w:color w:val="000000" w:themeColor="text1"/>
              </w:rPr>
            </w:pPr>
            <w:r w:rsidRPr="002C222D">
              <w:rPr>
                <w:color w:val="000000" w:themeColor="text1"/>
              </w:rPr>
              <w:t>存储、读取、修改用户属性</w:t>
            </w:r>
          </w:p>
        </w:tc>
      </w:tr>
      <w:tr w:rsidR="00F802F6" w:rsidRPr="008238AF" w14:paraId="66753811" w14:textId="77777777" w:rsidTr="002C222D">
        <w:trPr>
          <w:trHeight w:val="20"/>
        </w:trPr>
        <w:tc>
          <w:tcPr>
            <w:tcW w:w="1228" w:type="pct"/>
            <w:shd w:val="clear" w:color="auto" w:fill="auto"/>
            <w:tcMar>
              <w:top w:w="72" w:type="dxa"/>
              <w:left w:w="144" w:type="dxa"/>
              <w:bottom w:w="72" w:type="dxa"/>
              <w:right w:w="144" w:type="dxa"/>
            </w:tcMar>
            <w:vAlign w:val="center"/>
          </w:tcPr>
          <w:p w14:paraId="03193354" w14:textId="31235D40" w:rsidR="00F802F6" w:rsidRPr="008238AF" w:rsidRDefault="00F802F6" w:rsidP="00F802F6">
            <w:pPr>
              <w:pStyle w:val="biao"/>
              <w:jc w:val="left"/>
              <w:rPr>
                <w:color w:val="000000" w:themeColor="text1"/>
              </w:rPr>
            </w:pPr>
            <w:r w:rsidRPr="00F802F6">
              <w:rPr>
                <w:color w:val="000000" w:themeColor="text1"/>
              </w:rPr>
              <w:t>List（列表）</w:t>
            </w:r>
          </w:p>
        </w:tc>
        <w:tc>
          <w:tcPr>
            <w:tcW w:w="2377" w:type="pct"/>
            <w:shd w:val="clear" w:color="auto" w:fill="auto"/>
            <w:tcMar>
              <w:top w:w="72" w:type="dxa"/>
              <w:left w:w="144" w:type="dxa"/>
              <w:bottom w:w="72" w:type="dxa"/>
              <w:right w:w="144" w:type="dxa"/>
            </w:tcMar>
            <w:vAlign w:val="center"/>
          </w:tcPr>
          <w:p w14:paraId="78D2D1E3" w14:textId="286A35E2" w:rsidR="00F802F6" w:rsidRPr="008238AF" w:rsidRDefault="002C222D" w:rsidP="002C222D">
            <w:pPr>
              <w:pStyle w:val="biao"/>
              <w:jc w:val="left"/>
              <w:rPr>
                <w:color w:val="000000" w:themeColor="text1"/>
              </w:rPr>
            </w:pPr>
            <w:r w:rsidRPr="002C222D">
              <w:rPr>
                <w:color w:val="000000" w:themeColor="text1"/>
              </w:rPr>
              <w:t>双向链表，有序，增删快查询慢</w:t>
            </w:r>
            <w:r w:rsidRPr="008238AF">
              <w:rPr>
                <w:color w:val="000000" w:themeColor="text1"/>
              </w:rPr>
              <w:t xml:space="preserve"> </w:t>
            </w:r>
          </w:p>
        </w:tc>
        <w:tc>
          <w:tcPr>
            <w:tcW w:w="1395" w:type="pct"/>
            <w:shd w:val="clear" w:color="auto" w:fill="auto"/>
            <w:tcMar>
              <w:top w:w="72" w:type="dxa"/>
              <w:left w:w="144" w:type="dxa"/>
              <w:bottom w:w="72" w:type="dxa"/>
              <w:right w:w="144" w:type="dxa"/>
            </w:tcMar>
            <w:vAlign w:val="center"/>
          </w:tcPr>
          <w:p w14:paraId="4FC05FCD" w14:textId="77777777" w:rsidR="002C222D" w:rsidRDefault="002C222D" w:rsidP="00F802F6">
            <w:pPr>
              <w:pStyle w:val="biao"/>
              <w:jc w:val="left"/>
              <w:rPr>
                <w:color w:val="000000" w:themeColor="text1"/>
              </w:rPr>
            </w:pPr>
            <w:r w:rsidRPr="002C222D">
              <w:rPr>
                <w:color w:val="000000" w:themeColor="text1"/>
              </w:rPr>
              <w:t>消息队列，文章列表</w:t>
            </w:r>
          </w:p>
          <w:p w14:paraId="4ACAF065" w14:textId="4DD9D3B6" w:rsidR="00F802F6" w:rsidRPr="008238AF" w:rsidRDefault="002C222D" w:rsidP="002C222D">
            <w:pPr>
              <w:pStyle w:val="biao"/>
              <w:jc w:val="left"/>
              <w:rPr>
                <w:color w:val="000000" w:themeColor="text1"/>
              </w:rPr>
            </w:pPr>
            <w:r w:rsidRPr="002C222D">
              <w:rPr>
                <w:color w:val="000000" w:themeColor="text1"/>
              </w:rPr>
              <w:t>记录前N个最新登陆的用户ID列表</w:t>
            </w:r>
            <w:r w:rsidRPr="008238AF">
              <w:rPr>
                <w:color w:val="000000" w:themeColor="text1"/>
              </w:rPr>
              <w:t xml:space="preserve"> </w:t>
            </w:r>
          </w:p>
        </w:tc>
      </w:tr>
      <w:tr w:rsidR="00F802F6" w:rsidRPr="008238AF" w14:paraId="39FF2C5B" w14:textId="77777777" w:rsidTr="002C222D">
        <w:trPr>
          <w:trHeight w:val="20"/>
        </w:trPr>
        <w:tc>
          <w:tcPr>
            <w:tcW w:w="1228" w:type="pct"/>
            <w:shd w:val="clear" w:color="auto" w:fill="auto"/>
            <w:tcMar>
              <w:top w:w="72" w:type="dxa"/>
              <w:left w:w="144" w:type="dxa"/>
              <w:bottom w:w="72" w:type="dxa"/>
              <w:right w:w="144" w:type="dxa"/>
            </w:tcMar>
            <w:vAlign w:val="center"/>
          </w:tcPr>
          <w:p w14:paraId="06588133" w14:textId="0B760124" w:rsidR="00F802F6" w:rsidRPr="008238AF" w:rsidRDefault="00F802F6" w:rsidP="00F802F6">
            <w:pPr>
              <w:pStyle w:val="biao"/>
              <w:jc w:val="left"/>
              <w:rPr>
                <w:color w:val="000000" w:themeColor="text1"/>
              </w:rPr>
            </w:pPr>
            <w:r w:rsidRPr="00F802F6">
              <w:rPr>
                <w:color w:val="000000" w:themeColor="text1"/>
              </w:rPr>
              <w:t>Set（集合）</w:t>
            </w:r>
          </w:p>
        </w:tc>
        <w:tc>
          <w:tcPr>
            <w:tcW w:w="2377" w:type="pct"/>
            <w:shd w:val="clear" w:color="auto" w:fill="auto"/>
            <w:tcMar>
              <w:top w:w="72" w:type="dxa"/>
              <w:left w:w="144" w:type="dxa"/>
              <w:bottom w:w="72" w:type="dxa"/>
              <w:right w:w="144" w:type="dxa"/>
            </w:tcMar>
            <w:vAlign w:val="center"/>
          </w:tcPr>
          <w:p w14:paraId="18208740" w14:textId="77777777" w:rsidR="002C222D" w:rsidRDefault="002C222D" w:rsidP="002C222D">
            <w:pPr>
              <w:pStyle w:val="biao"/>
              <w:jc w:val="left"/>
              <w:rPr>
                <w:color w:val="000000" w:themeColor="text1"/>
              </w:rPr>
            </w:pPr>
            <w:r w:rsidRPr="002C222D">
              <w:rPr>
                <w:color w:val="000000" w:themeColor="text1"/>
              </w:rPr>
              <w:t>键值对无序，唯一</w:t>
            </w:r>
          </w:p>
          <w:p w14:paraId="0C612832" w14:textId="2B39E121" w:rsidR="00F802F6" w:rsidRPr="008238AF" w:rsidRDefault="002C222D" w:rsidP="002C222D">
            <w:pPr>
              <w:pStyle w:val="biao"/>
              <w:jc w:val="left"/>
              <w:rPr>
                <w:color w:val="000000" w:themeColor="text1"/>
              </w:rPr>
            </w:pPr>
            <w:r w:rsidRPr="002C222D">
              <w:rPr>
                <w:color w:val="000000" w:themeColor="text1"/>
              </w:rPr>
              <w:t>增删查复杂度均为</w:t>
            </w:r>
            <w:r>
              <w:rPr>
                <w:color w:val="000000" w:themeColor="text1"/>
              </w:rPr>
              <w:t>O</w:t>
            </w:r>
            <w:r w:rsidRPr="002C222D">
              <w:rPr>
                <w:color w:val="000000" w:themeColor="text1"/>
              </w:rPr>
              <w:t>（1）,支持交/并/差集操作</w:t>
            </w:r>
          </w:p>
        </w:tc>
        <w:tc>
          <w:tcPr>
            <w:tcW w:w="1395" w:type="pct"/>
            <w:shd w:val="clear" w:color="auto" w:fill="auto"/>
            <w:tcMar>
              <w:top w:w="72" w:type="dxa"/>
              <w:left w:w="144" w:type="dxa"/>
              <w:bottom w:w="72" w:type="dxa"/>
              <w:right w:w="144" w:type="dxa"/>
            </w:tcMar>
            <w:vAlign w:val="center"/>
          </w:tcPr>
          <w:p w14:paraId="064FAF27" w14:textId="58788FC0" w:rsidR="00F802F6" w:rsidRPr="008238AF" w:rsidRDefault="002C222D" w:rsidP="002C222D">
            <w:pPr>
              <w:pStyle w:val="biao"/>
              <w:jc w:val="left"/>
              <w:rPr>
                <w:color w:val="000000" w:themeColor="text1"/>
              </w:rPr>
            </w:pPr>
            <w:r w:rsidRPr="002C222D">
              <w:rPr>
                <w:color w:val="000000" w:themeColor="text1"/>
              </w:rPr>
              <w:t>独立IP，共同好爱，标签</w:t>
            </w:r>
          </w:p>
        </w:tc>
      </w:tr>
      <w:tr w:rsidR="00F802F6" w:rsidRPr="008238AF" w14:paraId="625DCFA4" w14:textId="77777777" w:rsidTr="002C222D">
        <w:trPr>
          <w:trHeight w:val="20"/>
        </w:trPr>
        <w:tc>
          <w:tcPr>
            <w:tcW w:w="1228" w:type="pct"/>
            <w:shd w:val="clear" w:color="auto" w:fill="auto"/>
            <w:tcMar>
              <w:top w:w="72" w:type="dxa"/>
              <w:left w:w="144" w:type="dxa"/>
              <w:bottom w:w="72" w:type="dxa"/>
              <w:right w:w="144" w:type="dxa"/>
            </w:tcMar>
            <w:vAlign w:val="center"/>
          </w:tcPr>
          <w:p w14:paraId="7CA9F08D" w14:textId="21390CE4" w:rsidR="00F802F6" w:rsidRPr="008238AF" w:rsidRDefault="00F802F6" w:rsidP="00F802F6">
            <w:pPr>
              <w:pStyle w:val="biao"/>
              <w:jc w:val="left"/>
              <w:rPr>
                <w:color w:val="000000" w:themeColor="text1"/>
              </w:rPr>
            </w:pPr>
            <w:r>
              <w:rPr>
                <w:color w:val="000000" w:themeColor="text1"/>
              </w:rPr>
              <w:t>Sorted Set</w:t>
            </w:r>
            <w:r w:rsidRPr="00F802F6">
              <w:rPr>
                <w:color w:val="000000" w:themeColor="text1"/>
              </w:rPr>
              <w:t>（有序集合）</w:t>
            </w:r>
          </w:p>
        </w:tc>
        <w:tc>
          <w:tcPr>
            <w:tcW w:w="2377" w:type="pct"/>
            <w:shd w:val="clear" w:color="auto" w:fill="auto"/>
            <w:tcMar>
              <w:top w:w="72" w:type="dxa"/>
              <w:left w:w="144" w:type="dxa"/>
              <w:bottom w:w="72" w:type="dxa"/>
              <w:right w:w="144" w:type="dxa"/>
            </w:tcMar>
            <w:vAlign w:val="center"/>
          </w:tcPr>
          <w:p w14:paraId="1E7E5A1E" w14:textId="5E950309" w:rsidR="00F802F6" w:rsidRPr="008238AF" w:rsidRDefault="002C222D" w:rsidP="00F802F6">
            <w:pPr>
              <w:pStyle w:val="biao"/>
              <w:jc w:val="left"/>
              <w:rPr>
                <w:color w:val="000000" w:themeColor="text1"/>
              </w:rPr>
            </w:pPr>
            <w:r w:rsidRPr="002C222D">
              <w:rPr>
                <w:color w:val="000000" w:themeColor="text1"/>
              </w:rPr>
              <w:t>键值对有序，唯一，自带按权重排序效果</w:t>
            </w:r>
          </w:p>
        </w:tc>
        <w:tc>
          <w:tcPr>
            <w:tcW w:w="1395" w:type="pct"/>
            <w:shd w:val="clear" w:color="auto" w:fill="auto"/>
            <w:tcMar>
              <w:top w:w="72" w:type="dxa"/>
              <w:left w:w="144" w:type="dxa"/>
              <w:bottom w:w="72" w:type="dxa"/>
              <w:right w:w="144" w:type="dxa"/>
            </w:tcMar>
            <w:vAlign w:val="center"/>
          </w:tcPr>
          <w:p w14:paraId="70540557" w14:textId="3C59FD56" w:rsidR="00F802F6" w:rsidRPr="008238AF" w:rsidRDefault="002C222D" w:rsidP="00F802F6">
            <w:pPr>
              <w:pStyle w:val="biao"/>
              <w:jc w:val="left"/>
              <w:rPr>
                <w:color w:val="000000" w:themeColor="text1"/>
              </w:rPr>
            </w:pPr>
            <w:r w:rsidRPr="002C222D">
              <w:rPr>
                <w:color w:val="000000" w:themeColor="text1"/>
              </w:rPr>
              <w:t>排行榜</w:t>
            </w:r>
          </w:p>
        </w:tc>
      </w:tr>
    </w:tbl>
    <w:p w14:paraId="7688108B" w14:textId="77777777" w:rsidR="00F802F6" w:rsidRPr="00F802F6" w:rsidRDefault="00F802F6" w:rsidP="009B5317">
      <w:pPr>
        <w:pStyle w:val="biao"/>
        <w:rPr>
          <w:color w:val="000000" w:themeColor="text1"/>
        </w:rPr>
      </w:pPr>
    </w:p>
    <w:p w14:paraId="352D841C"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1</w:t>
      </w:r>
      <w:r w:rsidRPr="008238AF">
        <w:rPr>
          <w:color w:val="000000" w:themeColor="text1"/>
        </w:rPr>
        <w:t>1）</w:t>
      </w:r>
      <w:r w:rsidRPr="008238AF">
        <w:rPr>
          <w:rFonts w:hint="eastAsia"/>
          <w:color w:val="000000" w:themeColor="text1"/>
        </w:rPr>
        <w:t>Re</w:t>
      </w:r>
      <w:r w:rsidRPr="008238AF">
        <w:rPr>
          <w:color w:val="000000" w:themeColor="text1"/>
        </w:rPr>
        <w:t>dis持久化</w:t>
      </w:r>
    </w:p>
    <w:p w14:paraId="2E31FED1" w14:textId="77777777" w:rsidR="009B5317" w:rsidRPr="008238AF" w:rsidRDefault="009B5317" w:rsidP="009B5317">
      <w:pPr>
        <w:ind w:firstLine="420"/>
        <w:rPr>
          <w:color w:val="000000" w:themeColor="text1"/>
        </w:rPr>
      </w:pPr>
      <w:r w:rsidRPr="008238AF">
        <w:rPr>
          <w:rFonts w:hint="eastAsia"/>
          <w:color w:val="000000" w:themeColor="text1"/>
        </w:rPr>
        <w:t>RDB：传统数据库中快照的思想。指定时间间隔将数据进行快照存储。</w:t>
      </w:r>
    </w:p>
    <w:p w14:paraId="4F095537" w14:textId="77777777" w:rsidR="009B5317" w:rsidRPr="008238AF" w:rsidRDefault="009B5317" w:rsidP="009B5317">
      <w:pPr>
        <w:ind w:firstLine="420"/>
        <w:rPr>
          <w:color w:val="000000" w:themeColor="text1"/>
        </w:rPr>
      </w:pPr>
      <w:r w:rsidRPr="008238AF">
        <w:rPr>
          <w:rFonts w:hint="eastAsia"/>
          <w:color w:val="000000" w:themeColor="text1"/>
        </w:rPr>
        <w:t>AOF：传统数据库中日志的思想，把每条改变数据集的命令追加到AOF文件末尾，这样出问题了，可以重新执行AOF文件中的命令来重建数据集。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732"/>
        <w:gridCol w:w="3161"/>
        <w:gridCol w:w="3403"/>
      </w:tblGrid>
      <w:tr w:rsidR="009B5317" w:rsidRPr="008238AF" w14:paraId="10EF8434" w14:textId="77777777" w:rsidTr="00F32297">
        <w:trPr>
          <w:trHeight w:val="57"/>
        </w:trPr>
        <w:tc>
          <w:tcPr>
            <w:tcW w:w="1043" w:type="pct"/>
            <w:shd w:val="clear" w:color="auto" w:fill="auto"/>
            <w:tcMar>
              <w:top w:w="30" w:type="dxa"/>
              <w:left w:w="52" w:type="dxa"/>
              <w:bottom w:w="30" w:type="dxa"/>
              <w:right w:w="52" w:type="dxa"/>
            </w:tcMar>
            <w:vAlign w:val="center"/>
            <w:hideMark/>
          </w:tcPr>
          <w:p w14:paraId="34170F26" w14:textId="77777777" w:rsidR="009B5317" w:rsidRPr="008238AF" w:rsidRDefault="009B5317" w:rsidP="00F32297">
            <w:pPr>
              <w:pStyle w:val="biao"/>
              <w:rPr>
                <w:color w:val="000000" w:themeColor="text1"/>
              </w:rPr>
            </w:pPr>
            <w:r w:rsidRPr="008238AF">
              <w:rPr>
                <w:rFonts w:hint="eastAsia"/>
                <w:color w:val="000000" w:themeColor="text1"/>
              </w:rPr>
              <w:t>对比维度</w:t>
            </w:r>
          </w:p>
        </w:tc>
        <w:tc>
          <w:tcPr>
            <w:tcW w:w="1905" w:type="pct"/>
            <w:shd w:val="clear" w:color="auto" w:fill="auto"/>
            <w:tcMar>
              <w:top w:w="30" w:type="dxa"/>
              <w:left w:w="52" w:type="dxa"/>
              <w:bottom w:w="30" w:type="dxa"/>
              <w:right w:w="52" w:type="dxa"/>
            </w:tcMar>
            <w:vAlign w:val="center"/>
            <w:hideMark/>
          </w:tcPr>
          <w:p w14:paraId="73ACFB6B" w14:textId="77777777" w:rsidR="009B5317" w:rsidRPr="008238AF" w:rsidRDefault="009B5317" w:rsidP="00F32297">
            <w:pPr>
              <w:pStyle w:val="biao"/>
              <w:rPr>
                <w:color w:val="000000" w:themeColor="text1"/>
              </w:rPr>
            </w:pPr>
            <w:r w:rsidRPr="008238AF">
              <w:rPr>
                <w:rFonts w:hint="eastAsia"/>
                <w:color w:val="000000" w:themeColor="text1"/>
              </w:rPr>
              <w:t>RDB持久化</w:t>
            </w:r>
          </w:p>
        </w:tc>
        <w:tc>
          <w:tcPr>
            <w:tcW w:w="2051" w:type="pct"/>
            <w:shd w:val="clear" w:color="auto" w:fill="auto"/>
            <w:tcMar>
              <w:top w:w="30" w:type="dxa"/>
              <w:left w:w="52" w:type="dxa"/>
              <w:bottom w:w="30" w:type="dxa"/>
              <w:right w:w="52" w:type="dxa"/>
            </w:tcMar>
            <w:vAlign w:val="center"/>
            <w:hideMark/>
          </w:tcPr>
          <w:p w14:paraId="4E36372C" w14:textId="77777777" w:rsidR="009B5317" w:rsidRPr="008238AF" w:rsidRDefault="009B5317" w:rsidP="00F32297">
            <w:pPr>
              <w:pStyle w:val="biao"/>
              <w:rPr>
                <w:color w:val="000000" w:themeColor="text1"/>
              </w:rPr>
            </w:pPr>
            <w:r w:rsidRPr="008238AF">
              <w:rPr>
                <w:rFonts w:hint="eastAsia"/>
                <w:color w:val="000000" w:themeColor="text1"/>
              </w:rPr>
              <w:t>AOF持久化</w:t>
            </w:r>
          </w:p>
        </w:tc>
      </w:tr>
      <w:tr w:rsidR="009B5317" w:rsidRPr="008238AF" w14:paraId="287B8717" w14:textId="77777777" w:rsidTr="00F32297">
        <w:trPr>
          <w:trHeight w:val="57"/>
        </w:trPr>
        <w:tc>
          <w:tcPr>
            <w:tcW w:w="1043" w:type="pct"/>
            <w:shd w:val="clear" w:color="auto" w:fill="auto"/>
            <w:tcMar>
              <w:top w:w="30" w:type="dxa"/>
              <w:left w:w="52" w:type="dxa"/>
              <w:bottom w:w="30" w:type="dxa"/>
              <w:right w:w="52" w:type="dxa"/>
            </w:tcMar>
            <w:vAlign w:val="center"/>
            <w:hideMark/>
          </w:tcPr>
          <w:p w14:paraId="4FAF83F9" w14:textId="77777777" w:rsidR="009B5317" w:rsidRPr="008238AF" w:rsidRDefault="009B5317" w:rsidP="00F32297">
            <w:pPr>
              <w:pStyle w:val="biao"/>
              <w:rPr>
                <w:color w:val="000000" w:themeColor="text1"/>
              </w:rPr>
            </w:pPr>
            <w:r w:rsidRPr="008238AF">
              <w:rPr>
                <w:rFonts w:hint="eastAsia"/>
                <w:color w:val="000000" w:themeColor="text1"/>
              </w:rPr>
              <w:t>备份量</w:t>
            </w:r>
          </w:p>
        </w:tc>
        <w:tc>
          <w:tcPr>
            <w:tcW w:w="1905" w:type="pct"/>
            <w:shd w:val="clear" w:color="auto" w:fill="auto"/>
            <w:tcMar>
              <w:top w:w="30" w:type="dxa"/>
              <w:left w:w="52" w:type="dxa"/>
              <w:bottom w:w="30" w:type="dxa"/>
              <w:right w:w="52" w:type="dxa"/>
            </w:tcMar>
            <w:vAlign w:val="center"/>
            <w:hideMark/>
          </w:tcPr>
          <w:p w14:paraId="1B66D36E" w14:textId="77777777" w:rsidR="009B5317" w:rsidRPr="008238AF" w:rsidRDefault="009B5317" w:rsidP="00F32297">
            <w:pPr>
              <w:pStyle w:val="biao"/>
              <w:rPr>
                <w:color w:val="000000" w:themeColor="text1"/>
              </w:rPr>
            </w:pPr>
            <w:r w:rsidRPr="008238AF">
              <w:rPr>
                <w:rFonts w:hint="eastAsia"/>
                <w:color w:val="000000" w:themeColor="text1"/>
              </w:rPr>
              <w:t>重量级的全量备份，保存整个数据库</w:t>
            </w:r>
          </w:p>
        </w:tc>
        <w:tc>
          <w:tcPr>
            <w:tcW w:w="2051" w:type="pct"/>
            <w:shd w:val="clear" w:color="auto" w:fill="auto"/>
            <w:tcMar>
              <w:top w:w="30" w:type="dxa"/>
              <w:left w:w="52" w:type="dxa"/>
              <w:bottom w:w="30" w:type="dxa"/>
              <w:right w:w="52" w:type="dxa"/>
            </w:tcMar>
            <w:vAlign w:val="center"/>
            <w:hideMark/>
          </w:tcPr>
          <w:p w14:paraId="52C9F2FC" w14:textId="77777777" w:rsidR="009B5317" w:rsidRPr="008238AF" w:rsidRDefault="009B5317" w:rsidP="00F32297">
            <w:pPr>
              <w:pStyle w:val="biao"/>
              <w:rPr>
                <w:color w:val="000000" w:themeColor="text1"/>
              </w:rPr>
            </w:pPr>
            <w:r w:rsidRPr="008238AF">
              <w:rPr>
                <w:rFonts w:hint="eastAsia"/>
                <w:color w:val="000000" w:themeColor="text1"/>
              </w:rPr>
              <w:t>轻量级增量备份，一次只保存一个修改命令</w:t>
            </w:r>
          </w:p>
        </w:tc>
      </w:tr>
      <w:tr w:rsidR="009B5317" w:rsidRPr="008238AF" w14:paraId="2C034E0C" w14:textId="77777777" w:rsidTr="00F32297">
        <w:trPr>
          <w:trHeight w:val="57"/>
        </w:trPr>
        <w:tc>
          <w:tcPr>
            <w:tcW w:w="1043" w:type="pct"/>
            <w:shd w:val="clear" w:color="auto" w:fill="auto"/>
            <w:tcMar>
              <w:top w:w="30" w:type="dxa"/>
              <w:left w:w="52" w:type="dxa"/>
              <w:bottom w:w="30" w:type="dxa"/>
              <w:right w:w="52" w:type="dxa"/>
            </w:tcMar>
            <w:vAlign w:val="center"/>
            <w:hideMark/>
          </w:tcPr>
          <w:p w14:paraId="25FA3328" w14:textId="77777777" w:rsidR="009B5317" w:rsidRPr="008238AF" w:rsidRDefault="009B5317" w:rsidP="00F32297">
            <w:pPr>
              <w:pStyle w:val="biao"/>
              <w:rPr>
                <w:color w:val="000000" w:themeColor="text1"/>
              </w:rPr>
            </w:pPr>
            <w:r w:rsidRPr="008238AF">
              <w:rPr>
                <w:rFonts w:hint="eastAsia"/>
                <w:color w:val="000000" w:themeColor="text1"/>
              </w:rPr>
              <w:t>保存间隔时间</w:t>
            </w:r>
          </w:p>
        </w:tc>
        <w:tc>
          <w:tcPr>
            <w:tcW w:w="1905" w:type="pct"/>
            <w:shd w:val="clear" w:color="auto" w:fill="auto"/>
            <w:tcMar>
              <w:top w:w="30" w:type="dxa"/>
              <w:left w:w="52" w:type="dxa"/>
              <w:bottom w:w="30" w:type="dxa"/>
              <w:right w:w="52" w:type="dxa"/>
            </w:tcMar>
            <w:vAlign w:val="center"/>
            <w:hideMark/>
          </w:tcPr>
          <w:p w14:paraId="0A89490C" w14:textId="77777777" w:rsidR="009B5317" w:rsidRPr="008238AF" w:rsidRDefault="009B5317" w:rsidP="00F32297">
            <w:pPr>
              <w:pStyle w:val="biao"/>
              <w:rPr>
                <w:color w:val="000000" w:themeColor="text1"/>
              </w:rPr>
            </w:pPr>
            <w:r w:rsidRPr="008238AF">
              <w:rPr>
                <w:rFonts w:hint="eastAsia"/>
                <w:color w:val="000000" w:themeColor="text1"/>
              </w:rPr>
              <w:t>保存间隔时间长</w:t>
            </w:r>
          </w:p>
        </w:tc>
        <w:tc>
          <w:tcPr>
            <w:tcW w:w="2051" w:type="pct"/>
            <w:shd w:val="clear" w:color="auto" w:fill="auto"/>
            <w:tcMar>
              <w:top w:w="30" w:type="dxa"/>
              <w:left w:w="52" w:type="dxa"/>
              <w:bottom w:w="30" w:type="dxa"/>
              <w:right w:w="52" w:type="dxa"/>
            </w:tcMar>
            <w:vAlign w:val="center"/>
            <w:hideMark/>
          </w:tcPr>
          <w:p w14:paraId="4FC3F7B9" w14:textId="77777777" w:rsidR="009B5317" w:rsidRPr="008238AF" w:rsidRDefault="009B5317" w:rsidP="00F32297">
            <w:pPr>
              <w:pStyle w:val="biao"/>
              <w:rPr>
                <w:color w:val="000000" w:themeColor="text1"/>
              </w:rPr>
            </w:pPr>
            <w:r w:rsidRPr="008238AF">
              <w:rPr>
                <w:rFonts w:hint="eastAsia"/>
                <w:color w:val="000000" w:themeColor="text1"/>
              </w:rPr>
              <w:t>保存间隔时间知，默认1秒</w:t>
            </w:r>
          </w:p>
        </w:tc>
      </w:tr>
      <w:tr w:rsidR="009B5317" w:rsidRPr="008238AF" w14:paraId="4AEDDA7F" w14:textId="77777777" w:rsidTr="00F32297">
        <w:trPr>
          <w:trHeight w:val="57"/>
        </w:trPr>
        <w:tc>
          <w:tcPr>
            <w:tcW w:w="1043" w:type="pct"/>
            <w:shd w:val="clear" w:color="auto" w:fill="auto"/>
            <w:tcMar>
              <w:top w:w="30" w:type="dxa"/>
              <w:left w:w="52" w:type="dxa"/>
              <w:bottom w:w="30" w:type="dxa"/>
              <w:right w:w="52" w:type="dxa"/>
            </w:tcMar>
            <w:vAlign w:val="center"/>
            <w:hideMark/>
          </w:tcPr>
          <w:p w14:paraId="15D5F409" w14:textId="77777777" w:rsidR="009B5317" w:rsidRPr="008238AF" w:rsidRDefault="009B5317" w:rsidP="00F32297">
            <w:pPr>
              <w:pStyle w:val="biao"/>
              <w:rPr>
                <w:color w:val="000000" w:themeColor="text1"/>
              </w:rPr>
            </w:pPr>
            <w:r w:rsidRPr="008238AF">
              <w:rPr>
                <w:rFonts w:hint="eastAsia"/>
                <w:color w:val="000000" w:themeColor="text1"/>
              </w:rPr>
              <w:t>还原速度</w:t>
            </w:r>
          </w:p>
        </w:tc>
        <w:tc>
          <w:tcPr>
            <w:tcW w:w="1905" w:type="pct"/>
            <w:shd w:val="clear" w:color="auto" w:fill="auto"/>
            <w:tcMar>
              <w:top w:w="30" w:type="dxa"/>
              <w:left w:w="52" w:type="dxa"/>
              <w:bottom w:w="30" w:type="dxa"/>
              <w:right w:w="52" w:type="dxa"/>
            </w:tcMar>
            <w:vAlign w:val="center"/>
            <w:hideMark/>
          </w:tcPr>
          <w:p w14:paraId="4BFFB04C" w14:textId="77777777" w:rsidR="009B5317" w:rsidRPr="008238AF" w:rsidRDefault="009B5317" w:rsidP="00F32297">
            <w:pPr>
              <w:pStyle w:val="biao"/>
              <w:rPr>
                <w:color w:val="000000" w:themeColor="text1"/>
              </w:rPr>
            </w:pPr>
            <w:r w:rsidRPr="008238AF">
              <w:rPr>
                <w:rFonts w:hint="eastAsia"/>
                <w:color w:val="000000" w:themeColor="text1"/>
              </w:rPr>
              <w:t>数据还原速度快</w:t>
            </w:r>
          </w:p>
        </w:tc>
        <w:tc>
          <w:tcPr>
            <w:tcW w:w="2051" w:type="pct"/>
            <w:shd w:val="clear" w:color="auto" w:fill="auto"/>
            <w:tcMar>
              <w:top w:w="30" w:type="dxa"/>
              <w:left w:w="52" w:type="dxa"/>
              <w:bottom w:w="30" w:type="dxa"/>
              <w:right w:w="52" w:type="dxa"/>
            </w:tcMar>
            <w:vAlign w:val="center"/>
            <w:hideMark/>
          </w:tcPr>
          <w:p w14:paraId="2B1B21D6" w14:textId="77777777" w:rsidR="009B5317" w:rsidRPr="008238AF" w:rsidRDefault="009B5317" w:rsidP="00F32297">
            <w:pPr>
              <w:pStyle w:val="biao"/>
              <w:rPr>
                <w:color w:val="000000" w:themeColor="text1"/>
              </w:rPr>
            </w:pPr>
            <w:r w:rsidRPr="008238AF">
              <w:rPr>
                <w:rFonts w:hint="eastAsia"/>
                <w:color w:val="000000" w:themeColor="text1"/>
              </w:rPr>
              <w:t>数据还原速度慢</w:t>
            </w:r>
          </w:p>
        </w:tc>
      </w:tr>
      <w:tr w:rsidR="009B5317" w:rsidRPr="008238AF" w14:paraId="7C24F9F8" w14:textId="77777777" w:rsidTr="00F32297">
        <w:trPr>
          <w:trHeight w:val="57"/>
        </w:trPr>
        <w:tc>
          <w:tcPr>
            <w:tcW w:w="1043" w:type="pct"/>
            <w:shd w:val="clear" w:color="auto" w:fill="auto"/>
            <w:tcMar>
              <w:top w:w="30" w:type="dxa"/>
              <w:left w:w="52" w:type="dxa"/>
              <w:bottom w:w="30" w:type="dxa"/>
              <w:right w:w="52" w:type="dxa"/>
            </w:tcMar>
            <w:vAlign w:val="center"/>
            <w:hideMark/>
          </w:tcPr>
          <w:p w14:paraId="21E4061E" w14:textId="77777777" w:rsidR="009B5317" w:rsidRPr="008238AF" w:rsidRDefault="009B5317" w:rsidP="00F32297">
            <w:pPr>
              <w:pStyle w:val="biao"/>
              <w:rPr>
                <w:color w:val="000000" w:themeColor="text1"/>
              </w:rPr>
            </w:pPr>
            <w:r w:rsidRPr="008238AF">
              <w:rPr>
                <w:rFonts w:hint="eastAsia"/>
                <w:color w:val="000000" w:themeColor="text1"/>
              </w:rPr>
              <w:t>阻塞情况</w:t>
            </w:r>
          </w:p>
        </w:tc>
        <w:tc>
          <w:tcPr>
            <w:tcW w:w="1905" w:type="pct"/>
            <w:shd w:val="clear" w:color="auto" w:fill="auto"/>
            <w:tcMar>
              <w:top w:w="30" w:type="dxa"/>
              <w:left w:w="52" w:type="dxa"/>
              <w:bottom w:w="30" w:type="dxa"/>
              <w:right w:w="52" w:type="dxa"/>
            </w:tcMar>
            <w:vAlign w:val="center"/>
            <w:hideMark/>
          </w:tcPr>
          <w:p w14:paraId="43CB676B" w14:textId="77777777" w:rsidR="009B5317" w:rsidRPr="008238AF" w:rsidRDefault="009B5317" w:rsidP="00F32297">
            <w:pPr>
              <w:pStyle w:val="biao"/>
              <w:rPr>
                <w:color w:val="000000" w:themeColor="text1"/>
              </w:rPr>
            </w:pPr>
            <w:r w:rsidRPr="008238AF">
              <w:rPr>
                <w:rFonts w:hint="eastAsia"/>
                <w:color w:val="000000" w:themeColor="text1"/>
              </w:rPr>
              <w:t>save会阻塞，但bgsave或者自动不会阻塞</w:t>
            </w:r>
          </w:p>
        </w:tc>
        <w:tc>
          <w:tcPr>
            <w:tcW w:w="2051" w:type="pct"/>
            <w:shd w:val="clear" w:color="auto" w:fill="auto"/>
            <w:tcMar>
              <w:top w:w="30" w:type="dxa"/>
              <w:left w:w="52" w:type="dxa"/>
              <w:bottom w:w="30" w:type="dxa"/>
              <w:right w:w="52" w:type="dxa"/>
            </w:tcMar>
            <w:vAlign w:val="center"/>
            <w:hideMark/>
          </w:tcPr>
          <w:p w14:paraId="6D4B4863" w14:textId="77777777" w:rsidR="009B5317" w:rsidRPr="008238AF" w:rsidRDefault="009B5317" w:rsidP="00F32297">
            <w:pPr>
              <w:pStyle w:val="biao"/>
              <w:rPr>
                <w:color w:val="000000" w:themeColor="text1"/>
              </w:rPr>
            </w:pPr>
            <w:r w:rsidRPr="008238AF">
              <w:rPr>
                <w:rFonts w:hint="eastAsia"/>
                <w:color w:val="000000" w:themeColor="text1"/>
              </w:rPr>
              <w:t>无论是平时还是AOF重写，都不会阻塞</w:t>
            </w:r>
          </w:p>
        </w:tc>
      </w:tr>
      <w:tr w:rsidR="009B5317" w:rsidRPr="008238AF" w14:paraId="3E0EBA62" w14:textId="77777777" w:rsidTr="00F32297">
        <w:trPr>
          <w:trHeight w:val="57"/>
        </w:trPr>
        <w:tc>
          <w:tcPr>
            <w:tcW w:w="1043" w:type="pct"/>
            <w:shd w:val="clear" w:color="auto" w:fill="auto"/>
            <w:tcMar>
              <w:top w:w="30" w:type="dxa"/>
              <w:left w:w="52" w:type="dxa"/>
              <w:bottom w:w="30" w:type="dxa"/>
              <w:right w:w="52" w:type="dxa"/>
            </w:tcMar>
            <w:vAlign w:val="center"/>
            <w:hideMark/>
          </w:tcPr>
          <w:p w14:paraId="3196909C" w14:textId="77777777" w:rsidR="009B5317" w:rsidRPr="008238AF" w:rsidRDefault="009B5317" w:rsidP="00F32297">
            <w:pPr>
              <w:pStyle w:val="biao"/>
              <w:rPr>
                <w:color w:val="000000" w:themeColor="text1"/>
              </w:rPr>
            </w:pPr>
            <w:r w:rsidRPr="008238AF">
              <w:rPr>
                <w:rFonts w:hint="eastAsia"/>
                <w:color w:val="000000" w:themeColor="text1"/>
              </w:rPr>
              <w:t>数据体积</w:t>
            </w:r>
          </w:p>
        </w:tc>
        <w:tc>
          <w:tcPr>
            <w:tcW w:w="1905" w:type="pct"/>
            <w:shd w:val="clear" w:color="auto" w:fill="auto"/>
            <w:tcMar>
              <w:top w:w="30" w:type="dxa"/>
              <w:left w:w="52" w:type="dxa"/>
              <w:bottom w:w="30" w:type="dxa"/>
              <w:right w:w="52" w:type="dxa"/>
            </w:tcMar>
            <w:vAlign w:val="center"/>
            <w:hideMark/>
          </w:tcPr>
          <w:p w14:paraId="783691B3" w14:textId="77777777" w:rsidR="009B5317" w:rsidRPr="008238AF" w:rsidRDefault="009B5317" w:rsidP="00F32297">
            <w:pPr>
              <w:pStyle w:val="biao"/>
              <w:rPr>
                <w:color w:val="000000" w:themeColor="text1"/>
              </w:rPr>
            </w:pPr>
            <w:r w:rsidRPr="008238AF">
              <w:rPr>
                <w:rFonts w:hint="eastAsia"/>
                <w:color w:val="000000" w:themeColor="text1"/>
              </w:rPr>
              <w:t>同等数据体积 : 小</w:t>
            </w:r>
          </w:p>
        </w:tc>
        <w:tc>
          <w:tcPr>
            <w:tcW w:w="2051" w:type="pct"/>
            <w:shd w:val="clear" w:color="auto" w:fill="auto"/>
            <w:tcMar>
              <w:top w:w="30" w:type="dxa"/>
              <w:left w:w="52" w:type="dxa"/>
              <w:bottom w:w="30" w:type="dxa"/>
              <w:right w:w="52" w:type="dxa"/>
            </w:tcMar>
            <w:vAlign w:val="center"/>
            <w:hideMark/>
          </w:tcPr>
          <w:p w14:paraId="608088D8" w14:textId="77777777" w:rsidR="009B5317" w:rsidRPr="008238AF" w:rsidRDefault="009B5317" w:rsidP="00F32297">
            <w:pPr>
              <w:pStyle w:val="biao"/>
              <w:rPr>
                <w:color w:val="000000" w:themeColor="text1"/>
              </w:rPr>
            </w:pPr>
            <w:r w:rsidRPr="008238AF">
              <w:rPr>
                <w:rFonts w:hint="eastAsia"/>
                <w:color w:val="000000" w:themeColor="text1"/>
              </w:rPr>
              <w:t>同等数据体积  : 大</w:t>
            </w:r>
          </w:p>
        </w:tc>
      </w:tr>
      <w:tr w:rsidR="009B5317" w:rsidRPr="008238AF" w14:paraId="48C9BC9B" w14:textId="77777777" w:rsidTr="00F32297">
        <w:trPr>
          <w:trHeight w:val="57"/>
        </w:trPr>
        <w:tc>
          <w:tcPr>
            <w:tcW w:w="1043" w:type="pct"/>
            <w:shd w:val="clear" w:color="auto" w:fill="auto"/>
            <w:tcMar>
              <w:top w:w="30" w:type="dxa"/>
              <w:left w:w="52" w:type="dxa"/>
              <w:bottom w:w="30" w:type="dxa"/>
              <w:right w:w="52" w:type="dxa"/>
            </w:tcMar>
            <w:vAlign w:val="center"/>
            <w:hideMark/>
          </w:tcPr>
          <w:p w14:paraId="56111B5D" w14:textId="77777777" w:rsidR="009B5317" w:rsidRPr="008238AF" w:rsidRDefault="009B5317" w:rsidP="00F32297">
            <w:pPr>
              <w:pStyle w:val="biao"/>
              <w:rPr>
                <w:color w:val="000000" w:themeColor="text1"/>
              </w:rPr>
            </w:pPr>
            <w:r w:rsidRPr="008238AF">
              <w:rPr>
                <w:rFonts w:hint="eastAsia"/>
                <w:color w:val="000000" w:themeColor="text1"/>
              </w:rPr>
              <w:t>安全性</w:t>
            </w:r>
          </w:p>
        </w:tc>
        <w:tc>
          <w:tcPr>
            <w:tcW w:w="1905" w:type="pct"/>
            <w:shd w:val="clear" w:color="auto" w:fill="auto"/>
            <w:tcMar>
              <w:top w:w="30" w:type="dxa"/>
              <w:left w:w="52" w:type="dxa"/>
              <w:bottom w:w="30" w:type="dxa"/>
              <w:right w:w="52" w:type="dxa"/>
            </w:tcMar>
            <w:vAlign w:val="center"/>
            <w:hideMark/>
          </w:tcPr>
          <w:p w14:paraId="6953AFDA" w14:textId="77777777" w:rsidR="009B5317" w:rsidRPr="008238AF" w:rsidRDefault="009B5317" w:rsidP="00F32297">
            <w:pPr>
              <w:pStyle w:val="biao"/>
              <w:rPr>
                <w:color w:val="000000" w:themeColor="text1"/>
              </w:rPr>
            </w:pPr>
            <w:r w:rsidRPr="008238AF">
              <w:rPr>
                <w:rFonts w:hint="eastAsia"/>
                <w:color w:val="000000" w:themeColor="text1"/>
              </w:rPr>
              <w:t>数据安全性 : 低，容易丢数据</w:t>
            </w:r>
          </w:p>
        </w:tc>
        <w:tc>
          <w:tcPr>
            <w:tcW w:w="2051" w:type="pct"/>
            <w:shd w:val="clear" w:color="auto" w:fill="auto"/>
            <w:tcMar>
              <w:top w:w="30" w:type="dxa"/>
              <w:left w:w="52" w:type="dxa"/>
              <w:bottom w:w="30" w:type="dxa"/>
              <w:right w:w="52" w:type="dxa"/>
            </w:tcMar>
            <w:vAlign w:val="center"/>
            <w:hideMark/>
          </w:tcPr>
          <w:p w14:paraId="4A8E1BB5" w14:textId="77777777" w:rsidR="009B5317" w:rsidRPr="008238AF" w:rsidRDefault="009B5317" w:rsidP="00F32297">
            <w:pPr>
              <w:pStyle w:val="biao"/>
              <w:rPr>
                <w:color w:val="000000" w:themeColor="text1"/>
              </w:rPr>
            </w:pPr>
            <w:r w:rsidRPr="008238AF">
              <w:rPr>
                <w:rFonts w:hint="eastAsia"/>
                <w:color w:val="000000" w:themeColor="text1"/>
              </w:rPr>
              <w:t>数据安全性 : 高，根据策略决定</w:t>
            </w:r>
          </w:p>
        </w:tc>
      </w:tr>
    </w:tbl>
    <w:p w14:paraId="7E555594" w14:textId="77777777" w:rsidR="009B5317" w:rsidRPr="008238AF" w:rsidRDefault="009B5317" w:rsidP="009B5317">
      <w:pPr>
        <w:ind w:firstLine="420"/>
        <w:rPr>
          <w:color w:val="000000" w:themeColor="text1"/>
        </w:rPr>
      </w:pPr>
      <w:r w:rsidRPr="008238AF">
        <w:rPr>
          <w:rFonts w:hint="eastAsia"/>
          <w:color w:val="000000" w:themeColor="text1"/>
        </w:rPr>
        <w:t>（1</w:t>
      </w:r>
      <w:r w:rsidRPr="008238AF">
        <w:rPr>
          <w:color w:val="000000" w:themeColor="text1"/>
        </w:rPr>
        <w:t>2</w:t>
      </w:r>
      <w:r w:rsidRPr="008238AF">
        <w:rPr>
          <w:rFonts w:hint="eastAsia"/>
          <w:color w:val="000000" w:themeColor="text1"/>
        </w:rPr>
        <w:t>）淘汰机制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646"/>
        <w:gridCol w:w="2064"/>
        <w:gridCol w:w="4586"/>
      </w:tblGrid>
      <w:tr w:rsidR="009B5317" w:rsidRPr="008238AF" w14:paraId="0D26E296" w14:textId="77777777" w:rsidTr="00F32297">
        <w:trPr>
          <w:trHeight w:val="20"/>
        </w:trPr>
        <w:tc>
          <w:tcPr>
            <w:tcW w:w="992" w:type="pct"/>
            <w:shd w:val="clear" w:color="auto" w:fill="auto"/>
            <w:tcMar>
              <w:top w:w="30" w:type="dxa"/>
              <w:left w:w="52" w:type="dxa"/>
              <w:bottom w:w="30" w:type="dxa"/>
              <w:right w:w="52" w:type="dxa"/>
            </w:tcMar>
            <w:vAlign w:val="center"/>
            <w:hideMark/>
          </w:tcPr>
          <w:p w14:paraId="2AC115B7" w14:textId="77777777" w:rsidR="009B5317" w:rsidRPr="008238AF" w:rsidRDefault="009B5317" w:rsidP="00F32297">
            <w:pPr>
              <w:pStyle w:val="biao"/>
              <w:rPr>
                <w:color w:val="000000" w:themeColor="text1"/>
              </w:rPr>
            </w:pPr>
            <w:r w:rsidRPr="008238AF">
              <w:rPr>
                <w:rFonts w:hint="eastAsia"/>
                <w:color w:val="000000" w:themeColor="text1"/>
              </w:rPr>
              <w:t>淘汰作用范围</w:t>
            </w:r>
          </w:p>
        </w:tc>
        <w:tc>
          <w:tcPr>
            <w:tcW w:w="1244" w:type="pct"/>
            <w:shd w:val="clear" w:color="auto" w:fill="auto"/>
            <w:tcMar>
              <w:top w:w="30" w:type="dxa"/>
              <w:left w:w="52" w:type="dxa"/>
              <w:bottom w:w="30" w:type="dxa"/>
              <w:right w:w="52" w:type="dxa"/>
            </w:tcMar>
            <w:vAlign w:val="center"/>
            <w:hideMark/>
          </w:tcPr>
          <w:p w14:paraId="4C6AC633" w14:textId="77777777" w:rsidR="009B5317" w:rsidRPr="008238AF" w:rsidRDefault="009B5317" w:rsidP="00F32297">
            <w:pPr>
              <w:pStyle w:val="biao"/>
              <w:rPr>
                <w:color w:val="000000" w:themeColor="text1"/>
              </w:rPr>
            </w:pPr>
            <w:r w:rsidRPr="008238AF">
              <w:rPr>
                <w:rFonts w:hint="eastAsia"/>
                <w:color w:val="000000" w:themeColor="text1"/>
              </w:rPr>
              <w:t>机制名</w:t>
            </w:r>
          </w:p>
        </w:tc>
        <w:tc>
          <w:tcPr>
            <w:tcW w:w="2765" w:type="pct"/>
            <w:shd w:val="clear" w:color="auto" w:fill="auto"/>
            <w:tcMar>
              <w:top w:w="30" w:type="dxa"/>
              <w:left w:w="52" w:type="dxa"/>
              <w:bottom w:w="30" w:type="dxa"/>
              <w:right w:w="52" w:type="dxa"/>
            </w:tcMar>
            <w:vAlign w:val="center"/>
            <w:hideMark/>
          </w:tcPr>
          <w:p w14:paraId="37427FA0" w14:textId="77777777" w:rsidR="009B5317" w:rsidRPr="008238AF" w:rsidRDefault="009B5317" w:rsidP="00F32297">
            <w:pPr>
              <w:pStyle w:val="biao"/>
              <w:rPr>
                <w:color w:val="000000" w:themeColor="text1"/>
              </w:rPr>
            </w:pPr>
            <w:r w:rsidRPr="008238AF">
              <w:rPr>
                <w:rFonts w:hint="eastAsia"/>
                <w:color w:val="000000" w:themeColor="text1"/>
              </w:rPr>
              <w:t>策略</w:t>
            </w:r>
          </w:p>
        </w:tc>
      </w:tr>
      <w:tr w:rsidR="009B5317" w:rsidRPr="008238AF" w14:paraId="01FC7AFD" w14:textId="77777777" w:rsidTr="00F32297">
        <w:trPr>
          <w:trHeight w:val="20"/>
        </w:trPr>
        <w:tc>
          <w:tcPr>
            <w:tcW w:w="992" w:type="pct"/>
            <w:shd w:val="clear" w:color="auto" w:fill="auto"/>
            <w:tcMar>
              <w:top w:w="30" w:type="dxa"/>
              <w:left w:w="52" w:type="dxa"/>
              <w:bottom w:w="30" w:type="dxa"/>
              <w:right w:w="52" w:type="dxa"/>
            </w:tcMar>
            <w:vAlign w:val="center"/>
            <w:hideMark/>
          </w:tcPr>
          <w:p w14:paraId="27CF5695" w14:textId="77777777" w:rsidR="009B5317" w:rsidRPr="008238AF" w:rsidRDefault="009B5317" w:rsidP="00F32297">
            <w:pPr>
              <w:pStyle w:val="biao"/>
              <w:rPr>
                <w:color w:val="000000" w:themeColor="text1"/>
              </w:rPr>
            </w:pPr>
            <w:r w:rsidRPr="008238AF">
              <w:rPr>
                <w:rFonts w:hint="eastAsia"/>
                <w:color w:val="000000" w:themeColor="text1"/>
              </w:rPr>
              <w:t>不淘汰</w:t>
            </w:r>
          </w:p>
        </w:tc>
        <w:tc>
          <w:tcPr>
            <w:tcW w:w="1244" w:type="pct"/>
            <w:shd w:val="clear" w:color="auto" w:fill="auto"/>
            <w:tcMar>
              <w:top w:w="30" w:type="dxa"/>
              <w:left w:w="52" w:type="dxa"/>
              <w:bottom w:w="30" w:type="dxa"/>
              <w:right w:w="52" w:type="dxa"/>
            </w:tcMar>
            <w:vAlign w:val="center"/>
            <w:hideMark/>
          </w:tcPr>
          <w:p w14:paraId="58394D8C" w14:textId="77777777" w:rsidR="009B5317" w:rsidRPr="008238AF" w:rsidRDefault="009B5317" w:rsidP="00F32297">
            <w:pPr>
              <w:pStyle w:val="biao"/>
              <w:rPr>
                <w:color w:val="000000" w:themeColor="text1"/>
              </w:rPr>
            </w:pPr>
            <w:r w:rsidRPr="008238AF">
              <w:rPr>
                <w:rFonts w:hint="eastAsia"/>
                <w:color w:val="000000" w:themeColor="text1"/>
              </w:rPr>
              <w:t>noeviction</w:t>
            </w:r>
          </w:p>
        </w:tc>
        <w:tc>
          <w:tcPr>
            <w:tcW w:w="2765" w:type="pct"/>
            <w:shd w:val="clear" w:color="auto" w:fill="auto"/>
            <w:tcMar>
              <w:top w:w="30" w:type="dxa"/>
              <w:left w:w="170" w:type="dxa"/>
              <w:bottom w:w="30" w:type="dxa"/>
              <w:right w:w="52" w:type="dxa"/>
            </w:tcMar>
            <w:vAlign w:val="center"/>
            <w:hideMark/>
          </w:tcPr>
          <w:p w14:paraId="2960CF46" w14:textId="77777777" w:rsidR="009B5317" w:rsidRPr="008238AF" w:rsidRDefault="009B5317" w:rsidP="00F32297">
            <w:pPr>
              <w:pStyle w:val="biao"/>
              <w:rPr>
                <w:color w:val="000000" w:themeColor="text1"/>
              </w:rPr>
            </w:pPr>
            <w:r w:rsidRPr="008238AF">
              <w:rPr>
                <w:rFonts w:hint="eastAsia"/>
                <w:color w:val="000000" w:themeColor="text1"/>
              </w:rPr>
              <w:t>禁止驱逐数据，内存不足以容纳新入数据时，新写入操作就会报错。系统默认的一种淘汰策略。</w:t>
            </w:r>
          </w:p>
        </w:tc>
      </w:tr>
      <w:tr w:rsidR="009B5317" w:rsidRPr="008238AF" w14:paraId="7989CD20" w14:textId="77777777" w:rsidTr="00F32297">
        <w:trPr>
          <w:trHeight w:val="20"/>
        </w:trPr>
        <w:tc>
          <w:tcPr>
            <w:tcW w:w="992" w:type="pct"/>
            <w:vMerge w:val="restart"/>
            <w:shd w:val="clear" w:color="auto" w:fill="auto"/>
            <w:tcMar>
              <w:top w:w="30" w:type="dxa"/>
              <w:left w:w="52" w:type="dxa"/>
              <w:bottom w:w="30" w:type="dxa"/>
              <w:right w:w="52" w:type="dxa"/>
            </w:tcMar>
            <w:vAlign w:val="center"/>
            <w:hideMark/>
          </w:tcPr>
          <w:p w14:paraId="4E06E51F" w14:textId="77777777" w:rsidR="009B5317" w:rsidRPr="008238AF" w:rsidRDefault="009B5317" w:rsidP="00F32297">
            <w:pPr>
              <w:pStyle w:val="biao"/>
              <w:rPr>
                <w:color w:val="000000" w:themeColor="text1"/>
              </w:rPr>
            </w:pPr>
            <w:r w:rsidRPr="008238AF">
              <w:rPr>
                <w:rFonts w:hint="eastAsia"/>
                <w:color w:val="000000" w:themeColor="text1"/>
              </w:rPr>
              <w:t>设置了过期时间的键空间</w:t>
            </w:r>
          </w:p>
        </w:tc>
        <w:tc>
          <w:tcPr>
            <w:tcW w:w="1244" w:type="pct"/>
            <w:shd w:val="clear" w:color="auto" w:fill="auto"/>
            <w:tcMar>
              <w:top w:w="30" w:type="dxa"/>
              <w:left w:w="52" w:type="dxa"/>
              <w:bottom w:w="30" w:type="dxa"/>
              <w:right w:w="52" w:type="dxa"/>
            </w:tcMar>
            <w:vAlign w:val="center"/>
            <w:hideMark/>
          </w:tcPr>
          <w:p w14:paraId="7990AC5A" w14:textId="77777777" w:rsidR="009B5317" w:rsidRPr="008238AF" w:rsidRDefault="009B5317" w:rsidP="00F32297">
            <w:pPr>
              <w:pStyle w:val="biao"/>
              <w:rPr>
                <w:color w:val="000000" w:themeColor="text1"/>
              </w:rPr>
            </w:pPr>
            <w:r w:rsidRPr="008238AF">
              <w:rPr>
                <w:rFonts w:hint="eastAsia"/>
                <w:color w:val="000000" w:themeColor="text1"/>
              </w:rPr>
              <w:t>volatile-random</w:t>
            </w:r>
          </w:p>
        </w:tc>
        <w:tc>
          <w:tcPr>
            <w:tcW w:w="2765" w:type="pct"/>
            <w:shd w:val="clear" w:color="auto" w:fill="auto"/>
            <w:tcMar>
              <w:top w:w="30" w:type="dxa"/>
              <w:left w:w="170" w:type="dxa"/>
              <w:bottom w:w="30" w:type="dxa"/>
              <w:right w:w="52" w:type="dxa"/>
            </w:tcMar>
            <w:vAlign w:val="center"/>
            <w:hideMark/>
          </w:tcPr>
          <w:p w14:paraId="3E310496" w14:textId="77777777" w:rsidR="009B5317" w:rsidRPr="008238AF" w:rsidRDefault="009B5317" w:rsidP="00F32297">
            <w:pPr>
              <w:pStyle w:val="biao"/>
              <w:rPr>
                <w:color w:val="000000" w:themeColor="text1"/>
              </w:rPr>
            </w:pPr>
            <w:r w:rsidRPr="008238AF">
              <w:rPr>
                <w:rFonts w:hint="eastAsia"/>
                <w:color w:val="000000" w:themeColor="text1"/>
              </w:rPr>
              <w:t>随机移除某个key</w:t>
            </w:r>
          </w:p>
        </w:tc>
      </w:tr>
      <w:tr w:rsidR="009B5317" w:rsidRPr="008238AF" w14:paraId="7B4DBA7C" w14:textId="77777777" w:rsidTr="00F32297">
        <w:trPr>
          <w:trHeight w:val="20"/>
        </w:trPr>
        <w:tc>
          <w:tcPr>
            <w:tcW w:w="992" w:type="pct"/>
            <w:vMerge/>
            <w:vAlign w:val="center"/>
            <w:hideMark/>
          </w:tcPr>
          <w:p w14:paraId="368F2E46" w14:textId="77777777" w:rsidR="009B5317" w:rsidRPr="008238AF" w:rsidRDefault="009B5317" w:rsidP="00F32297">
            <w:pPr>
              <w:pStyle w:val="biao"/>
              <w:rPr>
                <w:color w:val="000000" w:themeColor="text1"/>
              </w:rPr>
            </w:pPr>
          </w:p>
        </w:tc>
        <w:tc>
          <w:tcPr>
            <w:tcW w:w="1244" w:type="pct"/>
            <w:shd w:val="clear" w:color="auto" w:fill="auto"/>
            <w:tcMar>
              <w:top w:w="30" w:type="dxa"/>
              <w:left w:w="52" w:type="dxa"/>
              <w:bottom w:w="30" w:type="dxa"/>
              <w:right w:w="52" w:type="dxa"/>
            </w:tcMar>
            <w:vAlign w:val="center"/>
            <w:hideMark/>
          </w:tcPr>
          <w:p w14:paraId="2DEF11C4" w14:textId="77777777" w:rsidR="009B5317" w:rsidRPr="008238AF" w:rsidRDefault="009B5317" w:rsidP="00F32297">
            <w:pPr>
              <w:pStyle w:val="biao"/>
              <w:rPr>
                <w:color w:val="000000" w:themeColor="text1"/>
              </w:rPr>
            </w:pPr>
            <w:r w:rsidRPr="008238AF">
              <w:rPr>
                <w:rFonts w:hint="eastAsia"/>
                <w:color w:val="000000" w:themeColor="text1"/>
              </w:rPr>
              <w:t>volatile-lru</w:t>
            </w:r>
          </w:p>
        </w:tc>
        <w:tc>
          <w:tcPr>
            <w:tcW w:w="2765" w:type="pct"/>
            <w:shd w:val="clear" w:color="auto" w:fill="auto"/>
            <w:tcMar>
              <w:top w:w="30" w:type="dxa"/>
              <w:left w:w="170" w:type="dxa"/>
              <w:bottom w:w="30" w:type="dxa"/>
              <w:right w:w="52" w:type="dxa"/>
            </w:tcMar>
            <w:vAlign w:val="center"/>
            <w:hideMark/>
          </w:tcPr>
          <w:p w14:paraId="478959FB" w14:textId="77777777" w:rsidR="009B5317" w:rsidRPr="008238AF" w:rsidRDefault="009B5317" w:rsidP="00F32297">
            <w:pPr>
              <w:pStyle w:val="biao"/>
              <w:rPr>
                <w:color w:val="000000" w:themeColor="text1"/>
              </w:rPr>
            </w:pPr>
            <w:r w:rsidRPr="008238AF">
              <w:rPr>
                <w:rFonts w:hint="eastAsia"/>
                <w:color w:val="000000" w:themeColor="text1"/>
              </w:rPr>
              <w:t>优先移除最近未使用的key</w:t>
            </w:r>
          </w:p>
        </w:tc>
      </w:tr>
      <w:tr w:rsidR="009B5317" w:rsidRPr="008238AF" w14:paraId="1CAC4D20" w14:textId="77777777" w:rsidTr="00F32297">
        <w:trPr>
          <w:trHeight w:val="20"/>
        </w:trPr>
        <w:tc>
          <w:tcPr>
            <w:tcW w:w="992" w:type="pct"/>
            <w:vMerge/>
            <w:vAlign w:val="center"/>
            <w:hideMark/>
          </w:tcPr>
          <w:p w14:paraId="6FF8321C" w14:textId="77777777" w:rsidR="009B5317" w:rsidRPr="008238AF" w:rsidRDefault="009B5317" w:rsidP="00F32297">
            <w:pPr>
              <w:pStyle w:val="biao"/>
              <w:rPr>
                <w:color w:val="000000" w:themeColor="text1"/>
              </w:rPr>
            </w:pPr>
          </w:p>
        </w:tc>
        <w:tc>
          <w:tcPr>
            <w:tcW w:w="1244" w:type="pct"/>
            <w:shd w:val="clear" w:color="auto" w:fill="auto"/>
            <w:tcMar>
              <w:top w:w="30" w:type="dxa"/>
              <w:left w:w="52" w:type="dxa"/>
              <w:bottom w:w="30" w:type="dxa"/>
              <w:right w:w="52" w:type="dxa"/>
            </w:tcMar>
            <w:vAlign w:val="center"/>
            <w:hideMark/>
          </w:tcPr>
          <w:p w14:paraId="1FA7612C" w14:textId="77777777" w:rsidR="009B5317" w:rsidRPr="008238AF" w:rsidRDefault="009B5317" w:rsidP="00F32297">
            <w:pPr>
              <w:pStyle w:val="biao"/>
              <w:rPr>
                <w:color w:val="000000" w:themeColor="text1"/>
              </w:rPr>
            </w:pPr>
            <w:r w:rsidRPr="008238AF">
              <w:rPr>
                <w:rFonts w:hint="eastAsia"/>
                <w:color w:val="000000" w:themeColor="text1"/>
              </w:rPr>
              <w:t>volatile-ttl</w:t>
            </w:r>
          </w:p>
        </w:tc>
        <w:tc>
          <w:tcPr>
            <w:tcW w:w="2765" w:type="pct"/>
            <w:shd w:val="clear" w:color="auto" w:fill="auto"/>
            <w:tcMar>
              <w:top w:w="30" w:type="dxa"/>
              <w:left w:w="170" w:type="dxa"/>
              <w:bottom w:w="30" w:type="dxa"/>
              <w:right w:w="52" w:type="dxa"/>
            </w:tcMar>
            <w:vAlign w:val="center"/>
            <w:hideMark/>
          </w:tcPr>
          <w:p w14:paraId="73479858" w14:textId="77777777" w:rsidR="009B5317" w:rsidRPr="008238AF" w:rsidRDefault="009B5317" w:rsidP="00F32297">
            <w:pPr>
              <w:pStyle w:val="biao"/>
              <w:rPr>
                <w:color w:val="000000" w:themeColor="text1"/>
              </w:rPr>
            </w:pPr>
            <w:r w:rsidRPr="008238AF">
              <w:rPr>
                <w:rFonts w:hint="eastAsia"/>
                <w:color w:val="000000" w:themeColor="text1"/>
              </w:rPr>
              <w:t>ttl值小的key优先移除</w:t>
            </w:r>
          </w:p>
        </w:tc>
      </w:tr>
      <w:tr w:rsidR="009B5317" w:rsidRPr="008238AF" w14:paraId="5047FAD1" w14:textId="77777777" w:rsidTr="00F32297">
        <w:trPr>
          <w:trHeight w:val="20"/>
        </w:trPr>
        <w:tc>
          <w:tcPr>
            <w:tcW w:w="992" w:type="pct"/>
            <w:vMerge w:val="restart"/>
            <w:shd w:val="clear" w:color="auto" w:fill="auto"/>
            <w:tcMar>
              <w:top w:w="30" w:type="dxa"/>
              <w:left w:w="52" w:type="dxa"/>
              <w:bottom w:w="30" w:type="dxa"/>
              <w:right w:w="52" w:type="dxa"/>
            </w:tcMar>
            <w:vAlign w:val="center"/>
            <w:hideMark/>
          </w:tcPr>
          <w:p w14:paraId="1917807F" w14:textId="77777777" w:rsidR="009B5317" w:rsidRPr="008238AF" w:rsidRDefault="009B5317" w:rsidP="00F32297">
            <w:pPr>
              <w:pStyle w:val="biao"/>
              <w:rPr>
                <w:color w:val="000000" w:themeColor="text1"/>
              </w:rPr>
            </w:pPr>
            <w:r w:rsidRPr="008238AF">
              <w:rPr>
                <w:rFonts w:hint="eastAsia"/>
                <w:color w:val="000000" w:themeColor="text1"/>
              </w:rPr>
              <w:t>全键空间</w:t>
            </w:r>
          </w:p>
        </w:tc>
        <w:tc>
          <w:tcPr>
            <w:tcW w:w="1244" w:type="pct"/>
            <w:shd w:val="clear" w:color="auto" w:fill="auto"/>
            <w:tcMar>
              <w:top w:w="30" w:type="dxa"/>
              <w:left w:w="52" w:type="dxa"/>
              <w:bottom w:w="30" w:type="dxa"/>
              <w:right w:w="52" w:type="dxa"/>
            </w:tcMar>
            <w:vAlign w:val="center"/>
            <w:hideMark/>
          </w:tcPr>
          <w:p w14:paraId="35A940A2" w14:textId="77777777" w:rsidR="009B5317" w:rsidRPr="008238AF" w:rsidRDefault="009B5317" w:rsidP="00F32297">
            <w:pPr>
              <w:pStyle w:val="biao"/>
              <w:rPr>
                <w:color w:val="000000" w:themeColor="text1"/>
              </w:rPr>
            </w:pPr>
            <w:r w:rsidRPr="008238AF">
              <w:rPr>
                <w:rFonts w:hint="eastAsia"/>
                <w:color w:val="000000" w:themeColor="text1"/>
              </w:rPr>
              <w:t>allkeys-random</w:t>
            </w:r>
          </w:p>
        </w:tc>
        <w:tc>
          <w:tcPr>
            <w:tcW w:w="2765" w:type="pct"/>
            <w:shd w:val="clear" w:color="auto" w:fill="auto"/>
            <w:tcMar>
              <w:top w:w="30" w:type="dxa"/>
              <w:left w:w="170" w:type="dxa"/>
              <w:bottom w:w="30" w:type="dxa"/>
              <w:right w:w="52" w:type="dxa"/>
            </w:tcMar>
            <w:vAlign w:val="center"/>
            <w:hideMark/>
          </w:tcPr>
          <w:p w14:paraId="39215F0B" w14:textId="77777777" w:rsidR="009B5317" w:rsidRPr="008238AF" w:rsidRDefault="009B5317" w:rsidP="00F32297">
            <w:pPr>
              <w:pStyle w:val="biao"/>
              <w:rPr>
                <w:color w:val="000000" w:themeColor="text1"/>
              </w:rPr>
            </w:pPr>
            <w:r w:rsidRPr="008238AF">
              <w:rPr>
                <w:rFonts w:hint="eastAsia"/>
                <w:color w:val="000000" w:themeColor="text1"/>
              </w:rPr>
              <w:t>随机移除某个key</w:t>
            </w:r>
          </w:p>
        </w:tc>
      </w:tr>
      <w:tr w:rsidR="009B5317" w:rsidRPr="008238AF" w14:paraId="34CE74AB" w14:textId="77777777" w:rsidTr="00F32297">
        <w:trPr>
          <w:trHeight w:val="20"/>
        </w:trPr>
        <w:tc>
          <w:tcPr>
            <w:tcW w:w="992" w:type="pct"/>
            <w:vMerge/>
            <w:vAlign w:val="center"/>
            <w:hideMark/>
          </w:tcPr>
          <w:p w14:paraId="746E0B40" w14:textId="77777777" w:rsidR="009B5317" w:rsidRPr="008238AF" w:rsidRDefault="009B5317" w:rsidP="00F32297">
            <w:pPr>
              <w:pStyle w:val="biao"/>
              <w:rPr>
                <w:color w:val="000000" w:themeColor="text1"/>
              </w:rPr>
            </w:pPr>
          </w:p>
        </w:tc>
        <w:tc>
          <w:tcPr>
            <w:tcW w:w="1244" w:type="pct"/>
            <w:shd w:val="clear" w:color="auto" w:fill="auto"/>
            <w:tcMar>
              <w:top w:w="30" w:type="dxa"/>
              <w:left w:w="52" w:type="dxa"/>
              <w:bottom w:w="30" w:type="dxa"/>
              <w:right w:w="52" w:type="dxa"/>
            </w:tcMar>
            <w:vAlign w:val="center"/>
            <w:hideMark/>
          </w:tcPr>
          <w:p w14:paraId="3CB28299" w14:textId="77777777" w:rsidR="009B5317" w:rsidRPr="008238AF" w:rsidRDefault="009B5317" w:rsidP="00F32297">
            <w:pPr>
              <w:pStyle w:val="biao"/>
              <w:rPr>
                <w:color w:val="000000" w:themeColor="text1"/>
              </w:rPr>
            </w:pPr>
            <w:r w:rsidRPr="008238AF">
              <w:rPr>
                <w:rFonts w:hint="eastAsia"/>
                <w:color w:val="000000" w:themeColor="text1"/>
              </w:rPr>
              <w:t>allkeys-lru</w:t>
            </w:r>
          </w:p>
        </w:tc>
        <w:tc>
          <w:tcPr>
            <w:tcW w:w="2765" w:type="pct"/>
            <w:shd w:val="clear" w:color="auto" w:fill="auto"/>
            <w:tcMar>
              <w:top w:w="30" w:type="dxa"/>
              <w:left w:w="170" w:type="dxa"/>
              <w:bottom w:w="30" w:type="dxa"/>
              <w:right w:w="52" w:type="dxa"/>
            </w:tcMar>
            <w:vAlign w:val="center"/>
            <w:hideMark/>
          </w:tcPr>
          <w:p w14:paraId="2748F43C" w14:textId="77777777" w:rsidR="009B5317" w:rsidRPr="008238AF" w:rsidRDefault="009B5317" w:rsidP="00F32297">
            <w:pPr>
              <w:pStyle w:val="biao"/>
              <w:rPr>
                <w:color w:val="000000" w:themeColor="text1"/>
              </w:rPr>
            </w:pPr>
            <w:r w:rsidRPr="008238AF">
              <w:rPr>
                <w:rFonts w:hint="eastAsia"/>
                <w:color w:val="000000" w:themeColor="text1"/>
              </w:rPr>
              <w:t>优先移除最近未使用的key</w:t>
            </w:r>
          </w:p>
        </w:tc>
      </w:tr>
    </w:tbl>
    <w:p w14:paraId="6F5E99E9" w14:textId="77777777" w:rsidR="009B5317" w:rsidRPr="008238AF" w:rsidRDefault="009B5317" w:rsidP="009B5317">
      <w:pPr>
        <w:ind w:firstLine="420"/>
        <w:rPr>
          <w:color w:val="000000" w:themeColor="text1"/>
        </w:rPr>
      </w:pPr>
    </w:p>
    <w:p w14:paraId="1B437F06"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5F6B25">
        <w:rPr>
          <w:color w:val="000000" w:themeColor="text1"/>
        </w:rPr>
        <w:t>8</w:t>
      </w:r>
      <w:r w:rsidRPr="008238AF">
        <w:rPr>
          <w:rFonts w:hint="eastAsia"/>
          <w:color w:val="000000" w:themeColor="text1"/>
        </w:rPr>
        <w:t>.</w:t>
      </w:r>
      <w:r w:rsidR="00406519">
        <w:rPr>
          <w:color w:val="000000" w:themeColor="text1"/>
        </w:rPr>
        <w:t>7</w:t>
      </w:r>
      <w:r w:rsidRPr="008238AF">
        <w:rPr>
          <w:rFonts w:hint="eastAsia"/>
          <w:color w:val="000000" w:themeColor="text1"/>
        </w:rPr>
        <w:t>R</w:t>
      </w:r>
      <w:r w:rsidRPr="008238AF">
        <w:rPr>
          <w:color w:val="000000" w:themeColor="text1"/>
        </w:rPr>
        <w:t>EST</w:t>
      </w:r>
    </w:p>
    <w:p w14:paraId="076CDAEE" w14:textId="77777777" w:rsidR="009B5317" w:rsidRPr="008238AF" w:rsidRDefault="009B5317" w:rsidP="009B5317">
      <w:pPr>
        <w:ind w:firstLine="420"/>
        <w:rPr>
          <w:color w:val="000000" w:themeColor="text1"/>
        </w:rPr>
      </w:pPr>
      <w:r w:rsidRPr="008238AF">
        <w:rPr>
          <w:rFonts w:hint="eastAsia"/>
          <w:color w:val="000000" w:themeColor="text1"/>
        </w:rPr>
        <w:t>（1）概念</w:t>
      </w:r>
    </w:p>
    <w:p w14:paraId="76179674" w14:textId="77777777" w:rsidR="009B5317" w:rsidRPr="008238AF" w:rsidRDefault="009B5317" w:rsidP="009B5317">
      <w:pPr>
        <w:ind w:firstLine="420"/>
        <w:rPr>
          <w:color w:val="000000" w:themeColor="text1"/>
        </w:rPr>
      </w:pPr>
      <w:r w:rsidRPr="008238AF">
        <w:rPr>
          <w:rFonts w:hint="eastAsia"/>
          <w:color w:val="000000" w:themeColor="text1"/>
        </w:rPr>
        <w:t>REST（Representational State Transfer，表述性状态转移）是一种只使用HTTP和XML进行基于Web通信的技术，可以降低开发的复杂性，提高系统的可伸缩性。</w:t>
      </w:r>
    </w:p>
    <w:p w14:paraId="01F3D09D" w14:textId="77777777" w:rsidR="009B5317" w:rsidRPr="008238AF" w:rsidRDefault="009B5317" w:rsidP="009B5317">
      <w:pPr>
        <w:ind w:firstLine="420"/>
        <w:rPr>
          <w:color w:val="000000" w:themeColor="text1"/>
        </w:rPr>
      </w:pPr>
      <w:r w:rsidRPr="008238AF">
        <w:rPr>
          <w:rFonts w:hint="eastAsia"/>
          <w:color w:val="000000" w:themeColor="text1"/>
        </w:rPr>
        <w:t>（2）REST的5个原则</w:t>
      </w:r>
    </w:p>
    <w:p w14:paraId="0196BCE1" w14:textId="77777777" w:rsidR="009B5317" w:rsidRPr="008238AF" w:rsidRDefault="009B5317" w:rsidP="009B5317">
      <w:pPr>
        <w:ind w:firstLine="420"/>
        <w:rPr>
          <w:color w:val="000000" w:themeColor="text1"/>
        </w:rPr>
      </w:pPr>
      <w:r w:rsidRPr="008238AF">
        <w:rPr>
          <w:rFonts w:hint="eastAsia"/>
          <w:color w:val="000000" w:themeColor="text1"/>
        </w:rPr>
        <w:t xml:space="preserve">网络上的所有事物都被抽象为资源。 </w:t>
      </w:r>
    </w:p>
    <w:p w14:paraId="0ED8ACCE" w14:textId="77777777" w:rsidR="009B5317" w:rsidRPr="008238AF" w:rsidRDefault="009B5317" w:rsidP="009B5317">
      <w:pPr>
        <w:ind w:firstLine="420"/>
        <w:rPr>
          <w:color w:val="000000" w:themeColor="text1"/>
        </w:rPr>
      </w:pPr>
      <w:r w:rsidRPr="008238AF">
        <w:rPr>
          <w:rFonts w:hint="eastAsia"/>
          <w:color w:val="000000" w:themeColor="text1"/>
        </w:rPr>
        <w:t xml:space="preserve">每个资源对应一个唯一的资源标识。 </w:t>
      </w:r>
    </w:p>
    <w:p w14:paraId="296A13A1" w14:textId="77777777" w:rsidR="009B5317" w:rsidRPr="008238AF" w:rsidRDefault="009B5317" w:rsidP="009B5317">
      <w:pPr>
        <w:ind w:firstLine="420"/>
        <w:rPr>
          <w:color w:val="000000" w:themeColor="text1"/>
        </w:rPr>
      </w:pPr>
      <w:r w:rsidRPr="008238AF">
        <w:rPr>
          <w:rFonts w:hint="eastAsia"/>
          <w:color w:val="000000" w:themeColor="text1"/>
        </w:rPr>
        <w:t xml:space="preserve">通过通用的连接件接口对资源进行操作。 </w:t>
      </w:r>
    </w:p>
    <w:p w14:paraId="657FC210" w14:textId="77777777" w:rsidR="009B5317" w:rsidRPr="008238AF" w:rsidRDefault="009B5317" w:rsidP="009B5317">
      <w:pPr>
        <w:ind w:firstLine="420"/>
        <w:rPr>
          <w:color w:val="000000" w:themeColor="text1"/>
        </w:rPr>
      </w:pPr>
      <w:r w:rsidRPr="008238AF">
        <w:rPr>
          <w:rFonts w:hint="eastAsia"/>
          <w:color w:val="000000" w:themeColor="text1"/>
        </w:rPr>
        <w:t xml:space="preserve">对资源的各种操作不会改变资源标识。 </w:t>
      </w:r>
    </w:p>
    <w:p w14:paraId="7144C32A" w14:textId="77777777" w:rsidR="009B5317" w:rsidRPr="008238AF" w:rsidRDefault="009B5317" w:rsidP="005F6B25">
      <w:pPr>
        <w:ind w:firstLine="420"/>
        <w:rPr>
          <w:color w:val="000000" w:themeColor="text1"/>
        </w:rPr>
      </w:pPr>
      <w:r w:rsidRPr="008238AF">
        <w:rPr>
          <w:rFonts w:hint="eastAsia"/>
          <w:color w:val="000000" w:themeColor="text1"/>
        </w:rPr>
        <w:t>所有的操作都是无状态的。</w:t>
      </w:r>
    </w:p>
    <w:p w14:paraId="76001CEA" w14:textId="77777777" w:rsidR="009B5317" w:rsidRPr="008238AF" w:rsidRDefault="009B5317" w:rsidP="009B5317">
      <w:pPr>
        <w:pStyle w:val="2"/>
        <w:rPr>
          <w:color w:val="000000" w:themeColor="text1"/>
        </w:rPr>
      </w:pPr>
      <w:bookmarkStart w:id="42" w:name="_Toc105689316"/>
      <w:r w:rsidRPr="008238AF">
        <w:rPr>
          <w:rFonts w:hint="eastAsia"/>
          <w:color w:val="000000" w:themeColor="text1"/>
        </w:rPr>
        <w:t>3</w:t>
      </w:r>
      <w:r w:rsidRPr="008238AF">
        <w:rPr>
          <w:color w:val="000000" w:themeColor="text1"/>
        </w:rPr>
        <w:t xml:space="preserve"> </w:t>
      </w:r>
      <w:r w:rsidRPr="008238AF">
        <w:rPr>
          <w:rFonts w:hint="eastAsia"/>
          <w:color w:val="000000" w:themeColor="text1"/>
        </w:rPr>
        <w:t>章节问答</w:t>
      </w:r>
      <w:bookmarkEnd w:id="42"/>
    </w:p>
    <w:p w14:paraId="7D62242E" w14:textId="18F02273" w:rsidR="009B5317" w:rsidRPr="008238AF" w:rsidRDefault="009B5317" w:rsidP="009B5317">
      <w:pPr>
        <w:ind w:firstLine="420"/>
        <w:rPr>
          <w:color w:val="000000" w:themeColor="text1"/>
        </w:rPr>
      </w:pPr>
      <w:r w:rsidRPr="008238AF">
        <w:rPr>
          <w:rFonts w:hint="eastAsia"/>
          <w:color w:val="000000" w:themeColor="text1"/>
        </w:rPr>
        <w:t>（</w:t>
      </w:r>
      <w:r w:rsidR="002C222D">
        <w:rPr>
          <w:color w:val="000000" w:themeColor="text1"/>
        </w:rPr>
        <w:t>1</w:t>
      </w:r>
      <w:r w:rsidRPr="008238AF">
        <w:rPr>
          <w:rFonts w:hint="eastAsia"/>
          <w:color w:val="000000" w:themeColor="text1"/>
        </w:rPr>
        <w:t>）面向对象风格、面向对象的开发和独立构件风格如何区分？一个软件开发中，可以同时用到多种架构风格吗？</w:t>
      </w:r>
    </w:p>
    <w:p w14:paraId="3912FD8F" w14:textId="77777777" w:rsidR="009B5317" w:rsidRPr="008238AF" w:rsidRDefault="009B5317" w:rsidP="009B5317">
      <w:pPr>
        <w:ind w:firstLine="420"/>
        <w:rPr>
          <w:color w:val="000000" w:themeColor="text1"/>
        </w:rPr>
      </w:pPr>
      <w:r w:rsidRPr="008238AF">
        <w:rPr>
          <w:rFonts w:hint="eastAsia"/>
          <w:color w:val="000000" w:themeColor="text1"/>
        </w:rPr>
        <w:t>答：</w:t>
      </w:r>
    </w:p>
    <w:p w14:paraId="289632BD" w14:textId="77777777" w:rsidR="009B5317" w:rsidRPr="008238AF" w:rsidRDefault="009B5317" w:rsidP="009B5317">
      <w:pPr>
        <w:ind w:firstLine="420"/>
        <w:rPr>
          <w:color w:val="000000" w:themeColor="text1"/>
        </w:rPr>
      </w:pPr>
      <w:r w:rsidRPr="008238AF">
        <w:rPr>
          <w:rFonts w:hint="eastAsia"/>
          <w:color w:val="000000" w:themeColor="text1"/>
        </w:rPr>
        <w:t>面向对象的设计面向对象开发方法的一环，属于一种开发方法，比如结构化开发方法，面向对象开发方法。</w:t>
      </w:r>
    </w:p>
    <w:p w14:paraId="252543B2" w14:textId="77777777" w:rsidR="009B5317" w:rsidRPr="008238AF" w:rsidRDefault="009B5317" w:rsidP="009B5317">
      <w:pPr>
        <w:ind w:firstLine="420"/>
        <w:rPr>
          <w:color w:val="000000" w:themeColor="text1"/>
        </w:rPr>
      </w:pPr>
      <w:r w:rsidRPr="008238AF">
        <w:rPr>
          <w:rFonts w:hint="eastAsia"/>
          <w:color w:val="000000" w:themeColor="text1"/>
        </w:rPr>
        <w:t>架构风格中：</w:t>
      </w:r>
    </w:p>
    <w:p w14:paraId="21A2BEA3" w14:textId="77777777" w:rsidR="009B5317" w:rsidRPr="008238AF" w:rsidRDefault="009B5317" w:rsidP="009B5317">
      <w:pPr>
        <w:ind w:firstLine="420"/>
        <w:rPr>
          <w:color w:val="000000" w:themeColor="text1"/>
        </w:rPr>
      </w:pPr>
      <w:r w:rsidRPr="008238AF">
        <w:rPr>
          <w:rFonts w:hint="eastAsia"/>
          <w:color w:val="000000" w:themeColor="text1"/>
        </w:rPr>
        <w:t>调用返回风格中（面向对象风格中）的构件就是对象，对象是通过函数和过程的调用来交互的。</w:t>
      </w:r>
    </w:p>
    <w:p w14:paraId="7B7824D0" w14:textId="77777777" w:rsidR="009B5317" w:rsidRPr="008238AF" w:rsidRDefault="009B5317" w:rsidP="009B5317">
      <w:pPr>
        <w:ind w:firstLine="420"/>
        <w:rPr>
          <w:color w:val="000000" w:themeColor="text1"/>
        </w:rPr>
      </w:pPr>
      <w:r w:rsidRPr="008238AF">
        <w:rPr>
          <w:rFonts w:hint="eastAsia"/>
          <w:color w:val="000000" w:themeColor="text1"/>
        </w:rPr>
        <w:t>独立构件风格中（进程通信）的构件就是进程或事件，而进程的通信就是通过消息进行通信的，这种消息可以是共享信息。</w:t>
      </w:r>
    </w:p>
    <w:p w14:paraId="4B294935" w14:textId="77777777" w:rsidR="009B5317" w:rsidRPr="008238AF" w:rsidRDefault="009B5317" w:rsidP="009B5317">
      <w:pPr>
        <w:ind w:firstLine="420"/>
        <w:rPr>
          <w:color w:val="000000" w:themeColor="text1"/>
        </w:rPr>
      </w:pPr>
      <w:r w:rsidRPr="008238AF">
        <w:rPr>
          <w:rFonts w:hint="eastAsia"/>
          <w:color w:val="000000" w:themeColor="text1"/>
        </w:rPr>
        <w:t>另外，在一个软件开发种，是可以同时用到多种架构风格的。</w:t>
      </w:r>
    </w:p>
    <w:p w14:paraId="09EA43A9" w14:textId="23F23ED2" w:rsidR="009B5317" w:rsidRPr="008238AF" w:rsidRDefault="009B5317" w:rsidP="009B5317">
      <w:pPr>
        <w:ind w:firstLine="420"/>
        <w:rPr>
          <w:color w:val="000000" w:themeColor="text1"/>
        </w:rPr>
      </w:pPr>
      <w:r w:rsidRPr="008238AF">
        <w:rPr>
          <w:rFonts w:hint="eastAsia"/>
          <w:color w:val="000000" w:themeColor="text1"/>
        </w:rPr>
        <w:t>（</w:t>
      </w:r>
      <w:r w:rsidR="002C222D">
        <w:rPr>
          <w:color w:val="000000" w:themeColor="text1"/>
        </w:rPr>
        <w:t>2</w:t>
      </w:r>
      <w:r w:rsidRPr="008238AF">
        <w:rPr>
          <w:rFonts w:hint="eastAsia"/>
          <w:color w:val="000000" w:themeColor="text1"/>
        </w:rPr>
        <w:t>）拟机架构风格解释器和规则系统之间的差异点在哪里？</w:t>
      </w:r>
      <w:r w:rsidRPr="008238AF">
        <w:rPr>
          <w:color w:val="000000" w:themeColor="text1"/>
        </w:rPr>
        <w:t xml:space="preserve"> </w:t>
      </w:r>
    </w:p>
    <w:p w14:paraId="7B324FDB" w14:textId="77777777" w:rsidR="009B5317" w:rsidRPr="008238AF" w:rsidRDefault="009B5317" w:rsidP="009B5317">
      <w:pPr>
        <w:ind w:firstLine="420"/>
        <w:rPr>
          <w:color w:val="000000" w:themeColor="text1"/>
        </w:rPr>
      </w:pPr>
      <w:r w:rsidRPr="008238AF">
        <w:rPr>
          <w:rFonts w:hint="eastAsia"/>
          <w:color w:val="000000" w:themeColor="text1"/>
        </w:rPr>
        <w:t>答：</w:t>
      </w:r>
    </w:p>
    <w:p w14:paraId="542E7DDE" w14:textId="77777777" w:rsidR="009B5317" w:rsidRPr="008238AF" w:rsidRDefault="009B5317" w:rsidP="009B5317">
      <w:pPr>
        <w:ind w:firstLine="420"/>
        <w:rPr>
          <w:color w:val="000000" w:themeColor="text1"/>
        </w:rPr>
      </w:pPr>
      <w:r w:rsidRPr="008238AF">
        <w:rPr>
          <w:rFonts w:hint="eastAsia"/>
          <w:color w:val="000000" w:themeColor="text1"/>
        </w:rPr>
        <w:t xml:space="preserve">他们都是虚拟机风格。 </w:t>
      </w:r>
    </w:p>
    <w:p w14:paraId="169F8A7D" w14:textId="77777777" w:rsidR="009B5317" w:rsidRPr="008238AF" w:rsidRDefault="009B5317" w:rsidP="009B5317">
      <w:pPr>
        <w:ind w:firstLine="420"/>
        <w:rPr>
          <w:color w:val="000000" w:themeColor="text1"/>
        </w:rPr>
      </w:pPr>
      <w:r w:rsidRPr="008238AF">
        <w:rPr>
          <w:rFonts w:hint="eastAsia"/>
          <w:color w:val="000000" w:themeColor="text1"/>
        </w:rPr>
        <w:t>解释器风格是一个用来执行其它程序的程序。解释器可针对不同的硬件平台实现一个虚拟机，将高抽象层次的程序翻译为低抽象层次所能理解的指令，以消除在程序语言与硬件之间存在的语义差异。</w:t>
      </w:r>
    </w:p>
    <w:p w14:paraId="019092EA" w14:textId="77777777" w:rsidR="009B5317" w:rsidRPr="008238AF" w:rsidRDefault="009B5317" w:rsidP="009B5317">
      <w:pPr>
        <w:ind w:firstLine="420"/>
        <w:rPr>
          <w:color w:val="000000" w:themeColor="text1"/>
        </w:rPr>
      </w:pPr>
      <w:r w:rsidRPr="008238AF">
        <w:rPr>
          <w:rFonts w:hint="eastAsia"/>
          <w:color w:val="000000" w:themeColor="text1"/>
        </w:rPr>
        <w:t>基于规则的系统是以规则为中心的虚拟机系统。而规则系统是适合于专家系统和D</w:t>
      </w:r>
      <w:r w:rsidRPr="008238AF">
        <w:rPr>
          <w:color w:val="000000" w:themeColor="text1"/>
        </w:rPr>
        <w:t>SS</w:t>
      </w:r>
      <w:r w:rsidRPr="008238AF">
        <w:rPr>
          <w:rFonts w:hint="eastAsia"/>
          <w:color w:val="000000" w:themeColor="text1"/>
        </w:rPr>
        <w:t>的。</w:t>
      </w:r>
    </w:p>
    <w:p w14:paraId="2260C2A6" w14:textId="5C767387" w:rsidR="009B5317" w:rsidRPr="008238AF" w:rsidRDefault="009B5317" w:rsidP="009B5317">
      <w:pPr>
        <w:ind w:firstLine="420"/>
        <w:rPr>
          <w:color w:val="000000" w:themeColor="text1"/>
        </w:rPr>
      </w:pPr>
      <w:r w:rsidRPr="008238AF">
        <w:rPr>
          <w:rFonts w:hint="eastAsia"/>
          <w:color w:val="000000" w:themeColor="text1"/>
        </w:rPr>
        <w:t>（</w:t>
      </w:r>
      <w:r w:rsidR="002C222D">
        <w:rPr>
          <w:color w:val="000000" w:themeColor="text1"/>
        </w:rPr>
        <w:t>3</w:t>
      </w:r>
      <w:r w:rsidRPr="008238AF">
        <w:rPr>
          <w:rFonts w:hint="eastAsia"/>
          <w:color w:val="000000" w:themeColor="text1"/>
        </w:rPr>
        <w:t>）由构件引起失配包括系统对构件基础设施、构件控制模型、构件数据模型的假设存在冲突。这些是什么意思，能否简单举例？</w:t>
      </w:r>
    </w:p>
    <w:p w14:paraId="75181127" w14:textId="77777777" w:rsidR="009B5317" w:rsidRPr="008238AF" w:rsidRDefault="009B5317" w:rsidP="009B5317">
      <w:pPr>
        <w:ind w:firstLine="420"/>
        <w:rPr>
          <w:color w:val="000000" w:themeColor="text1"/>
        </w:rPr>
      </w:pPr>
      <w:r w:rsidRPr="008238AF">
        <w:rPr>
          <w:rFonts w:hint="eastAsia"/>
          <w:color w:val="000000" w:themeColor="text1"/>
        </w:rPr>
        <w:t>答：</w:t>
      </w:r>
    </w:p>
    <w:p w14:paraId="3756E903" w14:textId="77777777" w:rsidR="009B5317" w:rsidRPr="008238AF" w:rsidRDefault="009B5317" w:rsidP="009B5317">
      <w:pPr>
        <w:ind w:firstLine="420"/>
        <w:rPr>
          <w:color w:val="000000" w:themeColor="text1"/>
        </w:rPr>
      </w:pPr>
      <w:r w:rsidRPr="008238AF">
        <w:rPr>
          <w:rFonts w:hint="eastAsia"/>
          <w:color w:val="000000" w:themeColor="text1"/>
        </w:rPr>
        <w:t>失配是指在软件复用的过程中，由于待复用构件对最终系统的体系结构和环境的假设与实际状况不同而导致的冲突。</w:t>
      </w:r>
    </w:p>
    <w:p w14:paraId="1C35E040" w14:textId="77777777" w:rsidR="009B5317" w:rsidRPr="008238AF" w:rsidRDefault="009B5317" w:rsidP="009B5317">
      <w:pPr>
        <w:ind w:firstLine="420"/>
        <w:rPr>
          <w:color w:val="000000" w:themeColor="text1"/>
        </w:rPr>
      </w:pPr>
      <w:r w:rsidRPr="008238AF">
        <w:rPr>
          <w:rFonts w:hint="eastAsia"/>
          <w:color w:val="000000" w:themeColor="text1"/>
        </w:rPr>
        <w:t>比如由构件引起的失配，包括由于系统对构件基础设施、构件控制模型和构件数据模型的假设存在冲突引起的失配。比如说：而系统对构件基础设施就包括了异构构件互操作的标准和通信平台（比如omg标准、com标准、ejb标准)或者比如说：基于构件的软件过程中存在大量的并行活动,提出的基于Petri网的基于构件的软件控制模型,易于描述这些并行活动,并且能有效地控制基于构件的软件过程的实施,使过程中的活动有条不紊地向前推进。</w:t>
      </w:r>
    </w:p>
    <w:p w14:paraId="59E8A7A7" w14:textId="77777777" w:rsidR="009B5317" w:rsidRPr="008238AF" w:rsidRDefault="009B5317" w:rsidP="009B5317">
      <w:pPr>
        <w:ind w:firstLine="420"/>
        <w:rPr>
          <w:color w:val="000000" w:themeColor="text1"/>
        </w:rPr>
      </w:pPr>
      <w:r w:rsidRPr="008238AF">
        <w:rPr>
          <w:rFonts w:hint="eastAsia"/>
          <w:color w:val="000000" w:themeColor="text1"/>
        </w:rPr>
        <w:t>考试的时候，一般并不会考到具体方法的细节，了解一下总概情况即可。比如“由构件引起的失配，包括由于系统对构件基础设施、构件控制模型和构件数据模型的假设存在冲突引起的失配”,重点是知道这是由构件适配引起的。</w:t>
      </w:r>
    </w:p>
    <w:p w14:paraId="4D74988B" w14:textId="3A56E4A6" w:rsidR="009B5317" w:rsidRPr="008238AF" w:rsidRDefault="009B5317" w:rsidP="009B5317">
      <w:pPr>
        <w:ind w:firstLine="420"/>
        <w:rPr>
          <w:color w:val="000000" w:themeColor="text1"/>
        </w:rPr>
      </w:pPr>
      <w:r w:rsidRPr="008238AF">
        <w:rPr>
          <w:rFonts w:hint="eastAsia"/>
          <w:color w:val="000000" w:themeColor="text1"/>
        </w:rPr>
        <w:t>（</w:t>
      </w:r>
      <w:r w:rsidR="002C222D">
        <w:rPr>
          <w:color w:val="000000" w:themeColor="text1"/>
        </w:rPr>
        <w:t>4</w:t>
      </w:r>
      <w:r w:rsidRPr="008238AF">
        <w:rPr>
          <w:rFonts w:hint="eastAsia"/>
          <w:color w:val="000000" w:themeColor="text1"/>
        </w:rPr>
        <w:t>）质量属性场景，质量属性，质量场景三者是什么关系？</w:t>
      </w:r>
    </w:p>
    <w:p w14:paraId="0D0CF566" w14:textId="77777777" w:rsidR="009B5317" w:rsidRPr="008238AF" w:rsidRDefault="009B5317" w:rsidP="009B5317">
      <w:pPr>
        <w:ind w:firstLine="420"/>
        <w:rPr>
          <w:color w:val="000000" w:themeColor="text1"/>
        </w:rPr>
      </w:pPr>
      <w:r w:rsidRPr="008238AF">
        <w:rPr>
          <w:rFonts w:hint="eastAsia"/>
          <w:color w:val="000000" w:themeColor="text1"/>
        </w:rPr>
        <w:t>答：</w:t>
      </w:r>
    </w:p>
    <w:p w14:paraId="452F08EB" w14:textId="77777777" w:rsidR="009B5317" w:rsidRPr="008238AF" w:rsidRDefault="009B5317" w:rsidP="009B5317">
      <w:pPr>
        <w:ind w:firstLine="420"/>
        <w:rPr>
          <w:color w:val="000000" w:themeColor="text1"/>
        </w:rPr>
      </w:pPr>
      <w:r w:rsidRPr="008238AF">
        <w:rPr>
          <w:rFonts w:hint="eastAsia"/>
          <w:color w:val="000000" w:themeColor="text1"/>
        </w:rPr>
        <w:t>质量属性场景实际上就是质量属性和质量场景的统称。那么质量属性和质量场景就好区分了。</w:t>
      </w:r>
    </w:p>
    <w:p w14:paraId="3876086C" w14:textId="77777777" w:rsidR="009B5317" w:rsidRPr="008238AF" w:rsidRDefault="009B5317" w:rsidP="009B5317">
      <w:pPr>
        <w:ind w:firstLine="420"/>
        <w:rPr>
          <w:color w:val="000000" w:themeColor="text1"/>
        </w:rPr>
      </w:pPr>
      <w:r w:rsidRPr="008238AF">
        <w:rPr>
          <w:rFonts w:hint="eastAsia"/>
          <w:color w:val="000000" w:themeColor="text1"/>
        </w:rPr>
        <w:t>比如这里的质量属性场景，指的是质量场景而不是质量属性。我们在使用用例来来捕获功能需求的同时，通过定义特定场景来捕获质量需求，并称这些场景为质量场景</w:t>
      </w:r>
    </w:p>
    <w:p w14:paraId="232DE40A" w14:textId="77777777" w:rsidR="009B5317" w:rsidRPr="008238AF" w:rsidRDefault="009B5317" w:rsidP="009B5317">
      <w:pPr>
        <w:ind w:firstLine="420"/>
        <w:rPr>
          <w:color w:val="000000" w:themeColor="text1"/>
        </w:rPr>
      </w:pPr>
    </w:p>
    <w:p w14:paraId="32920E14" w14:textId="77777777" w:rsidR="009B5317" w:rsidRPr="008238AF" w:rsidRDefault="009B5317" w:rsidP="009B5317">
      <w:pPr>
        <w:pStyle w:val="1"/>
        <w:numPr>
          <w:ilvl w:val="0"/>
          <w:numId w:val="0"/>
        </w:numPr>
        <w:rPr>
          <w:color w:val="000000" w:themeColor="text1"/>
        </w:rPr>
      </w:pPr>
      <w:bookmarkStart w:id="43" w:name="_Toc105689317"/>
      <w:r w:rsidRPr="008238AF">
        <w:rPr>
          <w:color w:val="000000" w:themeColor="text1"/>
        </w:rPr>
        <w:t>第四章</w:t>
      </w:r>
      <w:r w:rsidRPr="008238AF">
        <w:rPr>
          <w:rFonts w:hint="eastAsia"/>
          <w:color w:val="000000" w:themeColor="text1"/>
        </w:rPr>
        <w:t xml:space="preserve"> </w:t>
      </w:r>
      <w:r w:rsidRPr="008238AF">
        <w:rPr>
          <w:rFonts w:hint="eastAsia"/>
          <w:color w:val="000000" w:themeColor="text1"/>
        </w:rPr>
        <w:t>信息安全分析与设计</w:t>
      </w:r>
      <w:bookmarkEnd w:id="43"/>
    </w:p>
    <w:p w14:paraId="2832E2D1" w14:textId="77777777" w:rsidR="009B5317" w:rsidRPr="008238AF" w:rsidRDefault="009B5317" w:rsidP="009B5317">
      <w:pPr>
        <w:pStyle w:val="2"/>
        <w:rPr>
          <w:color w:val="000000" w:themeColor="text1"/>
        </w:rPr>
      </w:pPr>
      <w:bookmarkStart w:id="44" w:name="_Toc105689318"/>
      <w:r w:rsidRPr="008238AF">
        <w:rPr>
          <w:rFonts w:hint="eastAsia"/>
          <w:color w:val="000000" w:themeColor="text1"/>
        </w:rPr>
        <w:t xml:space="preserve">1 </w:t>
      </w:r>
      <w:r w:rsidRPr="008238AF">
        <w:rPr>
          <w:rFonts w:hint="eastAsia"/>
          <w:color w:val="000000" w:themeColor="text1"/>
        </w:rPr>
        <w:t>考情分析</w:t>
      </w:r>
      <w:bookmarkEnd w:id="44"/>
    </w:p>
    <w:p w14:paraId="433445B1" w14:textId="77777777" w:rsidR="009B5317" w:rsidRPr="008238AF" w:rsidRDefault="009B5317" w:rsidP="009B5317">
      <w:pPr>
        <w:pStyle w:val="3"/>
        <w:ind w:firstLine="422"/>
        <w:rPr>
          <w:color w:val="000000" w:themeColor="text1"/>
        </w:rPr>
      </w:pPr>
      <w:bookmarkStart w:id="45" w:name="_Toc105689319"/>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本章重点</w:t>
      </w:r>
      <w:bookmarkEnd w:id="45"/>
    </w:p>
    <w:tbl>
      <w:tblPr>
        <w:tblStyle w:val="a7"/>
        <w:tblW w:w="5000" w:type="pct"/>
        <w:jc w:val="center"/>
        <w:tblLook w:val="04A0" w:firstRow="1" w:lastRow="0" w:firstColumn="1" w:lastColumn="0" w:noHBand="0" w:noVBand="1"/>
      </w:tblPr>
      <w:tblGrid>
        <w:gridCol w:w="710"/>
        <w:gridCol w:w="3143"/>
        <w:gridCol w:w="4443"/>
      </w:tblGrid>
      <w:tr w:rsidR="009B5317" w:rsidRPr="008238AF" w14:paraId="79F24857" w14:textId="77777777" w:rsidTr="00F32297">
        <w:trPr>
          <w:trHeight w:val="113"/>
          <w:jc w:val="center"/>
        </w:trPr>
        <w:tc>
          <w:tcPr>
            <w:tcW w:w="428" w:type="pct"/>
            <w:vAlign w:val="center"/>
          </w:tcPr>
          <w:p w14:paraId="47626201" w14:textId="77777777" w:rsidR="009B5317" w:rsidRPr="008238AF" w:rsidRDefault="009B5317" w:rsidP="00F32297">
            <w:pPr>
              <w:pStyle w:val="biao"/>
              <w:rPr>
                <w:color w:val="000000" w:themeColor="text1"/>
              </w:rPr>
            </w:pPr>
            <w:r w:rsidRPr="008238AF">
              <w:rPr>
                <w:rFonts w:hint="eastAsia"/>
                <w:color w:val="000000" w:themeColor="text1"/>
              </w:rPr>
              <w:t>序号</w:t>
            </w:r>
          </w:p>
        </w:tc>
        <w:tc>
          <w:tcPr>
            <w:tcW w:w="1894" w:type="pct"/>
            <w:vAlign w:val="center"/>
          </w:tcPr>
          <w:p w14:paraId="24569DE0"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2678" w:type="pct"/>
            <w:vAlign w:val="center"/>
          </w:tcPr>
          <w:p w14:paraId="29F3683A"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9B5317" w:rsidRPr="008238AF" w14:paraId="731D5275" w14:textId="77777777" w:rsidTr="00F32297">
        <w:trPr>
          <w:trHeight w:val="113"/>
          <w:jc w:val="center"/>
        </w:trPr>
        <w:tc>
          <w:tcPr>
            <w:tcW w:w="428" w:type="pct"/>
            <w:vAlign w:val="center"/>
          </w:tcPr>
          <w:p w14:paraId="5ECE388D"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894" w:type="pct"/>
            <w:vMerge w:val="restart"/>
            <w:vAlign w:val="center"/>
          </w:tcPr>
          <w:p w14:paraId="285C584F" w14:textId="77777777" w:rsidR="009B5317" w:rsidRPr="008238AF" w:rsidRDefault="009B5317" w:rsidP="00F32297">
            <w:pPr>
              <w:pStyle w:val="biao"/>
              <w:rPr>
                <w:color w:val="000000" w:themeColor="text1"/>
              </w:rPr>
            </w:pPr>
            <w:r w:rsidRPr="008238AF">
              <w:rPr>
                <w:rFonts w:hint="eastAsia"/>
                <w:color w:val="000000" w:themeColor="text1"/>
              </w:rPr>
              <w:t>安全基础技术</w:t>
            </w:r>
          </w:p>
          <w:p w14:paraId="79B4956E" w14:textId="77777777" w:rsidR="009B5317" w:rsidRPr="008238AF" w:rsidRDefault="009B5317" w:rsidP="00F32297">
            <w:pPr>
              <w:pStyle w:val="biao"/>
              <w:rPr>
                <w:color w:val="000000" w:themeColor="text1"/>
              </w:rPr>
            </w:pP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tc>
        <w:tc>
          <w:tcPr>
            <w:tcW w:w="2678" w:type="pct"/>
            <w:vAlign w:val="center"/>
          </w:tcPr>
          <w:p w14:paraId="1FD588C9" w14:textId="77777777" w:rsidR="009B5317" w:rsidRPr="008238AF" w:rsidRDefault="009B5317" w:rsidP="00F32297">
            <w:pPr>
              <w:pStyle w:val="biao"/>
              <w:rPr>
                <w:color w:val="000000" w:themeColor="text1"/>
              </w:rPr>
            </w:pPr>
            <w:r w:rsidRPr="008238AF">
              <w:rPr>
                <w:rFonts w:hint="eastAsia"/>
                <w:color w:val="000000" w:themeColor="text1"/>
              </w:rPr>
              <w:t>对称加密与非对称加密技术</w:t>
            </w:r>
          </w:p>
          <w:p w14:paraId="5DED492E" w14:textId="77777777" w:rsidR="009B5317" w:rsidRPr="008238AF" w:rsidRDefault="009B5317" w:rsidP="00F32297">
            <w:pPr>
              <w:pStyle w:val="biao"/>
              <w:rPr>
                <w:color w:val="000000" w:themeColor="text1"/>
              </w:rPr>
            </w:pP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tc>
      </w:tr>
      <w:tr w:rsidR="009B5317" w:rsidRPr="008238AF" w14:paraId="6EAF5D1F" w14:textId="77777777" w:rsidTr="00F32297">
        <w:trPr>
          <w:trHeight w:val="113"/>
          <w:jc w:val="center"/>
        </w:trPr>
        <w:tc>
          <w:tcPr>
            <w:tcW w:w="428" w:type="pct"/>
            <w:vAlign w:val="center"/>
          </w:tcPr>
          <w:p w14:paraId="46F15029" w14:textId="77777777" w:rsidR="009B5317" w:rsidRPr="008238AF" w:rsidRDefault="009B5317" w:rsidP="00F32297">
            <w:pPr>
              <w:pStyle w:val="biao"/>
              <w:rPr>
                <w:color w:val="000000" w:themeColor="text1"/>
              </w:rPr>
            </w:pPr>
            <w:r w:rsidRPr="008238AF">
              <w:rPr>
                <w:color w:val="000000" w:themeColor="text1"/>
              </w:rPr>
              <w:t>2</w:t>
            </w:r>
          </w:p>
        </w:tc>
        <w:tc>
          <w:tcPr>
            <w:tcW w:w="1894" w:type="pct"/>
            <w:vMerge/>
            <w:vAlign w:val="center"/>
          </w:tcPr>
          <w:p w14:paraId="329CFFE6" w14:textId="77777777" w:rsidR="009B5317" w:rsidRPr="008238AF" w:rsidRDefault="009B5317" w:rsidP="00F32297">
            <w:pPr>
              <w:pStyle w:val="biao"/>
              <w:rPr>
                <w:color w:val="000000" w:themeColor="text1"/>
              </w:rPr>
            </w:pPr>
          </w:p>
        </w:tc>
        <w:tc>
          <w:tcPr>
            <w:tcW w:w="2678" w:type="pct"/>
            <w:vAlign w:val="center"/>
          </w:tcPr>
          <w:p w14:paraId="4C11ED93" w14:textId="77777777" w:rsidR="009B5317" w:rsidRPr="008238AF" w:rsidRDefault="009B5317" w:rsidP="00F32297">
            <w:pPr>
              <w:pStyle w:val="biao"/>
              <w:rPr>
                <w:color w:val="000000" w:themeColor="text1"/>
              </w:rPr>
            </w:pPr>
            <w:r w:rsidRPr="008238AF">
              <w:rPr>
                <w:rFonts w:hint="eastAsia"/>
                <w:color w:val="000000" w:themeColor="text1"/>
              </w:rPr>
              <w:t>信息摘要与数字签名</w:t>
            </w:r>
            <w:del w:id="46" w:author="MM" w:date="2021-09-13T17:26:00Z">
              <w:r w:rsidRPr="008238AF" w:rsidDel="00023EC9">
                <w:rPr>
                  <w:color w:val="000000" w:themeColor="text1"/>
                </w:rPr>
                <w:delText>’</w:delText>
              </w:r>
            </w:del>
          </w:p>
          <w:p w14:paraId="66D40421" w14:textId="77777777" w:rsidR="009B5317" w:rsidRPr="008238AF" w:rsidRDefault="009B5317" w:rsidP="00F32297">
            <w:pPr>
              <w:pStyle w:val="biao"/>
              <w:rPr>
                <w:color w:val="000000" w:themeColor="text1"/>
              </w:rPr>
            </w:pP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tc>
      </w:tr>
      <w:tr w:rsidR="009B5317" w:rsidRPr="008238AF" w14:paraId="560E3CF7" w14:textId="77777777" w:rsidTr="00F32297">
        <w:trPr>
          <w:trHeight w:val="113"/>
          <w:jc w:val="center"/>
        </w:trPr>
        <w:tc>
          <w:tcPr>
            <w:tcW w:w="428" w:type="pct"/>
            <w:vAlign w:val="center"/>
          </w:tcPr>
          <w:p w14:paraId="5894671F" w14:textId="77777777" w:rsidR="009B5317" w:rsidRPr="008238AF" w:rsidRDefault="009B5317" w:rsidP="00F32297">
            <w:pPr>
              <w:pStyle w:val="biao"/>
              <w:rPr>
                <w:color w:val="000000" w:themeColor="text1"/>
              </w:rPr>
            </w:pPr>
            <w:r w:rsidRPr="008238AF">
              <w:rPr>
                <w:color w:val="000000" w:themeColor="text1"/>
              </w:rPr>
              <w:t>3</w:t>
            </w:r>
          </w:p>
        </w:tc>
        <w:tc>
          <w:tcPr>
            <w:tcW w:w="1894" w:type="pct"/>
            <w:vMerge/>
            <w:vAlign w:val="center"/>
          </w:tcPr>
          <w:p w14:paraId="5044E9A7" w14:textId="77777777" w:rsidR="009B5317" w:rsidRPr="008238AF" w:rsidRDefault="009B5317" w:rsidP="00F32297">
            <w:pPr>
              <w:pStyle w:val="biao"/>
              <w:rPr>
                <w:color w:val="000000" w:themeColor="text1"/>
              </w:rPr>
            </w:pPr>
          </w:p>
        </w:tc>
        <w:tc>
          <w:tcPr>
            <w:tcW w:w="2678" w:type="pct"/>
            <w:vAlign w:val="center"/>
          </w:tcPr>
          <w:p w14:paraId="7EC479E4" w14:textId="77777777" w:rsidR="009B5317" w:rsidRPr="008238AF" w:rsidRDefault="009B5317" w:rsidP="00F32297">
            <w:pPr>
              <w:pStyle w:val="biao"/>
              <w:rPr>
                <w:color w:val="000000" w:themeColor="text1"/>
              </w:rPr>
            </w:pPr>
            <w:r w:rsidRPr="008238AF">
              <w:rPr>
                <w:rFonts w:hint="eastAsia"/>
                <w:color w:val="000000" w:themeColor="text1"/>
              </w:rPr>
              <w:t>数字证书</w:t>
            </w:r>
          </w:p>
          <w:p w14:paraId="528511F1" w14:textId="77777777" w:rsidR="009B5317" w:rsidRPr="008238AF" w:rsidRDefault="009B5317" w:rsidP="00F32297">
            <w:pPr>
              <w:pStyle w:val="biao"/>
              <w:rPr>
                <w:color w:val="000000" w:themeColor="text1"/>
              </w:rPr>
            </w:pP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tc>
      </w:tr>
      <w:tr w:rsidR="009B5317" w:rsidRPr="008238AF" w14:paraId="2F1B113E" w14:textId="77777777" w:rsidTr="00F32297">
        <w:trPr>
          <w:trHeight w:val="113"/>
          <w:jc w:val="center"/>
        </w:trPr>
        <w:tc>
          <w:tcPr>
            <w:tcW w:w="428" w:type="pct"/>
            <w:vAlign w:val="center"/>
          </w:tcPr>
          <w:p w14:paraId="7B45B794" w14:textId="77777777" w:rsidR="009B5317" w:rsidRPr="008238AF" w:rsidRDefault="009B5317" w:rsidP="00F32297">
            <w:pPr>
              <w:pStyle w:val="biao"/>
              <w:rPr>
                <w:color w:val="000000" w:themeColor="text1"/>
              </w:rPr>
            </w:pPr>
            <w:r w:rsidRPr="008238AF">
              <w:rPr>
                <w:rFonts w:hint="eastAsia"/>
                <w:color w:val="000000" w:themeColor="text1"/>
              </w:rPr>
              <w:t>4</w:t>
            </w:r>
          </w:p>
        </w:tc>
        <w:tc>
          <w:tcPr>
            <w:tcW w:w="1894" w:type="pct"/>
            <w:vMerge/>
            <w:vAlign w:val="center"/>
          </w:tcPr>
          <w:p w14:paraId="3CA09F87" w14:textId="77777777" w:rsidR="009B5317" w:rsidRPr="008238AF" w:rsidRDefault="009B5317" w:rsidP="00F32297">
            <w:pPr>
              <w:pStyle w:val="biao"/>
              <w:rPr>
                <w:color w:val="000000" w:themeColor="text1"/>
              </w:rPr>
            </w:pPr>
          </w:p>
        </w:tc>
        <w:tc>
          <w:tcPr>
            <w:tcW w:w="2678" w:type="pct"/>
            <w:vAlign w:val="center"/>
          </w:tcPr>
          <w:p w14:paraId="7914D422" w14:textId="77777777" w:rsidR="009B5317" w:rsidRPr="008238AF" w:rsidRDefault="009B5317" w:rsidP="00F32297">
            <w:pPr>
              <w:pStyle w:val="biao"/>
              <w:rPr>
                <w:color w:val="000000" w:themeColor="text1"/>
              </w:rPr>
            </w:pPr>
            <w:r w:rsidRPr="008238AF">
              <w:rPr>
                <w:rFonts w:hint="eastAsia"/>
                <w:color w:val="000000" w:themeColor="text1"/>
              </w:rPr>
              <w:t>其他</w:t>
            </w:r>
          </w:p>
        </w:tc>
      </w:tr>
      <w:tr w:rsidR="009B5317" w:rsidRPr="008238AF" w14:paraId="3DD4B7E9" w14:textId="77777777" w:rsidTr="00F32297">
        <w:trPr>
          <w:trHeight w:val="113"/>
          <w:jc w:val="center"/>
        </w:trPr>
        <w:tc>
          <w:tcPr>
            <w:tcW w:w="428" w:type="pct"/>
            <w:vAlign w:val="center"/>
          </w:tcPr>
          <w:p w14:paraId="3C7138C9"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894" w:type="pct"/>
            <w:vAlign w:val="center"/>
          </w:tcPr>
          <w:p w14:paraId="5E9C58E0" w14:textId="77777777" w:rsidR="009B5317" w:rsidRPr="008238AF" w:rsidRDefault="009B5317" w:rsidP="00F32297">
            <w:pPr>
              <w:pStyle w:val="biao"/>
              <w:rPr>
                <w:color w:val="000000" w:themeColor="text1"/>
              </w:rPr>
            </w:pPr>
            <w:r w:rsidRPr="008238AF">
              <w:rPr>
                <w:rFonts w:hint="eastAsia"/>
                <w:color w:val="000000" w:themeColor="text1"/>
              </w:rPr>
              <w:t>安全网络协议（</w:t>
            </w:r>
            <w:r w:rsidRPr="008238AF">
              <w:rPr>
                <w:rFonts w:ascii="Segoe UI Symbol" w:hAnsi="Segoe UI Symbol" w:cs="Segoe UI Symbol"/>
                <w:color w:val="000000" w:themeColor="text1"/>
              </w:rPr>
              <w:t>⭐</w:t>
            </w:r>
            <w:r w:rsidRPr="008238AF">
              <w:rPr>
                <w:rFonts w:hint="eastAsia"/>
                <w:color w:val="000000" w:themeColor="text1"/>
              </w:rPr>
              <w:t>）</w:t>
            </w:r>
          </w:p>
        </w:tc>
        <w:tc>
          <w:tcPr>
            <w:tcW w:w="2678" w:type="pct"/>
            <w:vAlign w:val="center"/>
          </w:tcPr>
          <w:p w14:paraId="2F0A6BC2" w14:textId="77777777" w:rsidR="009B5317" w:rsidRPr="008238AF" w:rsidRDefault="009B5317" w:rsidP="00F32297">
            <w:pPr>
              <w:pStyle w:val="biao"/>
              <w:rPr>
                <w:color w:val="000000" w:themeColor="text1"/>
              </w:rPr>
            </w:pPr>
            <w:r w:rsidRPr="008238AF">
              <w:rPr>
                <w:rFonts w:hint="eastAsia"/>
                <w:color w:val="000000" w:themeColor="text1"/>
              </w:rPr>
              <w:t>网络安全协议</w:t>
            </w:r>
          </w:p>
        </w:tc>
      </w:tr>
      <w:tr w:rsidR="009B5317" w:rsidRPr="008238AF" w14:paraId="2EC1FE42" w14:textId="77777777" w:rsidTr="00F32297">
        <w:trPr>
          <w:trHeight w:val="113"/>
          <w:jc w:val="center"/>
        </w:trPr>
        <w:tc>
          <w:tcPr>
            <w:tcW w:w="428" w:type="pct"/>
            <w:vAlign w:val="center"/>
          </w:tcPr>
          <w:p w14:paraId="24A03598"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894" w:type="pct"/>
            <w:vAlign w:val="center"/>
          </w:tcPr>
          <w:p w14:paraId="3134DACA" w14:textId="77777777" w:rsidR="009B5317" w:rsidRPr="008238AF" w:rsidRDefault="009B5317" w:rsidP="00F32297">
            <w:pPr>
              <w:pStyle w:val="biao"/>
              <w:rPr>
                <w:color w:val="000000" w:themeColor="text1"/>
              </w:rPr>
            </w:pPr>
            <w:r w:rsidRPr="008238AF">
              <w:rPr>
                <w:rFonts w:hint="eastAsia"/>
                <w:color w:val="000000" w:themeColor="text1"/>
              </w:rPr>
              <w:t>网络攻击（</w:t>
            </w:r>
            <w:r w:rsidRPr="008238AF">
              <w:rPr>
                <w:rFonts w:ascii="Segoe UI Symbol" w:hAnsi="Segoe UI Symbol" w:cs="Segoe UI Symbol"/>
                <w:color w:val="000000" w:themeColor="text1"/>
              </w:rPr>
              <w:t>⭐⭐</w:t>
            </w:r>
            <w:r w:rsidRPr="008238AF">
              <w:rPr>
                <w:rFonts w:hint="eastAsia"/>
                <w:color w:val="000000" w:themeColor="text1"/>
              </w:rPr>
              <w:t>）</w:t>
            </w:r>
          </w:p>
        </w:tc>
        <w:tc>
          <w:tcPr>
            <w:tcW w:w="2678" w:type="pct"/>
            <w:vAlign w:val="center"/>
          </w:tcPr>
          <w:p w14:paraId="53BA57AA" w14:textId="77777777" w:rsidR="009B5317" w:rsidRPr="008238AF" w:rsidRDefault="009B5317" w:rsidP="00F32297">
            <w:pPr>
              <w:pStyle w:val="biao"/>
              <w:rPr>
                <w:color w:val="000000" w:themeColor="text1"/>
              </w:rPr>
            </w:pPr>
            <w:r w:rsidRPr="008238AF">
              <w:rPr>
                <w:rFonts w:hint="eastAsia"/>
                <w:color w:val="000000" w:themeColor="text1"/>
              </w:rPr>
              <w:t>网络攻击</w:t>
            </w:r>
          </w:p>
        </w:tc>
      </w:tr>
      <w:tr w:rsidR="009B5317" w:rsidRPr="008238AF" w14:paraId="34977CBB" w14:textId="77777777" w:rsidTr="00F32297">
        <w:trPr>
          <w:trHeight w:val="113"/>
          <w:jc w:val="center"/>
        </w:trPr>
        <w:tc>
          <w:tcPr>
            <w:tcW w:w="428" w:type="pct"/>
            <w:vAlign w:val="center"/>
          </w:tcPr>
          <w:p w14:paraId="6343FA39"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894" w:type="pct"/>
            <w:vAlign w:val="center"/>
          </w:tcPr>
          <w:p w14:paraId="41E34B27" w14:textId="77777777" w:rsidR="009B5317" w:rsidRPr="008238AF" w:rsidRDefault="009B5317" w:rsidP="00F32297">
            <w:pPr>
              <w:pStyle w:val="biao"/>
              <w:rPr>
                <w:color w:val="000000" w:themeColor="text1"/>
              </w:rPr>
            </w:pPr>
            <w:r w:rsidRPr="008238AF">
              <w:rPr>
                <w:rFonts w:hint="eastAsia"/>
                <w:color w:val="000000" w:themeColor="text1"/>
              </w:rPr>
              <w:t>网络安全防范体系（</w:t>
            </w:r>
            <w:r w:rsidRPr="008238AF">
              <w:rPr>
                <w:rFonts w:ascii="Segoe UI Symbol" w:hAnsi="Segoe UI Symbol" w:cs="Segoe UI Symbol"/>
                <w:color w:val="000000" w:themeColor="text1"/>
              </w:rPr>
              <w:t>⭐</w:t>
            </w:r>
            <w:r w:rsidRPr="008238AF">
              <w:rPr>
                <w:rFonts w:hint="eastAsia"/>
                <w:color w:val="000000" w:themeColor="text1"/>
              </w:rPr>
              <w:t>）</w:t>
            </w:r>
          </w:p>
        </w:tc>
        <w:tc>
          <w:tcPr>
            <w:tcW w:w="2678" w:type="pct"/>
            <w:vAlign w:val="center"/>
          </w:tcPr>
          <w:p w14:paraId="47C6E6F7" w14:textId="77777777" w:rsidR="009B5317" w:rsidRPr="008238AF" w:rsidRDefault="009B5317" w:rsidP="00F32297">
            <w:pPr>
              <w:pStyle w:val="biao"/>
              <w:rPr>
                <w:color w:val="000000" w:themeColor="text1"/>
              </w:rPr>
            </w:pPr>
            <w:r w:rsidRPr="008238AF">
              <w:rPr>
                <w:rFonts w:hint="eastAsia"/>
                <w:color w:val="000000" w:themeColor="text1"/>
              </w:rPr>
              <w:t>网络安全防范体系</w:t>
            </w:r>
          </w:p>
        </w:tc>
      </w:tr>
      <w:tr w:rsidR="009B5317" w:rsidRPr="008238AF" w14:paraId="555B8664" w14:textId="77777777" w:rsidTr="00F32297">
        <w:trPr>
          <w:trHeight w:val="113"/>
          <w:jc w:val="center"/>
        </w:trPr>
        <w:tc>
          <w:tcPr>
            <w:tcW w:w="428" w:type="pct"/>
            <w:vAlign w:val="center"/>
          </w:tcPr>
          <w:p w14:paraId="3298D419"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894" w:type="pct"/>
            <w:vAlign w:val="center"/>
          </w:tcPr>
          <w:p w14:paraId="2C0D8578" w14:textId="77777777" w:rsidR="009B5317" w:rsidRPr="008238AF" w:rsidRDefault="009B5317" w:rsidP="00F32297">
            <w:pPr>
              <w:pStyle w:val="biao"/>
              <w:rPr>
                <w:color w:val="000000" w:themeColor="text1"/>
              </w:rPr>
            </w:pPr>
            <w:r w:rsidRPr="008238AF">
              <w:rPr>
                <w:rFonts w:hint="eastAsia"/>
                <w:color w:val="000000" w:themeColor="text1"/>
              </w:rPr>
              <w:t>其他（</w:t>
            </w:r>
            <w:r w:rsidRPr="008238AF">
              <w:rPr>
                <w:rFonts w:ascii="Segoe UI Symbol" w:hAnsi="Segoe UI Symbol" w:cs="Segoe UI Symbol"/>
                <w:color w:val="000000" w:themeColor="text1"/>
              </w:rPr>
              <w:t>⭐</w:t>
            </w:r>
            <w:r w:rsidRPr="008238AF">
              <w:rPr>
                <w:rFonts w:hint="eastAsia"/>
                <w:color w:val="000000" w:themeColor="text1"/>
              </w:rPr>
              <w:t>）</w:t>
            </w:r>
          </w:p>
        </w:tc>
        <w:tc>
          <w:tcPr>
            <w:tcW w:w="2678" w:type="pct"/>
            <w:vAlign w:val="center"/>
          </w:tcPr>
          <w:p w14:paraId="1DC623E3" w14:textId="77777777" w:rsidR="009B5317" w:rsidRPr="008238AF" w:rsidRDefault="009B5317" w:rsidP="00F32297">
            <w:pPr>
              <w:pStyle w:val="biao"/>
              <w:rPr>
                <w:color w:val="000000" w:themeColor="text1"/>
              </w:rPr>
            </w:pPr>
            <w:r w:rsidRPr="008238AF">
              <w:rPr>
                <w:rFonts w:hint="eastAsia"/>
                <w:color w:val="000000" w:themeColor="text1"/>
              </w:rPr>
              <w:t>其他</w:t>
            </w:r>
          </w:p>
        </w:tc>
      </w:tr>
    </w:tbl>
    <w:p w14:paraId="333F9CBF" w14:textId="77777777" w:rsidR="009B5317" w:rsidRPr="008238AF" w:rsidRDefault="009B5317" w:rsidP="009B5317">
      <w:pPr>
        <w:ind w:firstLine="420"/>
        <w:rPr>
          <w:color w:val="000000" w:themeColor="text1"/>
        </w:rPr>
      </w:pPr>
    </w:p>
    <w:p w14:paraId="2A6D0CE0" w14:textId="77777777" w:rsidR="009B5317" w:rsidRPr="008238AF" w:rsidRDefault="009B5317" w:rsidP="009B5317">
      <w:pPr>
        <w:pStyle w:val="2"/>
        <w:rPr>
          <w:color w:val="000000" w:themeColor="text1"/>
        </w:rPr>
      </w:pPr>
      <w:bookmarkStart w:id="47" w:name="_Toc105689320"/>
      <w:r w:rsidRPr="008238AF">
        <w:rPr>
          <w:rFonts w:hint="eastAsia"/>
          <w:color w:val="000000" w:themeColor="text1"/>
        </w:rPr>
        <w:t xml:space="preserve">2 </w:t>
      </w:r>
      <w:r w:rsidRPr="008238AF">
        <w:rPr>
          <w:rFonts w:hint="eastAsia"/>
          <w:color w:val="000000" w:themeColor="text1"/>
        </w:rPr>
        <w:t>考点精讲</w:t>
      </w:r>
      <w:bookmarkEnd w:id="47"/>
    </w:p>
    <w:p w14:paraId="3493BDC6" w14:textId="77777777" w:rsidR="009B5317" w:rsidRPr="008238AF" w:rsidRDefault="009B5317" w:rsidP="009B5317">
      <w:pPr>
        <w:pStyle w:val="3"/>
        <w:ind w:firstLine="422"/>
        <w:rPr>
          <w:color w:val="000000" w:themeColor="text1"/>
        </w:rPr>
      </w:pPr>
      <w:bookmarkStart w:id="48" w:name="_Toc105689321"/>
      <w:r w:rsidRPr="008238AF">
        <w:rPr>
          <w:rFonts w:hint="eastAsia"/>
          <w:color w:val="000000" w:themeColor="text1"/>
        </w:rPr>
        <w:t>2</w:t>
      </w:r>
      <w:r w:rsidRPr="008238AF">
        <w:rPr>
          <w:color w:val="000000" w:themeColor="text1"/>
        </w:rPr>
        <w:t xml:space="preserve">.1 </w:t>
      </w:r>
      <w:r w:rsidRPr="008238AF">
        <w:rPr>
          <w:rFonts w:hint="eastAsia"/>
          <w:color w:val="000000" w:themeColor="text1"/>
        </w:rPr>
        <w:t>安全基础技术（</w:t>
      </w:r>
      <w:r w:rsidRPr="008238AF">
        <w:rPr>
          <w:rFonts w:ascii="Segoe UI Symbol" w:hAnsi="Segoe UI Symbol" w:cs="Segoe UI Symbol"/>
          <w:color w:val="000000" w:themeColor="text1"/>
        </w:rPr>
        <w:t>⭐⭐</w:t>
      </w:r>
      <w:r w:rsidRPr="008238AF">
        <w:rPr>
          <w:rFonts w:hint="eastAsia"/>
          <w:color w:val="000000" w:themeColor="text1"/>
        </w:rPr>
        <w:t>）</w:t>
      </w:r>
      <w:bookmarkEnd w:id="48"/>
    </w:p>
    <w:p w14:paraId="22E42AF3" w14:textId="77777777" w:rsidR="009B5317" w:rsidRPr="008238AF" w:rsidRDefault="009B5317" w:rsidP="009B5317">
      <w:pPr>
        <w:pStyle w:val="4"/>
        <w:rPr>
          <w:color w:val="000000" w:themeColor="text1"/>
        </w:rPr>
      </w:pPr>
      <w:r w:rsidRPr="008238AF">
        <w:rPr>
          <w:color w:val="000000" w:themeColor="text1"/>
        </w:rPr>
        <w:t xml:space="preserve">2.1.1 </w:t>
      </w:r>
      <w:r w:rsidRPr="008238AF">
        <w:rPr>
          <w:rFonts w:hint="eastAsia"/>
          <w:color w:val="000000" w:themeColor="text1"/>
        </w:rPr>
        <w:t>对称加密</w:t>
      </w:r>
    </w:p>
    <w:p w14:paraId="265073D6" w14:textId="77777777" w:rsidR="009B5317" w:rsidRPr="008238AF" w:rsidRDefault="009B5317" w:rsidP="009B5317">
      <w:pPr>
        <w:ind w:firstLine="420"/>
        <w:rPr>
          <w:color w:val="000000" w:themeColor="text1"/>
        </w:rPr>
      </w:pPr>
      <w:r w:rsidRPr="008238AF">
        <w:rPr>
          <w:rFonts w:hint="eastAsia"/>
          <w:color w:val="000000" w:themeColor="text1"/>
        </w:rPr>
        <w:t>概念</w:t>
      </w:r>
    </w:p>
    <w:p w14:paraId="77789E1F" w14:textId="77777777" w:rsidR="009B5317" w:rsidRPr="008238AF" w:rsidRDefault="009B5317" w:rsidP="009B5317">
      <w:pPr>
        <w:ind w:firstLine="420"/>
        <w:rPr>
          <w:color w:val="000000" w:themeColor="text1"/>
        </w:rPr>
      </w:pPr>
      <w:r w:rsidRPr="008238AF">
        <w:rPr>
          <w:rFonts w:hint="eastAsia"/>
          <w:color w:val="000000" w:themeColor="text1"/>
        </w:rPr>
        <w:t>对称加密（又称为私人秘钥加密/共享秘钥加密）：加密与解密使用同一秘钥。</w:t>
      </w:r>
    </w:p>
    <w:p w14:paraId="6957131B" w14:textId="77777777" w:rsidR="009B5317" w:rsidRPr="008238AF" w:rsidRDefault="009B5317" w:rsidP="009B5317">
      <w:pPr>
        <w:ind w:firstLine="420"/>
        <w:rPr>
          <w:color w:val="000000" w:themeColor="text1"/>
        </w:rPr>
      </w:pPr>
      <w:r w:rsidRPr="008238AF">
        <w:rPr>
          <w:rFonts w:hint="eastAsia"/>
          <w:color w:val="000000" w:themeColor="text1"/>
        </w:rPr>
        <w:t>特点</w:t>
      </w:r>
    </w:p>
    <w:p w14:paraId="4C84D8C9" w14:textId="77777777" w:rsidR="009B5317" w:rsidRPr="008238AF" w:rsidRDefault="009B5317" w:rsidP="009B5317">
      <w:pPr>
        <w:ind w:firstLine="420"/>
        <w:rPr>
          <w:color w:val="000000" w:themeColor="text1"/>
        </w:rPr>
      </w:pPr>
      <w:r w:rsidRPr="008238AF">
        <w:rPr>
          <w:rFonts w:hint="eastAsia"/>
          <w:color w:val="000000" w:themeColor="text1"/>
        </w:rPr>
        <w:t>加密强度不高，但效率高</w:t>
      </w:r>
    </w:p>
    <w:p w14:paraId="1F7D7907" w14:textId="77777777" w:rsidR="009B5317" w:rsidRPr="008238AF" w:rsidRDefault="009B5317" w:rsidP="009B5317">
      <w:pPr>
        <w:ind w:firstLine="420"/>
        <w:rPr>
          <w:color w:val="000000" w:themeColor="text1"/>
        </w:rPr>
      </w:pPr>
      <w:r w:rsidRPr="008238AF">
        <w:rPr>
          <w:rFonts w:hint="eastAsia"/>
          <w:color w:val="000000" w:themeColor="text1"/>
        </w:rPr>
        <w:t>密钥分发困难。</w:t>
      </w:r>
    </w:p>
    <w:p w14:paraId="2B98CB80" w14:textId="77777777" w:rsidR="009B5317" w:rsidRPr="008238AF" w:rsidRDefault="009B5317" w:rsidP="009B5317">
      <w:pPr>
        <w:ind w:firstLine="420"/>
        <w:rPr>
          <w:color w:val="000000" w:themeColor="text1"/>
        </w:rPr>
      </w:pPr>
      <w:r w:rsidRPr="008238AF">
        <w:rPr>
          <w:rFonts w:hint="eastAsia"/>
          <w:color w:val="000000" w:themeColor="text1"/>
        </w:rPr>
        <w:t>（大量明文为了保证加密效率一般使用对称加密）</w:t>
      </w:r>
    </w:p>
    <w:p w14:paraId="1FC3ABB1" w14:textId="77777777" w:rsidR="009B5317" w:rsidRPr="008238AF" w:rsidRDefault="009B5317" w:rsidP="009B5317">
      <w:pPr>
        <w:ind w:firstLine="420"/>
        <w:rPr>
          <w:color w:val="000000" w:themeColor="text1"/>
        </w:rPr>
      </w:pPr>
      <w:r w:rsidRPr="008238AF">
        <w:rPr>
          <w:rFonts w:hint="eastAsia"/>
          <w:color w:val="000000" w:themeColor="text1"/>
        </w:rPr>
        <w:t>常见对称密钥加密算法</w:t>
      </w:r>
    </w:p>
    <w:p w14:paraId="309E7600" w14:textId="77777777" w:rsidR="009B5317" w:rsidRPr="008238AF" w:rsidRDefault="009B5317" w:rsidP="009B5317">
      <w:pPr>
        <w:ind w:firstLine="420"/>
        <w:rPr>
          <w:color w:val="000000" w:themeColor="text1"/>
        </w:rPr>
      </w:pPr>
      <w:r w:rsidRPr="008238AF">
        <w:rPr>
          <w:rFonts w:hint="eastAsia"/>
          <w:color w:val="000000" w:themeColor="text1"/>
        </w:rPr>
        <w:t>D</w:t>
      </w:r>
      <w:r w:rsidRPr="008238AF">
        <w:rPr>
          <w:color w:val="000000" w:themeColor="text1"/>
        </w:rPr>
        <w:t>ES：</w:t>
      </w:r>
      <w:r w:rsidRPr="008238AF">
        <w:rPr>
          <w:rFonts w:hint="eastAsia"/>
          <w:color w:val="000000" w:themeColor="text1"/>
        </w:rPr>
        <w:t>替换+移位、56位密钥、64位数据块、速度快、密钥易产生</w:t>
      </w:r>
    </w:p>
    <w:p w14:paraId="4A21A987" w14:textId="77777777" w:rsidR="009B5317" w:rsidRPr="008238AF" w:rsidRDefault="009B5317" w:rsidP="009B5317">
      <w:pPr>
        <w:ind w:firstLine="420"/>
        <w:rPr>
          <w:color w:val="000000" w:themeColor="text1"/>
        </w:rPr>
      </w:pPr>
      <w:r w:rsidRPr="008238AF">
        <w:rPr>
          <w:rFonts w:hint="eastAsia"/>
          <w:color w:val="000000" w:themeColor="text1"/>
        </w:rPr>
        <w:t>3DES(三重DES)：两个56位的密钥K1、K2</w:t>
      </w:r>
    </w:p>
    <w:p w14:paraId="08717D7B" w14:textId="77777777" w:rsidR="009B5317" w:rsidRPr="008238AF" w:rsidRDefault="009B5317" w:rsidP="009B5317">
      <w:pPr>
        <w:ind w:firstLine="420"/>
        <w:rPr>
          <w:color w:val="000000" w:themeColor="text1"/>
        </w:rPr>
      </w:pPr>
      <w:r w:rsidRPr="008238AF">
        <w:rPr>
          <w:rFonts w:hint="eastAsia"/>
          <w:color w:val="000000" w:themeColor="text1"/>
        </w:rPr>
        <w:t>加密：K1加密-&gt;K2解密-&gt;K1加密</w:t>
      </w:r>
    </w:p>
    <w:p w14:paraId="04E79E92" w14:textId="77777777" w:rsidR="009B5317" w:rsidRPr="008238AF" w:rsidRDefault="009B5317" w:rsidP="009B5317">
      <w:pPr>
        <w:ind w:firstLine="420"/>
        <w:rPr>
          <w:color w:val="000000" w:themeColor="text1"/>
        </w:rPr>
      </w:pPr>
      <w:r w:rsidRPr="008238AF">
        <w:rPr>
          <w:rFonts w:hint="eastAsia"/>
          <w:color w:val="000000" w:themeColor="text1"/>
        </w:rPr>
        <w:t>解密：K1解密-&gt;K2加密-&gt;K1解密 RC-5</w:t>
      </w:r>
    </w:p>
    <w:p w14:paraId="44BAF412" w14:textId="77777777" w:rsidR="009B5317" w:rsidRPr="008238AF" w:rsidRDefault="009B5317" w:rsidP="009B5317">
      <w:pPr>
        <w:ind w:firstLine="420"/>
        <w:rPr>
          <w:color w:val="000000" w:themeColor="text1"/>
        </w:rPr>
      </w:pPr>
      <w:r w:rsidRPr="008238AF">
        <w:rPr>
          <w:rFonts w:hint="eastAsia"/>
          <w:color w:val="000000" w:themeColor="text1"/>
        </w:rPr>
        <w:t>IDEA：128位密钥、64位数据块、比DES的加密性好、对计算机功能要求相对低，PGP。</w:t>
      </w:r>
    </w:p>
    <w:p w14:paraId="533236BF" w14:textId="77777777" w:rsidR="009B5317" w:rsidRPr="008238AF" w:rsidRDefault="009B5317" w:rsidP="009B5317">
      <w:pPr>
        <w:ind w:firstLine="420"/>
        <w:rPr>
          <w:color w:val="000000" w:themeColor="text1"/>
        </w:rPr>
      </w:pPr>
      <w:r w:rsidRPr="008238AF">
        <w:rPr>
          <w:color w:val="000000" w:themeColor="text1"/>
        </w:rPr>
        <w:t>RC-5</w:t>
      </w:r>
      <w:r w:rsidRPr="008238AF">
        <w:rPr>
          <w:rFonts w:hint="eastAsia"/>
          <w:color w:val="000000" w:themeColor="text1"/>
        </w:rPr>
        <w:t>算法：RSA数据安全公司的很多产品都使用了RC-5。</w:t>
      </w:r>
    </w:p>
    <w:p w14:paraId="486B1FEB" w14:textId="77777777" w:rsidR="009B5317" w:rsidRPr="008238AF" w:rsidRDefault="009B5317" w:rsidP="009B5317">
      <w:pPr>
        <w:ind w:firstLine="420"/>
        <w:rPr>
          <w:color w:val="000000" w:themeColor="text1"/>
        </w:rPr>
      </w:pPr>
      <w:r w:rsidRPr="008238AF">
        <w:rPr>
          <w:rFonts w:hint="eastAsia"/>
          <w:color w:val="000000" w:themeColor="text1"/>
        </w:rPr>
        <w:t>AES算法：高级加密标准，又称Rijndael加密法，是美国政府采用的一种区块加密标准。</w:t>
      </w:r>
    </w:p>
    <w:p w14:paraId="50B44EBD"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1.2 </w:t>
      </w:r>
      <w:r w:rsidRPr="008238AF">
        <w:rPr>
          <w:rFonts w:hint="eastAsia"/>
          <w:color w:val="000000" w:themeColor="text1"/>
        </w:rPr>
        <w:t>非对称加密</w:t>
      </w:r>
    </w:p>
    <w:p w14:paraId="303D96BB" w14:textId="77777777" w:rsidR="009B5317" w:rsidRPr="008238AF" w:rsidRDefault="009B5317" w:rsidP="009B5317">
      <w:pPr>
        <w:ind w:firstLine="420"/>
        <w:rPr>
          <w:color w:val="000000" w:themeColor="text1"/>
          <w:shd w:val="clear" w:color="auto" w:fill="FFFFFF"/>
        </w:rPr>
      </w:pPr>
      <w:r w:rsidRPr="008238AF">
        <w:rPr>
          <w:rFonts w:hint="eastAsia"/>
          <w:color w:val="000000" w:themeColor="text1"/>
          <w:shd w:val="clear" w:color="auto" w:fill="FFFFFF"/>
        </w:rPr>
        <w:t>概念</w:t>
      </w:r>
    </w:p>
    <w:p w14:paraId="45CC5741" w14:textId="77777777" w:rsidR="009B5317" w:rsidRPr="008238AF" w:rsidRDefault="009B5317" w:rsidP="009B5317">
      <w:pPr>
        <w:ind w:firstLine="420"/>
        <w:rPr>
          <w:color w:val="000000" w:themeColor="text1"/>
          <w:shd w:val="clear" w:color="auto" w:fill="FFFFFF"/>
        </w:rPr>
      </w:pPr>
      <w:r w:rsidRPr="008238AF">
        <w:rPr>
          <w:rFonts w:hint="eastAsia"/>
          <w:color w:val="000000" w:themeColor="text1"/>
          <w:shd w:val="clear" w:color="auto" w:fill="FFFFFF"/>
        </w:rPr>
        <w:t>非对称加密（又称为公开密钥加密）：密钥必须成对使用（公钥加密，相应的私钥解密）。</w:t>
      </w:r>
    </w:p>
    <w:p w14:paraId="4B3C31DA" w14:textId="77777777" w:rsidR="009B5317" w:rsidRPr="008238AF" w:rsidRDefault="009B5317" w:rsidP="009B5317">
      <w:pPr>
        <w:ind w:firstLine="420"/>
        <w:rPr>
          <w:color w:val="000000" w:themeColor="text1"/>
          <w:shd w:val="clear" w:color="auto" w:fill="FFFFFF"/>
        </w:rPr>
      </w:pPr>
      <w:r w:rsidRPr="008238AF">
        <w:rPr>
          <w:rFonts w:hint="eastAsia"/>
          <w:color w:val="000000" w:themeColor="text1"/>
          <w:shd w:val="clear" w:color="auto" w:fill="FFFFFF"/>
        </w:rPr>
        <w:t>特点</w:t>
      </w:r>
    </w:p>
    <w:p w14:paraId="5F515ED8" w14:textId="77777777" w:rsidR="009B5317" w:rsidRPr="008238AF" w:rsidRDefault="009B5317" w:rsidP="009B5317">
      <w:pPr>
        <w:ind w:firstLine="420"/>
        <w:rPr>
          <w:color w:val="000000" w:themeColor="text1"/>
          <w:shd w:val="clear" w:color="auto" w:fill="FFFFFF"/>
        </w:rPr>
      </w:pPr>
      <w:r w:rsidRPr="008238AF">
        <w:rPr>
          <w:rFonts w:hint="eastAsia"/>
          <w:color w:val="000000" w:themeColor="text1"/>
          <w:shd w:val="clear" w:color="auto" w:fill="FFFFFF"/>
        </w:rPr>
        <w:t>加密速度慢，但强度高。</w:t>
      </w:r>
    </w:p>
    <w:p w14:paraId="4FB07ED3" w14:textId="77777777" w:rsidR="009B5317" w:rsidRPr="008238AF" w:rsidRDefault="009B5317" w:rsidP="009B5317">
      <w:pPr>
        <w:ind w:firstLine="420"/>
        <w:rPr>
          <w:color w:val="000000" w:themeColor="text1"/>
          <w:shd w:val="clear" w:color="auto" w:fill="FFFFFF"/>
        </w:rPr>
      </w:pPr>
      <w:r w:rsidRPr="008238AF">
        <w:rPr>
          <w:rFonts w:hint="eastAsia"/>
          <w:color w:val="000000" w:themeColor="text1"/>
          <w:shd w:val="clear" w:color="auto" w:fill="FFFFFF"/>
        </w:rPr>
        <w:t>常见非对称密钥加密算法</w:t>
      </w:r>
    </w:p>
    <w:p w14:paraId="40FE563E" w14:textId="77777777" w:rsidR="009B5317" w:rsidRPr="008238AF" w:rsidRDefault="009B5317" w:rsidP="009B5317">
      <w:pPr>
        <w:ind w:firstLine="420"/>
        <w:rPr>
          <w:color w:val="000000" w:themeColor="text1"/>
          <w:shd w:val="clear" w:color="auto" w:fill="FFFFFF"/>
        </w:rPr>
      </w:pPr>
      <w:r w:rsidRPr="008238AF">
        <w:rPr>
          <w:rFonts w:hint="eastAsia"/>
          <w:color w:val="000000" w:themeColor="text1"/>
          <w:shd w:val="clear" w:color="auto" w:fill="FFFFFF"/>
        </w:rPr>
        <w:t>RSA</w:t>
      </w:r>
      <w:r w:rsidRPr="008238AF">
        <w:rPr>
          <w:color w:val="000000" w:themeColor="text1"/>
          <w:shd w:val="clear" w:color="auto" w:fill="FFFFFF"/>
        </w:rPr>
        <w:t>：</w:t>
      </w:r>
      <w:r w:rsidRPr="008238AF">
        <w:rPr>
          <w:rFonts w:hint="eastAsia"/>
          <w:color w:val="000000" w:themeColor="text1"/>
          <w:shd w:val="clear" w:color="auto" w:fill="FFFFFF"/>
        </w:rPr>
        <w:t>2048位（或1024位）密钥、计算量极大、难破解</w:t>
      </w:r>
    </w:p>
    <w:p w14:paraId="783F7072" w14:textId="77777777" w:rsidR="009B5317" w:rsidRPr="008238AF" w:rsidRDefault="009B5317" w:rsidP="009B5317">
      <w:pPr>
        <w:ind w:firstLine="420"/>
        <w:rPr>
          <w:color w:val="000000" w:themeColor="text1"/>
          <w:shd w:val="clear" w:color="auto" w:fill="FFFFFF"/>
        </w:rPr>
      </w:pPr>
      <w:r w:rsidRPr="008238AF">
        <w:rPr>
          <w:rFonts w:hint="eastAsia"/>
          <w:color w:val="000000" w:themeColor="text1"/>
          <w:shd w:val="clear" w:color="auto" w:fill="FFFFFF"/>
        </w:rPr>
        <w:t>ECC-椭圆曲线算法</w:t>
      </w:r>
    </w:p>
    <w:p w14:paraId="34C9C325" w14:textId="77777777" w:rsidR="009B5317" w:rsidRPr="008238AF" w:rsidRDefault="009B5317" w:rsidP="009B5317">
      <w:pPr>
        <w:ind w:firstLine="420"/>
        <w:rPr>
          <w:color w:val="000000" w:themeColor="text1"/>
          <w:shd w:val="clear" w:color="auto" w:fill="FFFFFF"/>
        </w:rPr>
      </w:pPr>
      <w:r w:rsidRPr="008238AF">
        <w:rPr>
          <w:rFonts w:hint="eastAsia"/>
          <w:color w:val="000000" w:themeColor="text1"/>
          <w:shd w:val="clear" w:color="auto" w:fill="FFFFFF"/>
        </w:rPr>
        <w:t>Elgamal：安全性依赖于计算有限域上离散对数这一难题。</w:t>
      </w:r>
    </w:p>
    <w:p w14:paraId="3B50347D" w14:textId="77777777" w:rsidR="009B5317" w:rsidRPr="008238AF" w:rsidRDefault="009B5317" w:rsidP="009B5317">
      <w:pPr>
        <w:pStyle w:val="4"/>
        <w:rPr>
          <w:color w:val="000000" w:themeColor="text1"/>
          <w:shd w:val="clear" w:color="auto" w:fill="FFFFFF"/>
        </w:rPr>
      </w:pPr>
      <w:r w:rsidRPr="008238AF">
        <w:rPr>
          <w:color w:val="000000" w:themeColor="text1"/>
          <w:shd w:val="clear" w:color="auto" w:fill="FFFFFF"/>
        </w:rPr>
        <w:t>2.1.3</w:t>
      </w:r>
      <w:r w:rsidRPr="008238AF">
        <w:rPr>
          <w:rFonts w:hint="eastAsia"/>
          <w:color w:val="000000" w:themeColor="text1"/>
          <w:shd w:val="clear" w:color="auto" w:fill="FFFFFF"/>
        </w:rPr>
        <w:t xml:space="preserve"> </w:t>
      </w:r>
      <w:r w:rsidRPr="008238AF">
        <w:rPr>
          <w:color w:val="000000" w:themeColor="text1"/>
        </w:rPr>
        <w:t>信息摘要与数字签名</w:t>
      </w:r>
    </w:p>
    <w:p w14:paraId="0EFA7548" w14:textId="77777777" w:rsidR="009B5317" w:rsidRPr="008238AF" w:rsidRDefault="009B5317" w:rsidP="009B5317">
      <w:pPr>
        <w:ind w:firstLine="420"/>
        <w:rPr>
          <w:color w:val="000000" w:themeColor="text1"/>
        </w:rPr>
      </w:pPr>
      <w:r w:rsidRPr="008238AF">
        <w:rPr>
          <w:rFonts w:hint="eastAsia"/>
          <w:color w:val="000000" w:themeColor="text1"/>
        </w:rPr>
        <w:t>（1）数字签名的过程如下图所示（发送者使用自己的私钥对摘要签名，接收者利用发送者的公钥对接收到的摘要进行验证）：</w:t>
      </w:r>
    </w:p>
    <w:p w14:paraId="397204C7" w14:textId="77777777" w:rsidR="009B5317" w:rsidRPr="008238AF" w:rsidRDefault="009B5317" w:rsidP="009B5317">
      <w:pPr>
        <w:pStyle w:val="biao"/>
        <w:rPr>
          <w:color w:val="000000" w:themeColor="text1"/>
        </w:rPr>
      </w:pPr>
      <w:r w:rsidRPr="008238AF">
        <w:rPr>
          <w:color w:val="000000" w:themeColor="text1"/>
        </w:rPr>
        <w:object w:dxaOrig="10153" w:dyaOrig="4957" w14:anchorId="7602590F">
          <v:shape id="_x0000_i1053" type="#_x0000_t75" style="width:337.5pt;height:165.75pt" o:ole="">
            <v:imagedata r:id="rId101" o:title=""/>
          </v:shape>
          <o:OLEObject Type="Embed" ProgID="Visio.Drawing.15" ShapeID="_x0000_i1053" DrawAspect="Content" ObjectID="_1723890220" r:id="rId102"/>
        </w:object>
      </w:r>
    </w:p>
    <w:p w14:paraId="662E13EB" w14:textId="77777777" w:rsidR="009B5317" w:rsidRPr="008238AF" w:rsidRDefault="009B5317" w:rsidP="009B5317">
      <w:pPr>
        <w:ind w:firstLine="420"/>
        <w:rPr>
          <w:color w:val="000000" w:themeColor="text1"/>
        </w:rPr>
      </w:pPr>
      <w:r w:rsidRPr="008238AF">
        <w:rPr>
          <w:color w:val="000000" w:themeColor="text1"/>
        </w:rPr>
        <w:t>（2）</w:t>
      </w:r>
      <w:r w:rsidRPr="008238AF">
        <w:rPr>
          <w:rFonts w:hint="eastAsia"/>
          <w:color w:val="000000" w:themeColor="text1"/>
        </w:rPr>
        <w:t>常见的摘要算法：M</w:t>
      </w:r>
      <w:r w:rsidRPr="008238AF">
        <w:rPr>
          <w:color w:val="000000" w:themeColor="text1"/>
        </w:rPr>
        <w:t>D5(128位)，</w:t>
      </w:r>
      <w:r w:rsidRPr="008238AF">
        <w:rPr>
          <w:rFonts w:hint="eastAsia"/>
          <w:color w:val="000000" w:themeColor="text1"/>
        </w:rPr>
        <w:t>S</w:t>
      </w:r>
      <w:r w:rsidRPr="008238AF">
        <w:rPr>
          <w:color w:val="000000" w:themeColor="text1"/>
        </w:rPr>
        <w:t>HA</w:t>
      </w:r>
      <w:r w:rsidRPr="008238AF">
        <w:rPr>
          <w:rFonts w:hint="eastAsia"/>
          <w:color w:val="000000" w:themeColor="text1"/>
        </w:rPr>
        <w:t>(</w:t>
      </w:r>
      <w:r w:rsidRPr="008238AF">
        <w:rPr>
          <w:color w:val="000000" w:themeColor="text1"/>
        </w:rPr>
        <w:t>160位)。</w:t>
      </w:r>
    </w:p>
    <w:p w14:paraId="10BEFF1B"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.1.4 </w:t>
      </w:r>
      <w:r w:rsidRPr="008238AF">
        <w:rPr>
          <w:rFonts w:hint="eastAsia"/>
          <w:color w:val="000000" w:themeColor="text1"/>
        </w:rPr>
        <w:t>数字信封</w:t>
      </w:r>
    </w:p>
    <w:p w14:paraId="0A4D7565" w14:textId="77777777" w:rsidR="009B5317" w:rsidRPr="008238AF" w:rsidRDefault="009B5317" w:rsidP="009B5317">
      <w:pPr>
        <w:ind w:firstLine="420"/>
        <w:rPr>
          <w:color w:val="000000" w:themeColor="text1"/>
        </w:rPr>
      </w:pPr>
      <w:r w:rsidRPr="008238AF">
        <w:rPr>
          <w:rFonts w:hint="eastAsia"/>
          <w:color w:val="000000" w:themeColor="text1"/>
        </w:rPr>
        <w:t>发送方将原文用对称密钥加密传输，而将对称密钥用接收方公钥加密发送给对方。</w:t>
      </w:r>
    </w:p>
    <w:p w14:paraId="589D5B36" w14:textId="77777777" w:rsidR="009B5317" w:rsidRPr="008238AF" w:rsidRDefault="009B5317" w:rsidP="009B5317">
      <w:pPr>
        <w:ind w:firstLine="420"/>
        <w:rPr>
          <w:color w:val="000000" w:themeColor="text1"/>
        </w:rPr>
      </w:pPr>
      <w:r w:rsidRPr="008238AF">
        <w:rPr>
          <w:rFonts w:hint="eastAsia"/>
          <w:color w:val="000000" w:themeColor="text1"/>
        </w:rPr>
        <w:t>接收方收到电子信封，用自己的私钥解密信封，取出对称密钥解密得原文。</w:t>
      </w:r>
    </w:p>
    <w:p w14:paraId="27C11750" w14:textId="77777777" w:rsidR="009B5317" w:rsidRPr="008238AF" w:rsidRDefault="009B5317" w:rsidP="009B5317">
      <w:pPr>
        <w:pStyle w:val="4"/>
        <w:rPr>
          <w:color w:val="000000" w:themeColor="text1"/>
        </w:rPr>
      </w:pPr>
      <w:r w:rsidRPr="008238AF">
        <w:rPr>
          <w:color w:val="000000" w:themeColor="text1"/>
        </w:rPr>
        <w:t>2.1.</w:t>
      </w:r>
      <w:r w:rsidRPr="008238AF">
        <w:rPr>
          <w:rFonts w:hint="eastAsia"/>
          <w:color w:val="000000" w:themeColor="text1"/>
        </w:rPr>
        <w:t xml:space="preserve">5 </w:t>
      </w:r>
      <w:r w:rsidRPr="008238AF">
        <w:rPr>
          <w:rFonts w:hint="eastAsia"/>
          <w:color w:val="000000" w:themeColor="text1"/>
        </w:rPr>
        <w:t>设计实例</w:t>
      </w:r>
    </w:p>
    <w:p w14:paraId="35A812BB"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531F7CAC" wp14:editId="79FEC5CC">
            <wp:extent cx="5040000" cy="2989561"/>
            <wp:effectExtent l="0" t="0" r="8255" b="190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40000" cy="2989561"/>
                    </a:xfrm>
                    <a:prstGeom prst="rect">
                      <a:avLst/>
                    </a:prstGeom>
                    <a:noFill/>
                  </pic:spPr>
                </pic:pic>
              </a:graphicData>
            </a:graphic>
          </wp:inline>
        </w:drawing>
      </w:r>
    </w:p>
    <w:p w14:paraId="0BE37265" w14:textId="77777777" w:rsidR="009B5317" w:rsidRPr="008238AF" w:rsidRDefault="009B5317" w:rsidP="009B5317">
      <w:pPr>
        <w:pStyle w:val="4"/>
        <w:rPr>
          <w:color w:val="000000" w:themeColor="text1"/>
        </w:rPr>
      </w:pPr>
      <w:r w:rsidRPr="008238AF">
        <w:rPr>
          <w:color w:val="000000" w:themeColor="text1"/>
        </w:rPr>
        <w:t>2.1.6</w:t>
      </w:r>
      <w:r w:rsidRPr="008238AF">
        <w:rPr>
          <w:rFonts w:hint="eastAsia"/>
          <w:color w:val="000000" w:themeColor="text1"/>
        </w:rPr>
        <w:t xml:space="preserve"> P</w:t>
      </w:r>
      <w:r w:rsidRPr="008238AF">
        <w:rPr>
          <w:color w:val="000000" w:themeColor="text1"/>
        </w:rPr>
        <w:t>GP</w:t>
      </w:r>
    </w:p>
    <w:p w14:paraId="2FA833BB" w14:textId="77777777" w:rsidR="009B5317" w:rsidRPr="008238AF" w:rsidRDefault="009B5317" w:rsidP="009B5317">
      <w:pPr>
        <w:ind w:firstLine="420"/>
        <w:rPr>
          <w:color w:val="000000" w:themeColor="text1"/>
        </w:rPr>
      </w:pPr>
      <w:r w:rsidRPr="008238AF">
        <w:rPr>
          <w:rFonts w:hint="eastAsia"/>
          <w:color w:val="000000" w:themeColor="text1"/>
        </w:rPr>
        <w:t>PGP可用于电子邮件，也可以用于文件存储。采用了杂合算法，包括IDEA、RSA、MD5、ZIP数据压缩算法。</w:t>
      </w:r>
    </w:p>
    <w:p w14:paraId="62D558C2" w14:textId="77777777" w:rsidR="009B5317" w:rsidRPr="008238AF" w:rsidRDefault="009B5317" w:rsidP="009B5317">
      <w:pPr>
        <w:ind w:firstLine="420"/>
        <w:rPr>
          <w:color w:val="000000" w:themeColor="text1"/>
        </w:rPr>
      </w:pPr>
      <w:r w:rsidRPr="008238AF">
        <w:rPr>
          <w:rFonts w:hint="eastAsia"/>
          <w:color w:val="000000" w:themeColor="text1"/>
        </w:rPr>
        <w:t>PGP承认两种不同的证书格式：PGP证书和X.509证书。</w:t>
      </w:r>
    </w:p>
    <w:p w14:paraId="2DBB03C9" w14:textId="77777777" w:rsidR="009B5317" w:rsidRPr="008238AF" w:rsidRDefault="009B5317" w:rsidP="009B5317">
      <w:pPr>
        <w:ind w:firstLine="420"/>
        <w:rPr>
          <w:color w:val="000000" w:themeColor="text1"/>
        </w:rPr>
      </w:pPr>
      <w:r w:rsidRPr="008238AF">
        <w:rPr>
          <w:rFonts w:hint="eastAsia"/>
          <w:color w:val="000000" w:themeColor="text1"/>
        </w:rPr>
        <w:t>PGP证书包含PGP版本号、证书持有者的公钥、证书持有者的信息、证书拥有者的数字签名、证书的有效期、密钥首选的对称加密算法。</w:t>
      </w:r>
    </w:p>
    <w:p w14:paraId="7A8D12C7" w14:textId="77777777" w:rsidR="009B5317" w:rsidRPr="008238AF" w:rsidRDefault="009B5317" w:rsidP="009B5317">
      <w:pPr>
        <w:ind w:firstLine="420"/>
        <w:rPr>
          <w:color w:val="000000" w:themeColor="text1"/>
        </w:rPr>
      </w:pPr>
      <w:r w:rsidRPr="008238AF">
        <w:rPr>
          <w:rFonts w:hint="eastAsia"/>
          <w:color w:val="000000" w:themeColor="text1"/>
        </w:rPr>
        <w:t>X.509证书包含证书版本、证书的序列号、签名算法标识、证书有效期、以下数据：证书发行商名字、证书主体名、主体公钥信息、发布者的数字签名。</w:t>
      </w:r>
    </w:p>
    <w:p w14:paraId="1116578E" w14:textId="77777777" w:rsidR="009B5317" w:rsidRPr="008238AF" w:rsidRDefault="009B5317" w:rsidP="009B5317">
      <w:pPr>
        <w:ind w:firstLine="420"/>
        <w:rPr>
          <w:color w:val="000000" w:themeColor="text1"/>
        </w:rPr>
      </w:pPr>
    </w:p>
    <w:p w14:paraId="21298E6C" w14:textId="77777777" w:rsidR="009B5317" w:rsidRPr="008238AF" w:rsidRDefault="009B5317" w:rsidP="009B5317">
      <w:pPr>
        <w:pStyle w:val="3"/>
        <w:ind w:firstLine="422"/>
        <w:rPr>
          <w:color w:val="000000" w:themeColor="text1"/>
        </w:rPr>
      </w:pPr>
      <w:bookmarkStart w:id="49" w:name="_Toc105689322"/>
      <w:r w:rsidRPr="008238AF">
        <w:rPr>
          <w:rFonts w:hint="eastAsia"/>
          <w:color w:val="000000" w:themeColor="text1"/>
        </w:rPr>
        <w:t>2</w:t>
      </w:r>
      <w:r w:rsidRPr="008238AF">
        <w:rPr>
          <w:color w:val="000000" w:themeColor="text1"/>
        </w:rPr>
        <w:t xml:space="preserve">.2 </w:t>
      </w:r>
      <w:r w:rsidRPr="008238AF">
        <w:rPr>
          <w:rFonts w:hint="eastAsia"/>
          <w:color w:val="000000" w:themeColor="text1"/>
        </w:rPr>
        <w:t>网络安全</w:t>
      </w:r>
      <w:bookmarkEnd w:id="49"/>
    </w:p>
    <w:p w14:paraId="524982AD" w14:textId="77777777" w:rsidR="009B5317" w:rsidRPr="008238AF" w:rsidRDefault="009B5317" w:rsidP="009B5317">
      <w:pPr>
        <w:pStyle w:val="4"/>
        <w:rPr>
          <w:color w:val="000000" w:themeColor="text1"/>
        </w:rPr>
      </w:pPr>
      <w:r w:rsidRPr="008238AF">
        <w:rPr>
          <w:color w:val="000000" w:themeColor="text1"/>
        </w:rPr>
        <w:t xml:space="preserve">2.2.1 </w:t>
      </w:r>
      <w:r w:rsidRPr="008238AF">
        <w:rPr>
          <w:rFonts w:hint="eastAsia"/>
          <w:color w:val="000000" w:themeColor="text1"/>
        </w:rPr>
        <w:t>安全协议（</w:t>
      </w:r>
      <w:r w:rsidRPr="008238AF">
        <w:rPr>
          <w:rFonts w:ascii="Segoe UI Symbol" w:hAnsi="Segoe UI Symbol" w:cs="Segoe UI Symbol"/>
          <w:color w:val="000000" w:themeColor="text1"/>
        </w:rPr>
        <w:t>⭐⭐</w:t>
      </w:r>
      <w:r w:rsidRPr="008238AF">
        <w:rPr>
          <w:rFonts w:hint="eastAsia"/>
          <w:color w:val="000000" w:themeColor="text1"/>
        </w:rPr>
        <w:t>）</w:t>
      </w:r>
    </w:p>
    <w:p w14:paraId="6926FE96" w14:textId="77777777" w:rsidR="009B5317" w:rsidRPr="008238AF" w:rsidRDefault="009B5317" w:rsidP="009B5317">
      <w:pPr>
        <w:pStyle w:val="biao"/>
        <w:rPr>
          <w:color w:val="000000" w:themeColor="text1"/>
        </w:rPr>
      </w:pPr>
      <w:r w:rsidRPr="008238AF">
        <w:rPr>
          <w:color w:val="000000" w:themeColor="text1"/>
        </w:rPr>
        <w:object w:dxaOrig="4525" w:dyaOrig="3709" w14:anchorId="3DF711DB">
          <v:shape id="_x0000_i1054" type="#_x0000_t75" style="width:180.75pt;height:148.5pt" o:ole="">
            <v:imagedata r:id="rId104" o:title=""/>
          </v:shape>
          <o:OLEObject Type="Embed" ProgID="Visio.Drawing.15" ShapeID="_x0000_i1054" DrawAspect="Content" ObjectID="_1723890221" r:id="rId105"/>
        </w:object>
      </w:r>
    </w:p>
    <w:p w14:paraId="1801B53C" w14:textId="77777777" w:rsidR="009B5317" w:rsidRPr="008238AF" w:rsidRDefault="009B5317" w:rsidP="009B5317">
      <w:pPr>
        <w:ind w:firstLine="420"/>
        <w:rPr>
          <w:color w:val="000000" w:themeColor="text1"/>
        </w:rPr>
      </w:pPr>
      <w:r w:rsidRPr="008238AF">
        <w:rPr>
          <w:rFonts w:hint="eastAsia"/>
          <w:bCs/>
          <w:color w:val="000000" w:themeColor="text1"/>
        </w:rPr>
        <w:t>HTTPS</w:t>
      </w:r>
      <w:r w:rsidRPr="008238AF">
        <w:rPr>
          <w:rFonts w:hint="eastAsia"/>
          <w:color w:val="000000" w:themeColor="text1"/>
        </w:rPr>
        <w:t>协议是HTTP协议与SSL协议的结合，默认端口号443。</w:t>
      </w:r>
    </w:p>
    <w:p w14:paraId="14927220" w14:textId="77777777" w:rsidR="009B5317" w:rsidRPr="008238AF" w:rsidRDefault="009B5317" w:rsidP="009B5317">
      <w:pPr>
        <w:ind w:firstLine="420"/>
        <w:rPr>
          <w:color w:val="000000" w:themeColor="text1"/>
        </w:rPr>
      </w:pPr>
      <w:r w:rsidRPr="008238AF">
        <w:rPr>
          <w:rFonts w:hint="eastAsia"/>
          <w:bCs/>
          <w:color w:val="000000" w:themeColor="text1"/>
        </w:rPr>
        <w:t>PGP</w:t>
      </w:r>
      <w:r w:rsidRPr="008238AF">
        <w:rPr>
          <w:rFonts w:hint="eastAsia"/>
          <w:color w:val="000000" w:themeColor="text1"/>
        </w:rPr>
        <w:t>：针对邮件的混合加密系统。</w:t>
      </w:r>
    </w:p>
    <w:p w14:paraId="5130F95C" w14:textId="77777777" w:rsidR="009B5317" w:rsidRPr="008238AF" w:rsidRDefault="009B5317" w:rsidP="009B5317">
      <w:pPr>
        <w:ind w:firstLine="420"/>
        <w:rPr>
          <w:color w:val="000000" w:themeColor="text1"/>
        </w:rPr>
      </w:pPr>
      <w:r w:rsidRPr="008238AF">
        <w:rPr>
          <w:rFonts w:hint="eastAsia"/>
          <w:bCs/>
          <w:color w:val="000000" w:themeColor="text1"/>
        </w:rPr>
        <w:t>SSL</w:t>
      </w:r>
      <w:r w:rsidRPr="008238AF">
        <w:rPr>
          <w:rFonts w:hint="eastAsia"/>
          <w:color w:val="000000" w:themeColor="text1"/>
        </w:rPr>
        <w:t>：工作在传输层至应用层。</w:t>
      </w:r>
    </w:p>
    <w:p w14:paraId="5EDB200D" w14:textId="77777777" w:rsidR="009B5317" w:rsidRPr="008238AF" w:rsidRDefault="009B5317" w:rsidP="009B5317">
      <w:pPr>
        <w:ind w:firstLine="420"/>
        <w:rPr>
          <w:color w:val="000000" w:themeColor="text1"/>
        </w:rPr>
      </w:pPr>
      <w:r w:rsidRPr="008238AF">
        <w:rPr>
          <w:rFonts w:hint="eastAsia"/>
          <w:bCs/>
          <w:color w:val="000000" w:themeColor="text1"/>
        </w:rPr>
        <w:t>TLS</w:t>
      </w:r>
      <w:r w:rsidRPr="008238AF">
        <w:rPr>
          <w:rFonts w:hint="eastAsia"/>
          <w:color w:val="000000" w:themeColor="text1"/>
        </w:rPr>
        <w:t>：传输层安全协议。</w:t>
      </w:r>
    </w:p>
    <w:p w14:paraId="17698691" w14:textId="77777777" w:rsidR="009B5317" w:rsidRPr="008238AF" w:rsidRDefault="009B5317" w:rsidP="009B5317">
      <w:pPr>
        <w:ind w:firstLine="420"/>
        <w:rPr>
          <w:color w:val="000000" w:themeColor="text1"/>
        </w:rPr>
      </w:pPr>
      <w:r w:rsidRPr="008238AF">
        <w:rPr>
          <w:rFonts w:hint="eastAsia"/>
          <w:bCs/>
          <w:color w:val="000000" w:themeColor="text1"/>
        </w:rPr>
        <w:t>SET</w:t>
      </w:r>
      <w:r w:rsidRPr="008238AF">
        <w:rPr>
          <w:rFonts w:hint="eastAsia"/>
          <w:color w:val="000000" w:themeColor="text1"/>
        </w:rPr>
        <w:t>：电子商务。</w:t>
      </w:r>
    </w:p>
    <w:p w14:paraId="465C151C" w14:textId="77777777" w:rsidR="009B5317" w:rsidRPr="008238AF" w:rsidRDefault="009B5317" w:rsidP="009B5317">
      <w:pPr>
        <w:ind w:firstLine="420"/>
        <w:rPr>
          <w:color w:val="000000" w:themeColor="text1"/>
        </w:rPr>
      </w:pPr>
      <w:r w:rsidRPr="008238AF">
        <w:rPr>
          <w:rFonts w:hint="eastAsia"/>
          <w:bCs/>
          <w:color w:val="000000" w:themeColor="text1"/>
        </w:rPr>
        <w:t>IPSEC</w:t>
      </w:r>
      <w:r w:rsidRPr="008238AF">
        <w:rPr>
          <w:rFonts w:hint="eastAsia"/>
          <w:color w:val="000000" w:themeColor="text1"/>
        </w:rPr>
        <w:t>：对IP包加密。</w:t>
      </w:r>
    </w:p>
    <w:p w14:paraId="55A2A1FF" w14:textId="77777777" w:rsidR="009B5317" w:rsidRPr="008238AF" w:rsidRDefault="009B5317" w:rsidP="009B5317">
      <w:pPr>
        <w:pStyle w:val="4"/>
        <w:rPr>
          <w:color w:val="000000" w:themeColor="text1"/>
          <w:shd w:val="clear" w:color="auto" w:fill="FFFFFF"/>
        </w:rPr>
      </w:pPr>
      <w:r w:rsidRPr="008238AF">
        <w:rPr>
          <w:color w:val="000000" w:themeColor="text1"/>
          <w:shd w:val="clear" w:color="auto" w:fill="FFFFFF"/>
        </w:rPr>
        <w:t>2.2.2</w:t>
      </w:r>
      <w:r w:rsidRPr="008238AF">
        <w:rPr>
          <w:rFonts w:hint="eastAsia"/>
          <w:color w:val="000000" w:themeColor="text1"/>
          <w:shd w:val="clear" w:color="auto" w:fill="FFFFFF"/>
        </w:rPr>
        <w:t xml:space="preserve"> </w:t>
      </w:r>
      <w:r w:rsidRPr="008238AF">
        <w:rPr>
          <w:rFonts w:hint="eastAsia"/>
          <w:color w:val="000000" w:themeColor="text1"/>
          <w:shd w:val="clear" w:color="auto" w:fill="FFFFFF"/>
        </w:rPr>
        <w:t>网络攻击</w:t>
      </w: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p w14:paraId="5B2D90C5" w14:textId="77777777" w:rsidR="009B5317" w:rsidRPr="008238AF" w:rsidRDefault="009B5317" w:rsidP="009B5317">
      <w:pPr>
        <w:ind w:firstLine="420"/>
        <w:rPr>
          <w:color w:val="000000" w:themeColor="text1"/>
          <w:shd w:val="clear" w:color="auto" w:fill="FFFFFF"/>
        </w:rPr>
      </w:pPr>
      <w:r w:rsidRPr="008238AF">
        <w:rPr>
          <w:rFonts w:hint="eastAsia"/>
          <w:color w:val="000000" w:themeColor="text1"/>
          <w:shd w:val="clear" w:color="auto" w:fill="FFFFFF"/>
        </w:rPr>
        <w:t>分类</w:t>
      </w:r>
    </w:p>
    <w:p w14:paraId="7E17CD4C" w14:textId="77777777" w:rsidR="009B5317" w:rsidRPr="008238AF" w:rsidRDefault="009B5317" w:rsidP="009B5317">
      <w:pPr>
        <w:ind w:firstLine="420"/>
        <w:rPr>
          <w:color w:val="000000" w:themeColor="text1"/>
          <w:shd w:val="clear" w:color="auto" w:fill="FFFFFF"/>
        </w:rPr>
      </w:pPr>
      <w:r w:rsidRPr="008238AF">
        <w:rPr>
          <w:rFonts w:hint="eastAsia"/>
          <w:bCs/>
          <w:color w:val="000000" w:themeColor="text1"/>
          <w:shd w:val="clear" w:color="auto" w:fill="FFFFFF"/>
        </w:rPr>
        <w:t>被动攻击</w:t>
      </w:r>
      <w:r w:rsidRPr="008238AF">
        <w:rPr>
          <w:rFonts w:hint="eastAsia"/>
          <w:color w:val="000000" w:themeColor="text1"/>
          <w:shd w:val="clear" w:color="auto" w:fill="FFFFFF"/>
        </w:rPr>
        <w:t>：收集信息为主，破坏保密性。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95"/>
        <w:gridCol w:w="1349"/>
        <w:gridCol w:w="5852"/>
      </w:tblGrid>
      <w:tr w:rsidR="009B5317" w:rsidRPr="008238AF" w14:paraId="3D365098" w14:textId="77777777" w:rsidTr="00F32297">
        <w:trPr>
          <w:trHeight w:val="20"/>
        </w:trPr>
        <w:tc>
          <w:tcPr>
            <w:tcW w:w="660" w:type="pct"/>
            <w:shd w:val="clear" w:color="auto" w:fill="auto"/>
            <w:tcMar>
              <w:top w:w="15" w:type="dxa"/>
              <w:left w:w="108" w:type="dxa"/>
              <w:bottom w:w="0" w:type="dxa"/>
              <w:right w:w="108" w:type="dxa"/>
            </w:tcMar>
            <w:vAlign w:val="center"/>
            <w:hideMark/>
          </w:tcPr>
          <w:p w14:paraId="722BE6D9"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攻击类型</w:t>
            </w:r>
          </w:p>
        </w:tc>
        <w:tc>
          <w:tcPr>
            <w:tcW w:w="813" w:type="pct"/>
            <w:shd w:val="clear" w:color="auto" w:fill="auto"/>
            <w:tcMar>
              <w:top w:w="15" w:type="dxa"/>
              <w:left w:w="108" w:type="dxa"/>
              <w:bottom w:w="0" w:type="dxa"/>
              <w:right w:w="108" w:type="dxa"/>
            </w:tcMar>
            <w:vAlign w:val="center"/>
            <w:hideMark/>
          </w:tcPr>
          <w:p w14:paraId="194417FB"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攻击名称</w:t>
            </w:r>
          </w:p>
        </w:tc>
        <w:tc>
          <w:tcPr>
            <w:tcW w:w="3527" w:type="pct"/>
            <w:shd w:val="clear" w:color="auto" w:fill="auto"/>
            <w:tcMar>
              <w:top w:w="15" w:type="dxa"/>
              <w:left w:w="108" w:type="dxa"/>
              <w:bottom w:w="0" w:type="dxa"/>
              <w:right w:w="108" w:type="dxa"/>
            </w:tcMar>
            <w:vAlign w:val="center"/>
            <w:hideMark/>
          </w:tcPr>
          <w:p w14:paraId="6458C97B"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描述</w:t>
            </w:r>
          </w:p>
        </w:tc>
      </w:tr>
      <w:tr w:rsidR="009B5317" w:rsidRPr="008238AF" w14:paraId="065D013B" w14:textId="77777777" w:rsidTr="00F32297">
        <w:trPr>
          <w:trHeight w:val="20"/>
        </w:trPr>
        <w:tc>
          <w:tcPr>
            <w:tcW w:w="660" w:type="pct"/>
            <w:vMerge w:val="restart"/>
            <w:shd w:val="clear" w:color="auto" w:fill="auto"/>
            <w:tcMar>
              <w:top w:w="15" w:type="dxa"/>
              <w:left w:w="108" w:type="dxa"/>
              <w:bottom w:w="0" w:type="dxa"/>
              <w:right w:w="108" w:type="dxa"/>
            </w:tcMar>
            <w:vAlign w:val="center"/>
            <w:hideMark/>
          </w:tcPr>
          <w:p w14:paraId="67BEBA0C"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被动攻击</w:t>
            </w:r>
          </w:p>
        </w:tc>
        <w:tc>
          <w:tcPr>
            <w:tcW w:w="813" w:type="pct"/>
            <w:shd w:val="clear" w:color="auto" w:fill="auto"/>
            <w:tcMar>
              <w:top w:w="15" w:type="dxa"/>
              <w:left w:w="108" w:type="dxa"/>
              <w:bottom w:w="0" w:type="dxa"/>
              <w:right w:w="108" w:type="dxa"/>
            </w:tcMar>
            <w:vAlign w:val="center"/>
            <w:hideMark/>
          </w:tcPr>
          <w:p w14:paraId="1AF44E9B"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窃听（网络监听）</w:t>
            </w:r>
          </w:p>
        </w:tc>
        <w:tc>
          <w:tcPr>
            <w:tcW w:w="3527" w:type="pct"/>
            <w:shd w:val="clear" w:color="auto" w:fill="auto"/>
            <w:tcMar>
              <w:top w:w="15" w:type="dxa"/>
              <w:left w:w="108" w:type="dxa"/>
              <w:bottom w:w="0" w:type="dxa"/>
              <w:right w:w="108" w:type="dxa"/>
            </w:tcMar>
            <w:vAlign w:val="center"/>
            <w:hideMark/>
          </w:tcPr>
          <w:p w14:paraId="29784788"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用各种可能的合法或非法的手段窃取系统中的信息资源和敏感信息。</w:t>
            </w:r>
          </w:p>
        </w:tc>
      </w:tr>
      <w:tr w:rsidR="009B5317" w:rsidRPr="008238AF" w14:paraId="53116368" w14:textId="77777777" w:rsidTr="00F32297">
        <w:trPr>
          <w:trHeight w:val="20"/>
        </w:trPr>
        <w:tc>
          <w:tcPr>
            <w:tcW w:w="660" w:type="pct"/>
            <w:vMerge/>
            <w:shd w:val="clear" w:color="auto" w:fill="auto"/>
            <w:vAlign w:val="center"/>
            <w:hideMark/>
          </w:tcPr>
          <w:p w14:paraId="3904D939" w14:textId="77777777" w:rsidR="009B5317" w:rsidRPr="008238AF" w:rsidRDefault="009B5317" w:rsidP="00F32297">
            <w:pPr>
              <w:pStyle w:val="biao"/>
              <w:rPr>
                <w:color w:val="000000" w:themeColor="text1"/>
                <w:shd w:val="clear" w:color="auto" w:fill="FFFFFF"/>
              </w:rPr>
            </w:pPr>
          </w:p>
        </w:tc>
        <w:tc>
          <w:tcPr>
            <w:tcW w:w="813" w:type="pct"/>
            <w:shd w:val="clear" w:color="auto" w:fill="auto"/>
            <w:tcMar>
              <w:top w:w="15" w:type="dxa"/>
              <w:left w:w="108" w:type="dxa"/>
              <w:bottom w:w="0" w:type="dxa"/>
              <w:right w:w="108" w:type="dxa"/>
            </w:tcMar>
            <w:vAlign w:val="center"/>
            <w:hideMark/>
          </w:tcPr>
          <w:p w14:paraId="0A0E40AB"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业务流分析</w:t>
            </w:r>
          </w:p>
        </w:tc>
        <w:tc>
          <w:tcPr>
            <w:tcW w:w="3527" w:type="pct"/>
            <w:shd w:val="clear" w:color="auto" w:fill="auto"/>
            <w:tcMar>
              <w:top w:w="15" w:type="dxa"/>
              <w:left w:w="108" w:type="dxa"/>
              <w:bottom w:w="0" w:type="dxa"/>
              <w:right w:w="108" w:type="dxa"/>
            </w:tcMar>
            <w:vAlign w:val="center"/>
            <w:hideMark/>
          </w:tcPr>
          <w:p w14:paraId="5FD3953E"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通过对系统进行长期监听，利用统计分析方法对诸如通信频度、通信的信息流向、通信总量的变化等参数进行研究，从而发现有价值的信息和规律。</w:t>
            </w:r>
          </w:p>
        </w:tc>
      </w:tr>
      <w:tr w:rsidR="009B5317" w:rsidRPr="008238AF" w14:paraId="5867B597" w14:textId="77777777" w:rsidTr="00F32297">
        <w:trPr>
          <w:trHeight w:val="20"/>
        </w:trPr>
        <w:tc>
          <w:tcPr>
            <w:tcW w:w="660" w:type="pct"/>
            <w:vMerge/>
            <w:shd w:val="clear" w:color="auto" w:fill="auto"/>
            <w:vAlign w:val="center"/>
            <w:hideMark/>
          </w:tcPr>
          <w:p w14:paraId="5D1F7E99" w14:textId="77777777" w:rsidR="009B5317" w:rsidRPr="008238AF" w:rsidRDefault="009B5317" w:rsidP="00F32297">
            <w:pPr>
              <w:pStyle w:val="biao"/>
              <w:rPr>
                <w:color w:val="000000" w:themeColor="text1"/>
                <w:shd w:val="clear" w:color="auto" w:fill="FFFFFF"/>
              </w:rPr>
            </w:pPr>
          </w:p>
        </w:tc>
        <w:tc>
          <w:tcPr>
            <w:tcW w:w="813" w:type="pct"/>
            <w:shd w:val="clear" w:color="auto" w:fill="auto"/>
            <w:tcMar>
              <w:top w:w="15" w:type="dxa"/>
              <w:left w:w="108" w:type="dxa"/>
              <w:bottom w:w="0" w:type="dxa"/>
              <w:right w:w="108" w:type="dxa"/>
            </w:tcMar>
            <w:vAlign w:val="center"/>
            <w:hideMark/>
          </w:tcPr>
          <w:p w14:paraId="1C488A0D"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非法登录</w:t>
            </w:r>
          </w:p>
        </w:tc>
        <w:tc>
          <w:tcPr>
            <w:tcW w:w="3527" w:type="pct"/>
            <w:shd w:val="clear" w:color="auto" w:fill="auto"/>
            <w:tcMar>
              <w:top w:w="15" w:type="dxa"/>
              <w:left w:w="108" w:type="dxa"/>
              <w:bottom w:w="0" w:type="dxa"/>
              <w:right w:w="108" w:type="dxa"/>
            </w:tcMar>
            <w:vAlign w:val="center"/>
            <w:hideMark/>
          </w:tcPr>
          <w:p w14:paraId="25E4DFBA"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有些资料将这种方式归为被动攻击方式。</w:t>
            </w:r>
          </w:p>
        </w:tc>
      </w:tr>
    </w:tbl>
    <w:p w14:paraId="1DAE4596" w14:textId="77777777" w:rsidR="009B5317" w:rsidRPr="008238AF" w:rsidRDefault="009B5317" w:rsidP="009B5317">
      <w:pPr>
        <w:ind w:firstLine="420"/>
        <w:rPr>
          <w:color w:val="000000" w:themeColor="text1"/>
          <w:shd w:val="clear" w:color="auto" w:fill="FFFFFF"/>
        </w:rPr>
      </w:pPr>
      <w:r w:rsidRPr="008238AF">
        <w:rPr>
          <w:rFonts w:hint="eastAsia"/>
          <w:bCs/>
          <w:color w:val="000000" w:themeColor="text1"/>
          <w:shd w:val="clear" w:color="auto" w:fill="FFFFFF"/>
        </w:rPr>
        <w:t>主动攻击</w:t>
      </w:r>
      <w:r w:rsidRPr="008238AF">
        <w:rPr>
          <w:rFonts w:hint="eastAsia"/>
          <w:color w:val="000000" w:themeColor="text1"/>
          <w:shd w:val="clear" w:color="auto" w:fill="FFFFFF"/>
        </w:rPr>
        <w:t>：主动攻击的类别主要有：中断（破坏可用性），篡改（破坏完整性），伪造（破坏真实性）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7"/>
        <w:gridCol w:w="1780"/>
        <w:gridCol w:w="5779"/>
      </w:tblGrid>
      <w:tr w:rsidR="009B5317" w:rsidRPr="008238AF" w14:paraId="5FC6B5B9" w14:textId="77777777" w:rsidTr="00F32297">
        <w:trPr>
          <w:trHeight w:val="454"/>
        </w:trPr>
        <w:tc>
          <w:tcPr>
            <w:tcW w:w="444" w:type="pct"/>
            <w:shd w:val="clear" w:color="auto" w:fill="auto"/>
            <w:tcMar>
              <w:top w:w="15" w:type="dxa"/>
              <w:left w:w="108" w:type="dxa"/>
              <w:bottom w:w="0" w:type="dxa"/>
              <w:right w:w="108" w:type="dxa"/>
            </w:tcMar>
            <w:vAlign w:val="center"/>
            <w:hideMark/>
          </w:tcPr>
          <w:p w14:paraId="41B05C44"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攻击类型</w:t>
            </w:r>
          </w:p>
        </w:tc>
        <w:tc>
          <w:tcPr>
            <w:tcW w:w="1073" w:type="pct"/>
            <w:shd w:val="clear" w:color="auto" w:fill="auto"/>
            <w:tcMar>
              <w:top w:w="15" w:type="dxa"/>
              <w:left w:w="108" w:type="dxa"/>
              <w:bottom w:w="0" w:type="dxa"/>
              <w:right w:w="108" w:type="dxa"/>
            </w:tcMar>
            <w:vAlign w:val="center"/>
            <w:hideMark/>
          </w:tcPr>
          <w:p w14:paraId="25D06F33"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攻击名称</w:t>
            </w:r>
          </w:p>
        </w:tc>
        <w:tc>
          <w:tcPr>
            <w:tcW w:w="3483" w:type="pct"/>
            <w:shd w:val="clear" w:color="auto" w:fill="auto"/>
            <w:tcMar>
              <w:top w:w="15" w:type="dxa"/>
              <w:left w:w="108" w:type="dxa"/>
              <w:bottom w:w="0" w:type="dxa"/>
              <w:right w:w="108" w:type="dxa"/>
            </w:tcMar>
            <w:vAlign w:val="center"/>
            <w:hideMark/>
          </w:tcPr>
          <w:p w14:paraId="4846D0D7"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描述</w:t>
            </w:r>
          </w:p>
        </w:tc>
      </w:tr>
      <w:tr w:rsidR="009B5317" w:rsidRPr="008238AF" w14:paraId="79C4FCAE" w14:textId="77777777" w:rsidTr="00F32297">
        <w:trPr>
          <w:trHeight w:val="454"/>
        </w:trPr>
        <w:tc>
          <w:tcPr>
            <w:tcW w:w="444" w:type="pct"/>
            <w:vMerge w:val="restart"/>
            <w:shd w:val="clear" w:color="auto" w:fill="auto"/>
            <w:tcMar>
              <w:top w:w="15" w:type="dxa"/>
              <w:left w:w="108" w:type="dxa"/>
              <w:bottom w:w="0" w:type="dxa"/>
              <w:right w:w="108" w:type="dxa"/>
            </w:tcMar>
            <w:vAlign w:val="center"/>
            <w:hideMark/>
          </w:tcPr>
          <w:p w14:paraId="65367071"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主动攻击</w:t>
            </w:r>
          </w:p>
        </w:tc>
        <w:tc>
          <w:tcPr>
            <w:tcW w:w="1073" w:type="pct"/>
            <w:shd w:val="clear" w:color="auto" w:fill="auto"/>
            <w:tcMar>
              <w:top w:w="15" w:type="dxa"/>
              <w:left w:w="108" w:type="dxa"/>
              <w:bottom w:w="0" w:type="dxa"/>
              <w:right w:w="108" w:type="dxa"/>
            </w:tcMar>
            <w:vAlign w:val="center"/>
            <w:hideMark/>
          </w:tcPr>
          <w:p w14:paraId="74849104"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假冒身份</w:t>
            </w:r>
          </w:p>
        </w:tc>
        <w:tc>
          <w:tcPr>
            <w:tcW w:w="3483" w:type="pct"/>
            <w:shd w:val="clear" w:color="auto" w:fill="auto"/>
            <w:tcMar>
              <w:top w:w="15" w:type="dxa"/>
              <w:left w:w="108" w:type="dxa"/>
              <w:bottom w:w="0" w:type="dxa"/>
              <w:right w:w="108" w:type="dxa"/>
            </w:tcMar>
            <w:vAlign w:val="center"/>
            <w:hideMark/>
          </w:tcPr>
          <w:p w14:paraId="1CBC2ADC"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通过欺骗通信系统（或用户）达到非法用户冒充成为合法用户，或者特权小的用户冒充成为特权大的用户的目的。黑客大多是采用假冒进行攻击。</w:t>
            </w:r>
          </w:p>
        </w:tc>
      </w:tr>
      <w:tr w:rsidR="009B5317" w:rsidRPr="008238AF" w14:paraId="5A169C07" w14:textId="77777777" w:rsidTr="00F32297">
        <w:trPr>
          <w:trHeight w:val="454"/>
        </w:trPr>
        <w:tc>
          <w:tcPr>
            <w:tcW w:w="444" w:type="pct"/>
            <w:vMerge/>
            <w:shd w:val="clear" w:color="auto" w:fill="auto"/>
            <w:vAlign w:val="center"/>
            <w:hideMark/>
          </w:tcPr>
          <w:p w14:paraId="151E9959" w14:textId="77777777" w:rsidR="009B5317" w:rsidRPr="008238AF" w:rsidRDefault="009B5317" w:rsidP="00F32297">
            <w:pPr>
              <w:pStyle w:val="biao"/>
              <w:rPr>
                <w:color w:val="000000" w:themeColor="text1"/>
                <w:shd w:val="clear" w:color="auto" w:fill="FFFFFF"/>
              </w:rPr>
            </w:pPr>
          </w:p>
        </w:tc>
        <w:tc>
          <w:tcPr>
            <w:tcW w:w="1073" w:type="pct"/>
            <w:shd w:val="clear" w:color="auto" w:fill="auto"/>
            <w:tcMar>
              <w:top w:w="15" w:type="dxa"/>
              <w:left w:w="108" w:type="dxa"/>
              <w:bottom w:w="0" w:type="dxa"/>
              <w:right w:w="108" w:type="dxa"/>
            </w:tcMar>
            <w:vAlign w:val="center"/>
            <w:hideMark/>
          </w:tcPr>
          <w:p w14:paraId="51EDA1CE"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抵赖</w:t>
            </w:r>
          </w:p>
        </w:tc>
        <w:tc>
          <w:tcPr>
            <w:tcW w:w="3483" w:type="pct"/>
            <w:shd w:val="clear" w:color="auto" w:fill="auto"/>
            <w:tcMar>
              <w:top w:w="15" w:type="dxa"/>
              <w:left w:w="108" w:type="dxa"/>
              <w:bottom w:w="0" w:type="dxa"/>
              <w:right w:w="108" w:type="dxa"/>
            </w:tcMar>
            <w:vAlign w:val="center"/>
            <w:hideMark/>
          </w:tcPr>
          <w:p w14:paraId="246537B3"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这是一种来自用户的攻击，比如：否认自己曾经发布过的某条消息、伪造一份对方来信等。</w:t>
            </w:r>
          </w:p>
        </w:tc>
      </w:tr>
      <w:tr w:rsidR="009B5317" w:rsidRPr="008238AF" w14:paraId="2F631A50" w14:textId="77777777" w:rsidTr="00F32297">
        <w:trPr>
          <w:trHeight w:val="454"/>
        </w:trPr>
        <w:tc>
          <w:tcPr>
            <w:tcW w:w="444" w:type="pct"/>
            <w:vMerge/>
            <w:shd w:val="clear" w:color="auto" w:fill="auto"/>
            <w:vAlign w:val="center"/>
            <w:hideMark/>
          </w:tcPr>
          <w:p w14:paraId="306C95C1" w14:textId="77777777" w:rsidR="009B5317" w:rsidRPr="008238AF" w:rsidRDefault="009B5317" w:rsidP="00F32297">
            <w:pPr>
              <w:pStyle w:val="biao"/>
              <w:rPr>
                <w:color w:val="000000" w:themeColor="text1"/>
                <w:shd w:val="clear" w:color="auto" w:fill="FFFFFF"/>
              </w:rPr>
            </w:pPr>
          </w:p>
        </w:tc>
        <w:tc>
          <w:tcPr>
            <w:tcW w:w="1073" w:type="pct"/>
            <w:shd w:val="clear" w:color="auto" w:fill="auto"/>
            <w:tcMar>
              <w:top w:w="15" w:type="dxa"/>
              <w:left w:w="108" w:type="dxa"/>
              <w:bottom w:w="0" w:type="dxa"/>
              <w:right w:w="108" w:type="dxa"/>
            </w:tcMar>
            <w:vAlign w:val="center"/>
            <w:hideMark/>
          </w:tcPr>
          <w:p w14:paraId="50B9E574"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旁路控制</w:t>
            </w:r>
          </w:p>
          <w:p w14:paraId="06A472E7"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【旁路攻击】</w:t>
            </w:r>
          </w:p>
        </w:tc>
        <w:tc>
          <w:tcPr>
            <w:tcW w:w="3483" w:type="pct"/>
            <w:shd w:val="clear" w:color="auto" w:fill="auto"/>
            <w:tcMar>
              <w:top w:w="15" w:type="dxa"/>
              <w:left w:w="108" w:type="dxa"/>
              <w:bottom w:w="0" w:type="dxa"/>
              <w:right w:w="108" w:type="dxa"/>
            </w:tcMar>
            <w:vAlign w:val="center"/>
            <w:hideMark/>
          </w:tcPr>
          <w:p w14:paraId="6DD8C0A3"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密码学中是指绕过对加密算法的繁琐分析，利用密码算法的硬件实现的运算中泄露的信息。如执行时间、功耗、电磁辐射等，结合统计理论快速的破解密码系统。</w:t>
            </w:r>
          </w:p>
        </w:tc>
      </w:tr>
      <w:tr w:rsidR="009B5317" w:rsidRPr="008238AF" w14:paraId="7D64EFEB" w14:textId="77777777" w:rsidTr="00F32297">
        <w:trPr>
          <w:trHeight w:val="454"/>
        </w:trPr>
        <w:tc>
          <w:tcPr>
            <w:tcW w:w="444" w:type="pct"/>
            <w:vMerge/>
            <w:shd w:val="clear" w:color="auto" w:fill="auto"/>
            <w:vAlign w:val="center"/>
            <w:hideMark/>
          </w:tcPr>
          <w:p w14:paraId="07F53486" w14:textId="77777777" w:rsidR="009B5317" w:rsidRPr="008238AF" w:rsidRDefault="009B5317" w:rsidP="00F32297">
            <w:pPr>
              <w:pStyle w:val="biao"/>
              <w:rPr>
                <w:color w:val="000000" w:themeColor="text1"/>
                <w:shd w:val="clear" w:color="auto" w:fill="FFFFFF"/>
              </w:rPr>
            </w:pPr>
          </w:p>
        </w:tc>
        <w:tc>
          <w:tcPr>
            <w:tcW w:w="1073" w:type="pct"/>
            <w:shd w:val="clear" w:color="auto" w:fill="auto"/>
            <w:tcMar>
              <w:top w:w="15" w:type="dxa"/>
              <w:left w:w="108" w:type="dxa"/>
              <w:bottom w:w="0" w:type="dxa"/>
              <w:right w:w="108" w:type="dxa"/>
            </w:tcMar>
            <w:vAlign w:val="center"/>
            <w:hideMark/>
          </w:tcPr>
          <w:p w14:paraId="64ECBAC4"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重放攻击</w:t>
            </w:r>
          </w:p>
        </w:tc>
        <w:tc>
          <w:tcPr>
            <w:tcW w:w="3483" w:type="pct"/>
            <w:shd w:val="clear" w:color="auto" w:fill="auto"/>
            <w:tcMar>
              <w:top w:w="15" w:type="dxa"/>
              <w:left w:w="108" w:type="dxa"/>
              <w:bottom w:w="0" w:type="dxa"/>
              <w:right w:w="108" w:type="dxa"/>
            </w:tcMar>
            <w:vAlign w:val="center"/>
            <w:hideMark/>
          </w:tcPr>
          <w:p w14:paraId="68C5D2FB"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所截获的某次合法的通信数据拷贝，出于非法的目的而被重新发送。</w:t>
            </w:r>
          </w:p>
          <w:p w14:paraId="083BE8F7"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加时间戳能识别并应对重放攻击。</w:t>
            </w:r>
          </w:p>
        </w:tc>
      </w:tr>
      <w:tr w:rsidR="009B5317" w:rsidRPr="008238AF" w14:paraId="2FF830A0" w14:textId="77777777" w:rsidTr="00F32297">
        <w:trPr>
          <w:trHeight w:val="454"/>
        </w:trPr>
        <w:tc>
          <w:tcPr>
            <w:tcW w:w="444" w:type="pct"/>
            <w:vMerge/>
            <w:shd w:val="clear" w:color="auto" w:fill="auto"/>
            <w:vAlign w:val="center"/>
            <w:hideMark/>
          </w:tcPr>
          <w:p w14:paraId="2455004F" w14:textId="77777777" w:rsidR="009B5317" w:rsidRPr="008238AF" w:rsidRDefault="009B5317" w:rsidP="00F32297">
            <w:pPr>
              <w:pStyle w:val="biao"/>
              <w:rPr>
                <w:color w:val="000000" w:themeColor="text1"/>
                <w:shd w:val="clear" w:color="auto" w:fill="FFFFFF"/>
              </w:rPr>
            </w:pPr>
          </w:p>
        </w:tc>
        <w:tc>
          <w:tcPr>
            <w:tcW w:w="1073" w:type="pct"/>
            <w:shd w:val="clear" w:color="auto" w:fill="auto"/>
            <w:tcMar>
              <w:top w:w="15" w:type="dxa"/>
              <w:left w:w="108" w:type="dxa"/>
              <w:bottom w:w="0" w:type="dxa"/>
              <w:right w:w="108" w:type="dxa"/>
            </w:tcMar>
            <w:vAlign w:val="center"/>
            <w:hideMark/>
          </w:tcPr>
          <w:p w14:paraId="6BF9ACF0"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拒绝服务（DOS）</w:t>
            </w:r>
          </w:p>
        </w:tc>
        <w:tc>
          <w:tcPr>
            <w:tcW w:w="3483" w:type="pct"/>
            <w:shd w:val="clear" w:color="auto" w:fill="auto"/>
            <w:tcMar>
              <w:top w:w="15" w:type="dxa"/>
              <w:left w:w="108" w:type="dxa"/>
              <w:bottom w:w="0" w:type="dxa"/>
              <w:right w:w="108" w:type="dxa"/>
            </w:tcMar>
            <w:vAlign w:val="center"/>
            <w:hideMark/>
          </w:tcPr>
          <w:p w14:paraId="646C7603" w14:textId="77777777" w:rsidR="009B5317" w:rsidRPr="008238AF" w:rsidRDefault="009B5317" w:rsidP="00F32297">
            <w:pPr>
              <w:pStyle w:val="biao"/>
              <w:rPr>
                <w:color w:val="000000" w:themeColor="text1"/>
                <w:shd w:val="clear" w:color="auto" w:fill="FFFFFF"/>
              </w:rPr>
            </w:pPr>
            <w:r w:rsidRPr="008238AF">
              <w:rPr>
                <w:rFonts w:hint="eastAsia"/>
                <w:color w:val="000000" w:themeColor="text1"/>
                <w:shd w:val="clear" w:color="auto" w:fill="FFFFFF"/>
              </w:rPr>
              <w:t>对信息或其它资源的合法访问被无条件地阻止。</w:t>
            </w:r>
          </w:p>
        </w:tc>
      </w:tr>
    </w:tbl>
    <w:p w14:paraId="5F6E344D" w14:textId="77777777" w:rsidR="009B5317" w:rsidRPr="008238AF" w:rsidRDefault="009B5317" w:rsidP="009B5317">
      <w:pPr>
        <w:ind w:firstLine="420"/>
        <w:rPr>
          <w:color w:val="000000" w:themeColor="text1"/>
          <w:shd w:val="clear" w:color="auto" w:fill="FFFFFF"/>
        </w:rPr>
      </w:pPr>
      <w:r w:rsidRPr="008238AF">
        <w:rPr>
          <w:rFonts w:hint="eastAsia"/>
          <w:color w:val="000000" w:themeColor="text1"/>
          <w:shd w:val="clear" w:color="auto" w:fill="FFFFFF"/>
        </w:rPr>
        <w:t>常见的攻击行为</w:t>
      </w:r>
    </w:p>
    <w:p w14:paraId="21D9676F" w14:textId="77777777" w:rsidR="009B5317" w:rsidRPr="008238AF" w:rsidRDefault="009B5317" w:rsidP="009B5317">
      <w:pPr>
        <w:ind w:firstLine="420"/>
        <w:rPr>
          <w:color w:val="000000" w:themeColor="text1"/>
          <w:shd w:val="clear" w:color="auto" w:fill="FFFFFF"/>
        </w:rPr>
      </w:pPr>
      <w:r w:rsidRPr="008238AF">
        <w:rPr>
          <w:rFonts w:hint="eastAsia"/>
          <w:bCs/>
          <w:color w:val="000000" w:themeColor="text1"/>
          <w:shd w:val="clear" w:color="auto" w:fill="FFFFFF"/>
        </w:rPr>
        <w:t>拒绝服务</w:t>
      </w:r>
      <w:r w:rsidRPr="008238AF">
        <w:rPr>
          <w:rFonts w:hint="eastAsia"/>
          <w:color w:val="000000" w:themeColor="text1"/>
          <w:shd w:val="clear" w:color="auto" w:fill="FFFFFF"/>
        </w:rPr>
        <w:t>：攻击者利用众多傀儡主机向服务器发送服务请求，导致服务器资源被耗尽，无法提供正常的服务，向其他访问者发送拒绝服务应答。</w:t>
      </w:r>
    </w:p>
    <w:p w14:paraId="2C61D1A9" w14:textId="77777777" w:rsidR="009B5317" w:rsidRPr="008238AF" w:rsidRDefault="009B5317" w:rsidP="009B5317">
      <w:pPr>
        <w:ind w:firstLine="420"/>
        <w:rPr>
          <w:color w:val="000000" w:themeColor="text1"/>
          <w:shd w:val="clear" w:color="auto" w:fill="FFFFFF"/>
        </w:rPr>
      </w:pPr>
      <w:r w:rsidRPr="008238AF">
        <w:rPr>
          <w:rFonts w:hint="eastAsia"/>
          <w:bCs/>
          <w:color w:val="000000" w:themeColor="text1"/>
          <w:shd w:val="clear" w:color="auto" w:fill="FFFFFF"/>
        </w:rPr>
        <w:t>重放攻击</w:t>
      </w:r>
      <w:r w:rsidRPr="008238AF">
        <w:rPr>
          <w:rFonts w:hint="eastAsia"/>
          <w:color w:val="000000" w:themeColor="text1"/>
          <w:shd w:val="clear" w:color="auto" w:fill="FFFFFF"/>
        </w:rPr>
        <w:t>：攻击者抓取向服务器发送的有效数据包，并利用此数据包不断地向服务器发送，导致服务器一直应答此数据包，从而崩溃。</w:t>
      </w:r>
    </w:p>
    <w:p w14:paraId="3FB50D0C" w14:textId="77777777" w:rsidR="009B5317" w:rsidRPr="008238AF" w:rsidRDefault="009B5317" w:rsidP="009B5317">
      <w:pPr>
        <w:ind w:firstLine="420"/>
        <w:rPr>
          <w:color w:val="000000" w:themeColor="text1"/>
          <w:shd w:val="clear" w:color="auto" w:fill="FFFFFF"/>
        </w:rPr>
      </w:pPr>
      <w:r w:rsidRPr="008238AF">
        <w:rPr>
          <w:rFonts w:hint="eastAsia"/>
          <w:bCs/>
          <w:color w:val="000000" w:themeColor="text1"/>
          <w:shd w:val="clear" w:color="auto" w:fill="FFFFFF"/>
        </w:rPr>
        <w:t>业务流分析</w:t>
      </w:r>
      <w:r w:rsidRPr="008238AF">
        <w:rPr>
          <w:rFonts w:hint="eastAsia"/>
          <w:color w:val="000000" w:themeColor="text1"/>
          <w:shd w:val="clear" w:color="auto" w:fill="FFFFFF"/>
        </w:rPr>
        <w:t>：通过长期监听被攻击者的数据流，从而分析出相关业务流，可以依此了解被攻击者的一些倾向，常见的广告推送就是建立在业务流分析基础上的。</w:t>
      </w:r>
    </w:p>
    <w:p w14:paraId="1FC2583B" w14:textId="77777777" w:rsidR="009B5317" w:rsidRPr="008238AF" w:rsidRDefault="009B5317" w:rsidP="009B5317">
      <w:pPr>
        <w:ind w:firstLine="420"/>
        <w:rPr>
          <w:color w:val="000000" w:themeColor="text1"/>
          <w:shd w:val="clear" w:color="auto" w:fill="FFFFFF"/>
        </w:rPr>
      </w:pPr>
      <w:r w:rsidRPr="008238AF">
        <w:rPr>
          <w:rFonts w:hint="eastAsia"/>
          <w:color w:val="000000" w:themeColor="text1"/>
          <w:shd w:val="clear" w:color="auto" w:fill="FFFFFF"/>
        </w:rPr>
        <w:t>常见的防御手段（可以结合使用）</w:t>
      </w:r>
    </w:p>
    <w:p w14:paraId="7DBFA539" w14:textId="77777777" w:rsidR="009B5317" w:rsidRPr="008238AF" w:rsidRDefault="009B5317" w:rsidP="009B5317">
      <w:pPr>
        <w:ind w:firstLine="420"/>
        <w:rPr>
          <w:color w:val="000000" w:themeColor="text1"/>
          <w:shd w:val="clear" w:color="auto" w:fill="FFFFFF"/>
        </w:rPr>
      </w:pPr>
      <w:r w:rsidRPr="008238AF">
        <w:rPr>
          <w:rFonts w:hint="eastAsia"/>
          <w:bCs/>
          <w:color w:val="000000" w:themeColor="text1"/>
          <w:shd w:val="clear" w:color="auto" w:fill="FFFFFF"/>
        </w:rPr>
        <w:t>防火墙技术</w:t>
      </w:r>
      <w:r w:rsidRPr="008238AF">
        <w:rPr>
          <w:rFonts w:hint="eastAsia"/>
          <w:color w:val="000000" w:themeColor="text1"/>
          <w:shd w:val="clear" w:color="auto" w:fill="FFFFFF"/>
        </w:rPr>
        <w:t>：主要了解它的机制是防外不防内，对于DMZ非军事区主要放置应用服务器（如邮件服务器，WEB服务器）。</w:t>
      </w:r>
    </w:p>
    <w:p w14:paraId="3C327B16" w14:textId="77777777" w:rsidR="009B5317" w:rsidRPr="008238AF" w:rsidRDefault="009B5317" w:rsidP="009B5317">
      <w:pPr>
        <w:ind w:firstLine="420"/>
        <w:rPr>
          <w:color w:val="000000" w:themeColor="text1"/>
          <w:shd w:val="clear" w:color="auto" w:fill="FFFFFF"/>
        </w:rPr>
      </w:pPr>
      <w:r w:rsidRPr="008238AF">
        <w:rPr>
          <w:rFonts w:hint="eastAsia"/>
          <w:bCs/>
          <w:color w:val="000000" w:themeColor="text1"/>
          <w:shd w:val="clear" w:color="auto" w:fill="FFFFFF"/>
        </w:rPr>
        <w:t>漏洞扫描</w:t>
      </w:r>
      <w:r w:rsidRPr="008238AF">
        <w:rPr>
          <w:rFonts w:hint="eastAsia"/>
          <w:color w:val="000000" w:themeColor="text1"/>
          <w:shd w:val="clear" w:color="auto" w:fill="FFFFFF"/>
        </w:rPr>
        <w:t>：入侵者可以利用系统漏洞侵入系统，系统管理员可以通过漏洞扫描技术，及时了解系统存在的安全问题，并采取相应措施来提高系统的安全性。</w:t>
      </w:r>
    </w:p>
    <w:p w14:paraId="77A8CCBC" w14:textId="77777777" w:rsidR="009B5317" w:rsidRPr="008238AF" w:rsidRDefault="009B5317" w:rsidP="009B5317">
      <w:pPr>
        <w:ind w:firstLine="420"/>
        <w:rPr>
          <w:color w:val="000000" w:themeColor="text1"/>
          <w:shd w:val="clear" w:color="auto" w:fill="FFFFFF"/>
        </w:rPr>
      </w:pPr>
      <w:r w:rsidRPr="008238AF">
        <w:rPr>
          <w:rFonts w:hint="eastAsia"/>
          <w:bCs/>
          <w:color w:val="000000" w:themeColor="text1"/>
          <w:shd w:val="clear" w:color="auto" w:fill="FFFFFF"/>
        </w:rPr>
        <w:t>入侵检测IDS</w:t>
      </w:r>
      <w:r w:rsidRPr="008238AF">
        <w:rPr>
          <w:rFonts w:hint="eastAsia"/>
          <w:color w:val="000000" w:themeColor="text1"/>
          <w:shd w:val="clear" w:color="auto" w:fill="FFFFFF"/>
        </w:rPr>
        <w:t>：基于数据源的分类-审计功能、记录安全性日志。基于检测方法-异常行为检测。</w:t>
      </w:r>
    </w:p>
    <w:p w14:paraId="21C34F05" w14:textId="77777777" w:rsidR="009B5317" w:rsidRPr="008238AF" w:rsidRDefault="009B5317" w:rsidP="009B5317">
      <w:pPr>
        <w:ind w:firstLine="420"/>
        <w:rPr>
          <w:color w:val="000000" w:themeColor="text1"/>
          <w:shd w:val="clear" w:color="auto" w:fill="FFFFFF"/>
        </w:rPr>
      </w:pPr>
    </w:p>
    <w:p w14:paraId="5CBB3D12" w14:textId="77777777" w:rsidR="009B5317" w:rsidRPr="008238AF" w:rsidRDefault="009B5317" w:rsidP="009B5317">
      <w:pPr>
        <w:pStyle w:val="3"/>
        <w:ind w:firstLine="422"/>
        <w:rPr>
          <w:color w:val="000000" w:themeColor="text1"/>
        </w:rPr>
      </w:pPr>
      <w:bookmarkStart w:id="50" w:name="_Toc105689323"/>
      <w:r w:rsidRPr="008238AF">
        <w:rPr>
          <w:color w:val="000000" w:themeColor="text1"/>
        </w:rPr>
        <w:t>2.3</w:t>
      </w:r>
      <w:r w:rsidRPr="008238AF">
        <w:rPr>
          <w:rFonts w:hint="eastAsia"/>
          <w:color w:val="000000" w:themeColor="text1"/>
        </w:rPr>
        <w:t xml:space="preserve"> </w:t>
      </w:r>
      <w:r w:rsidRPr="008238AF">
        <w:rPr>
          <w:rFonts w:hint="eastAsia"/>
          <w:color w:val="000000" w:themeColor="text1"/>
        </w:rPr>
        <w:t>安全保护等级</w:t>
      </w:r>
      <w:bookmarkEnd w:id="50"/>
    </w:p>
    <w:tbl>
      <w:tblPr>
        <w:tblW w:w="5000" w:type="pct"/>
        <w:tblCellMar>
          <w:left w:w="0" w:type="dxa"/>
          <w:right w:w="0" w:type="dxa"/>
        </w:tblCellMar>
        <w:tblLook w:val="0420" w:firstRow="1" w:lastRow="0" w:firstColumn="0" w:lastColumn="0" w:noHBand="0" w:noVBand="1"/>
      </w:tblPr>
      <w:tblGrid>
        <w:gridCol w:w="1919"/>
        <w:gridCol w:w="2076"/>
        <w:gridCol w:w="2375"/>
        <w:gridCol w:w="1916"/>
      </w:tblGrid>
      <w:tr w:rsidR="009B5317" w:rsidRPr="008238AF" w14:paraId="3226EFFF" w14:textId="77777777" w:rsidTr="00F32297">
        <w:trPr>
          <w:trHeight w:val="20"/>
        </w:trPr>
        <w:tc>
          <w:tcPr>
            <w:tcW w:w="11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22B59B" w14:textId="77777777" w:rsidR="009B5317" w:rsidRPr="008238AF" w:rsidRDefault="009B5317" w:rsidP="00F32297">
            <w:pPr>
              <w:pStyle w:val="biao"/>
              <w:rPr>
                <w:color w:val="000000" w:themeColor="text1"/>
              </w:rPr>
            </w:pPr>
          </w:p>
        </w:tc>
        <w:tc>
          <w:tcPr>
            <w:tcW w:w="12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9DBB86" w14:textId="77777777" w:rsidR="009B5317" w:rsidRPr="008238AF" w:rsidRDefault="009B5317" w:rsidP="00F32297">
            <w:pPr>
              <w:pStyle w:val="biao"/>
              <w:rPr>
                <w:color w:val="000000" w:themeColor="text1"/>
              </w:rPr>
            </w:pPr>
            <w:r w:rsidRPr="008238AF">
              <w:rPr>
                <w:rFonts w:hint="eastAsia"/>
                <w:color w:val="000000" w:themeColor="text1"/>
              </w:rPr>
              <w:t>公民、法人和其它组织权益</w:t>
            </w:r>
          </w:p>
        </w:tc>
        <w:tc>
          <w:tcPr>
            <w:tcW w:w="1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2FD0B4" w14:textId="77777777" w:rsidR="009B5317" w:rsidRPr="008238AF" w:rsidRDefault="009B5317" w:rsidP="00F32297">
            <w:pPr>
              <w:pStyle w:val="biao"/>
              <w:rPr>
                <w:color w:val="000000" w:themeColor="text1"/>
              </w:rPr>
            </w:pPr>
            <w:r w:rsidRPr="008238AF">
              <w:rPr>
                <w:rFonts w:hint="eastAsia"/>
                <w:color w:val="000000" w:themeColor="text1"/>
              </w:rPr>
              <w:t>社会秩序和公共利益</w:t>
            </w:r>
          </w:p>
        </w:tc>
        <w:tc>
          <w:tcPr>
            <w:tcW w:w="11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667F1A" w14:textId="77777777" w:rsidR="009B5317" w:rsidRPr="008238AF" w:rsidRDefault="009B5317" w:rsidP="00F32297">
            <w:pPr>
              <w:pStyle w:val="biao"/>
              <w:rPr>
                <w:color w:val="000000" w:themeColor="text1"/>
              </w:rPr>
            </w:pPr>
            <w:r w:rsidRPr="008238AF">
              <w:rPr>
                <w:rFonts w:hint="eastAsia"/>
                <w:color w:val="000000" w:themeColor="text1"/>
              </w:rPr>
              <w:t>国家安全</w:t>
            </w:r>
          </w:p>
        </w:tc>
      </w:tr>
      <w:tr w:rsidR="009B5317" w:rsidRPr="008238AF" w14:paraId="7E829CAA" w14:textId="77777777" w:rsidTr="00F32297">
        <w:trPr>
          <w:trHeight w:val="20"/>
        </w:trPr>
        <w:tc>
          <w:tcPr>
            <w:tcW w:w="11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D1E4AD" w14:textId="77777777" w:rsidR="009B5317" w:rsidRPr="008238AF" w:rsidRDefault="009B5317" w:rsidP="00F32297">
            <w:pPr>
              <w:pStyle w:val="biao"/>
              <w:rPr>
                <w:color w:val="000000" w:themeColor="text1"/>
              </w:rPr>
            </w:pPr>
            <w:r w:rsidRPr="008238AF">
              <w:rPr>
                <w:rFonts w:hint="eastAsia"/>
                <w:color w:val="000000" w:themeColor="text1"/>
              </w:rPr>
              <w:t>用户自主保护级</w:t>
            </w:r>
          </w:p>
        </w:tc>
        <w:tc>
          <w:tcPr>
            <w:tcW w:w="12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3E8EED" w14:textId="77777777" w:rsidR="009B5317" w:rsidRPr="008238AF" w:rsidRDefault="009B5317" w:rsidP="00F32297">
            <w:pPr>
              <w:pStyle w:val="biao"/>
              <w:rPr>
                <w:color w:val="000000" w:themeColor="text1"/>
              </w:rPr>
            </w:pPr>
            <w:r w:rsidRPr="008238AF">
              <w:rPr>
                <w:rFonts w:hint="eastAsia"/>
                <w:color w:val="000000" w:themeColor="text1"/>
              </w:rPr>
              <w:t>损害</w:t>
            </w:r>
          </w:p>
        </w:tc>
        <w:tc>
          <w:tcPr>
            <w:tcW w:w="1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FDD7EA" w14:textId="77777777" w:rsidR="009B5317" w:rsidRPr="008238AF" w:rsidRDefault="009B5317" w:rsidP="00F32297">
            <w:pPr>
              <w:pStyle w:val="biao"/>
              <w:rPr>
                <w:color w:val="000000" w:themeColor="text1"/>
              </w:rPr>
            </w:pPr>
          </w:p>
        </w:tc>
        <w:tc>
          <w:tcPr>
            <w:tcW w:w="11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51003B" w14:textId="77777777" w:rsidR="009B5317" w:rsidRPr="008238AF" w:rsidRDefault="009B5317" w:rsidP="00F32297">
            <w:pPr>
              <w:pStyle w:val="biao"/>
              <w:rPr>
                <w:color w:val="000000" w:themeColor="text1"/>
              </w:rPr>
            </w:pPr>
          </w:p>
        </w:tc>
      </w:tr>
      <w:tr w:rsidR="009B5317" w:rsidRPr="008238AF" w14:paraId="65D655A1" w14:textId="77777777" w:rsidTr="00F32297">
        <w:trPr>
          <w:trHeight w:val="20"/>
        </w:trPr>
        <w:tc>
          <w:tcPr>
            <w:tcW w:w="11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C11FAA" w14:textId="77777777" w:rsidR="009B5317" w:rsidRPr="008238AF" w:rsidRDefault="009B5317" w:rsidP="00F32297">
            <w:pPr>
              <w:pStyle w:val="biao"/>
              <w:rPr>
                <w:color w:val="000000" w:themeColor="text1"/>
              </w:rPr>
            </w:pPr>
            <w:r w:rsidRPr="008238AF">
              <w:rPr>
                <w:rFonts w:hint="eastAsia"/>
                <w:color w:val="000000" w:themeColor="text1"/>
              </w:rPr>
              <w:t>系统审计保护级</w:t>
            </w:r>
          </w:p>
        </w:tc>
        <w:tc>
          <w:tcPr>
            <w:tcW w:w="12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E8AAFA" w14:textId="77777777" w:rsidR="009B5317" w:rsidRPr="008238AF" w:rsidRDefault="009B5317" w:rsidP="00F32297">
            <w:pPr>
              <w:pStyle w:val="biao"/>
              <w:rPr>
                <w:color w:val="000000" w:themeColor="text1"/>
              </w:rPr>
            </w:pPr>
            <w:r w:rsidRPr="008238AF">
              <w:rPr>
                <w:rFonts w:hint="eastAsia"/>
                <w:color w:val="000000" w:themeColor="text1"/>
              </w:rPr>
              <w:t>严重损害</w:t>
            </w:r>
          </w:p>
        </w:tc>
        <w:tc>
          <w:tcPr>
            <w:tcW w:w="1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F41A27" w14:textId="77777777" w:rsidR="009B5317" w:rsidRPr="008238AF" w:rsidRDefault="009B5317" w:rsidP="00F32297">
            <w:pPr>
              <w:pStyle w:val="biao"/>
              <w:rPr>
                <w:color w:val="000000" w:themeColor="text1"/>
              </w:rPr>
            </w:pPr>
            <w:r w:rsidRPr="008238AF">
              <w:rPr>
                <w:rFonts w:hint="eastAsia"/>
                <w:color w:val="000000" w:themeColor="text1"/>
              </w:rPr>
              <w:t>损害</w:t>
            </w:r>
          </w:p>
        </w:tc>
        <w:tc>
          <w:tcPr>
            <w:tcW w:w="11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9C2223" w14:textId="77777777" w:rsidR="009B5317" w:rsidRPr="008238AF" w:rsidRDefault="009B5317" w:rsidP="00F32297">
            <w:pPr>
              <w:pStyle w:val="biao"/>
              <w:rPr>
                <w:color w:val="000000" w:themeColor="text1"/>
              </w:rPr>
            </w:pPr>
          </w:p>
        </w:tc>
      </w:tr>
      <w:tr w:rsidR="009B5317" w:rsidRPr="008238AF" w14:paraId="615768A7" w14:textId="77777777" w:rsidTr="00F32297">
        <w:trPr>
          <w:trHeight w:val="20"/>
        </w:trPr>
        <w:tc>
          <w:tcPr>
            <w:tcW w:w="11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9FF52D" w14:textId="77777777" w:rsidR="009B5317" w:rsidRPr="008238AF" w:rsidRDefault="009B5317" w:rsidP="00F32297">
            <w:pPr>
              <w:pStyle w:val="biao"/>
              <w:rPr>
                <w:color w:val="000000" w:themeColor="text1"/>
              </w:rPr>
            </w:pPr>
            <w:r w:rsidRPr="008238AF">
              <w:rPr>
                <w:rFonts w:hint="eastAsia"/>
                <w:color w:val="000000" w:themeColor="text1"/>
              </w:rPr>
              <w:t>安全标记保护级</w:t>
            </w:r>
          </w:p>
        </w:tc>
        <w:tc>
          <w:tcPr>
            <w:tcW w:w="12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8DAA93" w14:textId="77777777" w:rsidR="009B5317" w:rsidRPr="008238AF" w:rsidRDefault="009B5317" w:rsidP="00F32297">
            <w:pPr>
              <w:pStyle w:val="biao"/>
              <w:rPr>
                <w:color w:val="000000" w:themeColor="text1"/>
              </w:rPr>
            </w:pPr>
          </w:p>
        </w:tc>
        <w:tc>
          <w:tcPr>
            <w:tcW w:w="1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D57A1A" w14:textId="77777777" w:rsidR="009B5317" w:rsidRPr="008238AF" w:rsidRDefault="009B5317" w:rsidP="00F32297">
            <w:pPr>
              <w:pStyle w:val="biao"/>
              <w:rPr>
                <w:color w:val="000000" w:themeColor="text1"/>
              </w:rPr>
            </w:pPr>
            <w:r w:rsidRPr="008238AF">
              <w:rPr>
                <w:rFonts w:hint="eastAsia"/>
                <w:color w:val="000000" w:themeColor="text1"/>
              </w:rPr>
              <w:t>严重损害</w:t>
            </w:r>
          </w:p>
        </w:tc>
        <w:tc>
          <w:tcPr>
            <w:tcW w:w="11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BA3A31" w14:textId="77777777" w:rsidR="009B5317" w:rsidRPr="008238AF" w:rsidRDefault="009B5317" w:rsidP="00F32297">
            <w:pPr>
              <w:pStyle w:val="biao"/>
              <w:rPr>
                <w:color w:val="000000" w:themeColor="text1"/>
              </w:rPr>
            </w:pPr>
            <w:r w:rsidRPr="008238AF">
              <w:rPr>
                <w:rFonts w:hint="eastAsia"/>
                <w:color w:val="000000" w:themeColor="text1"/>
              </w:rPr>
              <w:t>损害</w:t>
            </w:r>
          </w:p>
        </w:tc>
      </w:tr>
      <w:tr w:rsidR="009B5317" w:rsidRPr="008238AF" w14:paraId="6A3FF6FB" w14:textId="77777777" w:rsidTr="00F32297">
        <w:trPr>
          <w:trHeight w:val="20"/>
        </w:trPr>
        <w:tc>
          <w:tcPr>
            <w:tcW w:w="11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56BC6F" w14:textId="77777777" w:rsidR="009B5317" w:rsidRPr="008238AF" w:rsidRDefault="009B5317" w:rsidP="00F32297">
            <w:pPr>
              <w:pStyle w:val="biao"/>
              <w:rPr>
                <w:color w:val="000000" w:themeColor="text1"/>
              </w:rPr>
            </w:pPr>
            <w:r w:rsidRPr="008238AF">
              <w:rPr>
                <w:rFonts w:hint="eastAsia"/>
                <w:color w:val="000000" w:themeColor="text1"/>
              </w:rPr>
              <w:t>结构化保护级</w:t>
            </w:r>
          </w:p>
        </w:tc>
        <w:tc>
          <w:tcPr>
            <w:tcW w:w="12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87F280" w14:textId="77777777" w:rsidR="009B5317" w:rsidRPr="008238AF" w:rsidRDefault="009B5317" w:rsidP="00F32297">
            <w:pPr>
              <w:pStyle w:val="biao"/>
              <w:rPr>
                <w:color w:val="000000" w:themeColor="text1"/>
              </w:rPr>
            </w:pPr>
          </w:p>
        </w:tc>
        <w:tc>
          <w:tcPr>
            <w:tcW w:w="1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6EDBDD" w14:textId="77777777" w:rsidR="009B5317" w:rsidRPr="008238AF" w:rsidRDefault="009B5317" w:rsidP="00F32297">
            <w:pPr>
              <w:pStyle w:val="biao"/>
              <w:rPr>
                <w:color w:val="000000" w:themeColor="text1"/>
              </w:rPr>
            </w:pPr>
          </w:p>
        </w:tc>
        <w:tc>
          <w:tcPr>
            <w:tcW w:w="11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F56C14" w14:textId="77777777" w:rsidR="009B5317" w:rsidRPr="008238AF" w:rsidRDefault="009B5317" w:rsidP="00F32297">
            <w:pPr>
              <w:pStyle w:val="biao"/>
              <w:rPr>
                <w:color w:val="000000" w:themeColor="text1"/>
              </w:rPr>
            </w:pPr>
            <w:r w:rsidRPr="008238AF">
              <w:rPr>
                <w:rFonts w:hint="eastAsia"/>
                <w:color w:val="000000" w:themeColor="text1"/>
              </w:rPr>
              <w:t>严重损害</w:t>
            </w:r>
          </w:p>
        </w:tc>
      </w:tr>
      <w:tr w:rsidR="009B5317" w:rsidRPr="008238AF" w14:paraId="4CF442B0" w14:textId="77777777" w:rsidTr="00F32297">
        <w:trPr>
          <w:trHeight w:val="20"/>
        </w:trPr>
        <w:tc>
          <w:tcPr>
            <w:tcW w:w="11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F2F278" w14:textId="77777777" w:rsidR="009B5317" w:rsidRPr="008238AF" w:rsidRDefault="009B5317" w:rsidP="00F32297">
            <w:pPr>
              <w:pStyle w:val="biao"/>
              <w:rPr>
                <w:color w:val="000000" w:themeColor="text1"/>
              </w:rPr>
            </w:pPr>
            <w:r w:rsidRPr="008238AF">
              <w:rPr>
                <w:rFonts w:hint="eastAsia"/>
                <w:color w:val="000000" w:themeColor="text1"/>
              </w:rPr>
              <w:t>访问验证保护级</w:t>
            </w:r>
          </w:p>
        </w:tc>
        <w:tc>
          <w:tcPr>
            <w:tcW w:w="12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4CC607" w14:textId="77777777" w:rsidR="009B5317" w:rsidRPr="008238AF" w:rsidRDefault="009B5317" w:rsidP="00F32297">
            <w:pPr>
              <w:pStyle w:val="biao"/>
              <w:rPr>
                <w:color w:val="000000" w:themeColor="text1"/>
              </w:rPr>
            </w:pPr>
          </w:p>
        </w:tc>
        <w:tc>
          <w:tcPr>
            <w:tcW w:w="14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55CB9D" w14:textId="77777777" w:rsidR="009B5317" w:rsidRPr="008238AF" w:rsidRDefault="009B5317" w:rsidP="00F32297">
            <w:pPr>
              <w:pStyle w:val="biao"/>
              <w:rPr>
                <w:color w:val="000000" w:themeColor="text1"/>
              </w:rPr>
            </w:pPr>
          </w:p>
        </w:tc>
        <w:tc>
          <w:tcPr>
            <w:tcW w:w="11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713467" w14:textId="77777777" w:rsidR="009B5317" w:rsidRPr="008238AF" w:rsidRDefault="009B5317" w:rsidP="00F32297">
            <w:pPr>
              <w:pStyle w:val="biao"/>
              <w:rPr>
                <w:color w:val="000000" w:themeColor="text1"/>
              </w:rPr>
            </w:pPr>
            <w:r w:rsidRPr="008238AF">
              <w:rPr>
                <w:rFonts w:hint="eastAsia"/>
                <w:color w:val="000000" w:themeColor="text1"/>
              </w:rPr>
              <w:t>特别严重损害</w:t>
            </w:r>
          </w:p>
        </w:tc>
      </w:tr>
    </w:tbl>
    <w:p w14:paraId="51AF29BC" w14:textId="77777777" w:rsidR="009B5317" w:rsidRPr="008238AF" w:rsidRDefault="009B5317" w:rsidP="009B5317">
      <w:pPr>
        <w:ind w:firstLine="420"/>
        <w:rPr>
          <w:color w:val="000000" w:themeColor="text1"/>
        </w:rPr>
      </w:pPr>
      <w:r w:rsidRPr="008238AF">
        <w:rPr>
          <w:rFonts w:hint="eastAsia"/>
          <w:bCs/>
          <w:color w:val="000000" w:themeColor="text1"/>
        </w:rPr>
        <w:t>用户自主保护级</w:t>
      </w:r>
      <w:r w:rsidRPr="008238AF">
        <w:rPr>
          <w:rFonts w:hint="eastAsia"/>
          <w:color w:val="000000" w:themeColor="text1"/>
        </w:rPr>
        <w:t>：适用于普通内联网用户</w:t>
      </w:r>
    </w:p>
    <w:p w14:paraId="47E0FC4B" w14:textId="77777777" w:rsidR="009B5317" w:rsidRPr="008238AF" w:rsidRDefault="009B5317" w:rsidP="009B5317">
      <w:pPr>
        <w:ind w:firstLine="420"/>
        <w:rPr>
          <w:color w:val="000000" w:themeColor="text1"/>
        </w:rPr>
      </w:pPr>
      <w:r w:rsidRPr="008238AF">
        <w:rPr>
          <w:rFonts w:hint="eastAsia"/>
          <w:bCs/>
          <w:color w:val="000000" w:themeColor="text1"/>
        </w:rPr>
        <w:t>系统审计保护级</w:t>
      </w:r>
      <w:r w:rsidRPr="008238AF">
        <w:rPr>
          <w:rFonts w:hint="eastAsia"/>
          <w:color w:val="000000" w:themeColor="text1"/>
        </w:rPr>
        <w:t>：适用于通过内联网或国际网进行商务活动，需要保密的非重要单位</w:t>
      </w:r>
    </w:p>
    <w:p w14:paraId="1D3BB1C6" w14:textId="77777777" w:rsidR="009B5317" w:rsidRPr="008238AF" w:rsidRDefault="009B5317" w:rsidP="009B5317">
      <w:pPr>
        <w:ind w:firstLine="420"/>
        <w:rPr>
          <w:color w:val="000000" w:themeColor="text1"/>
        </w:rPr>
      </w:pPr>
      <w:r w:rsidRPr="008238AF">
        <w:rPr>
          <w:rFonts w:hint="eastAsia"/>
          <w:bCs/>
          <w:color w:val="000000" w:themeColor="text1"/>
        </w:rPr>
        <w:t>安全标记保护级</w:t>
      </w:r>
      <w:r w:rsidRPr="008238AF">
        <w:rPr>
          <w:rFonts w:hint="eastAsia"/>
          <w:color w:val="000000" w:themeColor="text1"/>
        </w:rPr>
        <w:t>：适用于地方各级国家机关、金融机构、邮电通信、能源与水源供给部门、交通运输、大型工商与信息技术企业、重点工程建设等单位</w:t>
      </w:r>
    </w:p>
    <w:p w14:paraId="161FBB52" w14:textId="77777777" w:rsidR="009B5317" w:rsidRPr="008238AF" w:rsidRDefault="009B5317" w:rsidP="009B5317">
      <w:pPr>
        <w:ind w:firstLine="420"/>
        <w:rPr>
          <w:color w:val="000000" w:themeColor="text1"/>
        </w:rPr>
      </w:pPr>
      <w:r w:rsidRPr="008238AF">
        <w:rPr>
          <w:rFonts w:hint="eastAsia"/>
          <w:bCs/>
          <w:color w:val="000000" w:themeColor="text1"/>
        </w:rPr>
        <w:t>结构化保护级</w:t>
      </w:r>
      <w:r w:rsidRPr="008238AF">
        <w:rPr>
          <w:rFonts w:hint="eastAsia"/>
          <w:color w:val="000000" w:themeColor="text1"/>
        </w:rPr>
        <w:t>：适用于中央级国家机关、广播电视部门、重要物资储备单位、社会应急服务部门、尖端科技企业集团、国家重点科研机构和国防建设等部门</w:t>
      </w:r>
    </w:p>
    <w:p w14:paraId="5A61E9B7" w14:textId="77777777" w:rsidR="009B5317" w:rsidRPr="008238AF" w:rsidRDefault="009B5317" w:rsidP="009B5317">
      <w:pPr>
        <w:ind w:firstLine="420"/>
        <w:rPr>
          <w:color w:val="000000" w:themeColor="text1"/>
        </w:rPr>
      </w:pPr>
      <w:r w:rsidRPr="008238AF">
        <w:rPr>
          <w:rFonts w:hint="eastAsia"/>
          <w:bCs/>
          <w:color w:val="000000" w:themeColor="text1"/>
        </w:rPr>
        <w:t>访问验证保护级</w:t>
      </w:r>
      <w:r w:rsidRPr="008238AF">
        <w:rPr>
          <w:rFonts w:hint="eastAsia"/>
          <w:color w:val="000000" w:themeColor="text1"/>
        </w:rPr>
        <w:t>：适用于国防关键部门和依法需要对计算机信息系统实施特殊隔离的单位</w:t>
      </w:r>
    </w:p>
    <w:p w14:paraId="795002C5" w14:textId="77777777" w:rsidR="009B5317" w:rsidRPr="008238AF" w:rsidRDefault="009B5317" w:rsidP="009B5317">
      <w:pPr>
        <w:ind w:firstLine="420"/>
        <w:rPr>
          <w:color w:val="000000" w:themeColor="text1"/>
        </w:rPr>
      </w:pPr>
    </w:p>
    <w:p w14:paraId="0D8731FC" w14:textId="77777777" w:rsidR="009B5317" w:rsidRPr="008238AF" w:rsidRDefault="009B5317" w:rsidP="009B5317">
      <w:pPr>
        <w:pStyle w:val="3"/>
        <w:ind w:firstLine="422"/>
        <w:rPr>
          <w:color w:val="000000" w:themeColor="text1"/>
        </w:rPr>
      </w:pPr>
      <w:bookmarkStart w:id="51" w:name="_Toc105689324"/>
      <w:r w:rsidRPr="008238AF">
        <w:rPr>
          <w:color w:val="000000" w:themeColor="text1"/>
        </w:rPr>
        <w:t>2.4</w:t>
      </w:r>
      <w:r w:rsidRPr="008238AF">
        <w:rPr>
          <w:rFonts w:hint="eastAsia"/>
          <w:color w:val="000000" w:themeColor="text1"/>
        </w:rPr>
        <w:t xml:space="preserve"> </w:t>
      </w:r>
      <w:r w:rsidRPr="008238AF">
        <w:rPr>
          <w:rFonts w:hint="eastAsia"/>
          <w:color w:val="000000" w:themeColor="text1"/>
        </w:rPr>
        <w:t>安全防范体系</w:t>
      </w:r>
      <w:bookmarkEnd w:id="51"/>
    </w:p>
    <w:p w14:paraId="1695521D" w14:textId="77777777" w:rsidR="009B5317" w:rsidRPr="008238AF" w:rsidRDefault="009B5317" w:rsidP="009B5317">
      <w:pPr>
        <w:ind w:firstLine="420"/>
        <w:rPr>
          <w:color w:val="000000" w:themeColor="text1"/>
        </w:rPr>
      </w:pPr>
      <w:r w:rsidRPr="008238AF">
        <w:rPr>
          <w:rFonts w:hint="eastAsia"/>
          <w:color w:val="000000" w:themeColor="text1"/>
        </w:rPr>
        <w:t>（1）物理环境的安全性。包括通信线路、物理设备和机房的安全等。物理层的安全主要体现在通信线路的可靠性（线路备份、网管软件和传输介质）、软硬件设备的安全性（替换设备、拆卸设备、增加设备）、设备的备份、防灾害能力、防干扰能力、设备的运行环境（温度、湿度、烟尘）和不间断电源保障等。</w:t>
      </w:r>
    </w:p>
    <w:p w14:paraId="797BD389" w14:textId="77777777" w:rsidR="009B5317" w:rsidRPr="008238AF" w:rsidRDefault="009B5317" w:rsidP="009B5317">
      <w:pPr>
        <w:ind w:firstLine="420"/>
        <w:rPr>
          <w:color w:val="000000" w:themeColor="text1"/>
        </w:rPr>
      </w:pPr>
      <w:r w:rsidRPr="008238AF">
        <w:rPr>
          <w:rFonts w:hint="eastAsia"/>
          <w:color w:val="000000" w:themeColor="text1"/>
        </w:rPr>
        <w:t xml:space="preserve">（2）操作系统的安全性。主要表现在三个方面，一是操作系统本身的缺陷带来的不安全因素，主要包括身份认证、访问控制和系统漏洞等；二是对操作系统的安全配置问题；三是病毒对操作系统的威胁。 </w:t>
      </w:r>
    </w:p>
    <w:p w14:paraId="1E6F2708" w14:textId="77777777" w:rsidR="009B5317" w:rsidRPr="008238AF" w:rsidRDefault="009B5317" w:rsidP="009B5317">
      <w:pPr>
        <w:ind w:firstLine="420"/>
        <w:rPr>
          <w:color w:val="000000" w:themeColor="text1"/>
        </w:rPr>
      </w:pPr>
      <w:r w:rsidRPr="008238AF">
        <w:rPr>
          <w:rFonts w:hint="eastAsia"/>
          <w:color w:val="000000" w:themeColor="text1"/>
        </w:rPr>
        <w:t xml:space="preserve">（3）网络的安全性。网络层的安全问题主要体现在计算机网络方面的安全性，包括网络层身份认证、网络资源的访问控制、数据传输的保密与完整性、远程接入的安全、域名系统的安全、路由系统的安全、入侵检测的手段和网络设施防病毒等。 </w:t>
      </w:r>
    </w:p>
    <w:p w14:paraId="293925EA" w14:textId="77777777" w:rsidR="009B5317" w:rsidRPr="008238AF" w:rsidRDefault="009B5317" w:rsidP="009B5317">
      <w:pPr>
        <w:ind w:firstLine="420"/>
        <w:rPr>
          <w:color w:val="000000" w:themeColor="text1"/>
        </w:rPr>
      </w:pPr>
      <w:r w:rsidRPr="008238AF">
        <w:rPr>
          <w:rFonts w:hint="eastAsia"/>
          <w:color w:val="000000" w:themeColor="text1"/>
        </w:rPr>
        <w:t xml:space="preserve">（4）应用的安全性。由提供服务所采用的应用软件和数据的安全性产生，包括Web服务、电子邮件系统和DNS等。此外，还包括病毒对系统的威胁。 </w:t>
      </w:r>
    </w:p>
    <w:p w14:paraId="10704AD7" w14:textId="77777777" w:rsidR="009B5317" w:rsidRPr="008238AF" w:rsidRDefault="009B5317" w:rsidP="009B5317">
      <w:pPr>
        <w:ind w:firstLine="420"/>
        <w:rPr>
          <w:color w:val="000000" w:themeColor="text1"/>
        </w:rPr>
      </w:pPr>
      <w:r w:rsidRPr="008238AF">
        <w:rPr>
          <w:rFonts w:hint="eastAsia"/>
          <w:color w:val="000000" w:themeColor="text1"/>
        </w:rPr>
        <w:t>（5）管理的安全性。包括安全技术和设备的管理、安全管理制度、部门与人员的组织规则等。管理的制度化极大程度地影响着整个计算机网络的安全，严格的安全管理制度、明确的部门安全职责划分与合理的人员角色配置，都可以在很大程度上降低其他层次的安全漏洞。</w:t>
      </w:r>
    </w:p>
    <w:p w14:paraId="3EF3E2DC" w14:textId="77777777" w:rsidR="009B5317" w:rsidRPr="008238AF" w:rsidRDefault="009B5317" w:rsidP="009B5317">
      <w:pPr>
        <w:pStyle w:val="biao"/>
        <w:widowControl w:val="0"/>
        <w:rPr>
          <w:color w:val="000000" w:themeColor="text1"/>
        </w:rPr>
      </w:pPr>
    </w:p>
    <w:p w14:paraId="2D52FA13" w14:textId="77777777" w:rsidR="009B5317" w:rsidRPr="008238AF" w:rsidRDefault="009B5317" w:rsidP="009B5317">
      <w:pPr>
        <w:pStyle w:val="2"/>
        <w:rPr>
          <w:color w:val="000000" w:themeColor="text1"/>
        </w:rPr>
      </w:pPr>
      <w:bookmarkStart w:id="52" w:name="_Toc105689326"/>
      <w:r w:rsidRPr="008238AF">
        <w:rPr>
          <w:rFonts w:hint="eastAsia"/>
          <w:color w:val="000000" w:themeColor="text1"/>
        </w:rPr>
        <w:t xml:space="preserve">3 </w:t>
      </w:r>
      <w:r w:rsidRPr="008238AF">
        <w:rPr>
          <w:rFonts w:hint="eastAsia"/>
          <w:color w:val="000000" w:themeColor="text1"/>
        </w:rPr>
        <w:t>章节问答</w:t>
      </w:r>
      <w:bookmarkEnd w:id="52"/>
    </w:p>
    <w:p w14:paraId="635070CF" w14:textId="77777777" w:rsidR="009B5317" w:rsidRPr="008238AF" w:rsidRDefault="009B5317" w:rsidP="009B5317">
      <w:pPr>
        <w:ind w:firstLine="420"/>
        <w:rPr>
          <w:color w:val="000000" w:themeColor="text1"/>
        </w:rPr>
      </w:pPr>
      <w:r w:rsidRPr="008238AF">
        <w:rPr>
          <w:rFonts w:hint="eastAsia"/>
          <w:color w:val="000000" w:themeColor="text1"/>
        </w:rPr>
        <w:t>（1）消息摘要的作用是什么？对摘要加密的作用是什么？</w:t>
      </w:r>
    </w:p>
    <w:p w14:paraId="2004A119" w14:textId="77777777" w:rsidR="009B5317" w:rsidRPr="008238AF" w:rsidRDefault="009B5317" w:rsidP="009B5317">
      <w:pPr>
        <w:ind w:firstLine="420"/>
        <w:rPr>
          <w:color w:val="000000" w:themeColor="text1"/>
        </w:rPr>
      </w:pPr>
      <w:r w:rsidRPr="008238AF">
        <w:rPr>
          <w:rFonts w:hint="eastAsia"/>
          <w:color w:val="000000" w:themeColor="text1"/>
        </w:rPr>
        <w:t>答：</w:t>
      </w:r>
    </w:p>
    <w:p w14:paraId="6CA50522" w14:textId="77777777" w:rsidR="009B5317" w:rsidRPr="008238AF" w:rsidRDefault="009B5317" w:rsidP="009B5317">
      <w:pPr>
        <w:ind w:firstLine="420"/>
        <w:rPr>
          <w:color w:val="000000" w:themeColor="text1"/>
        </w:rPr>
      </w:pPr>
      <w:r w:rsidRPr="008238AF">
        <w:rPr>
          <w:rFonts w:hint="eastAsia"/>
          <w:color w:val="000000" w:themeColor="text1"/>
        </w:rPr>
        <w:t>消息摘要的作用是防篡改，因为摘要是单向不可逆的，一旦篡改就得不到原来的摘要了。</w:t>
      </w:r>
    </w:p>
    <w:p w14:paraId="11C2ED61" w14:textId="77777777" w:rsidR="009B5317" w:rsidRPr="008238AF" w:rsidRDefault="009B5317" w:rsidP="009B5317">
      <w:pPr>
        <w:ind w:firstLine="420"/>
        <w:rPr>
          <w:color w:val="000000" w:themeColor="text1"/>
        </w:rPr>
      </w:pPr>
      <w:r w:rsidRPr="008238AF">
        <w:rPr>
          <w:rFonts w:hint="eastAsia"/>
          <w:color w:val="000000" w:themeColor="text1"/>
        </w:rPr>
        <w:t>对摘要进行加密，其实就是我们常说的数字签名的过程，数字签名是利用发送方的私钥对摘要进行加密的过程，我们一般称之为数字签名，这个过程是为了标识发送者身份，保证发送者身份不可抵赖。</w:t>
      </w:r>
    </w:p>
    <w:p w14:paraId="7E1957CF" w14:textId="77777777" w:rsidR="009B5317" w:rsidRPr="008238AF" w:rsidRDefault="009B5317" w:rsidP="009B5317">
      <w:pPr>
        <w:ind w:firstLine="420"/>
        <w:rPr>
          <w:color w:val="000000" w:themeColor="text1"/>
        </w:rPr>
      </w:pPr>
      <w:r w:rsidRPr="008238AF">
        <w:rPr>
          <w:rFonts w:hint="eastAsia"/>
          <w:color w:val="000000" w:themeColor="text1"/>
        </w:rPr>
        <w:t>（2）提高安全性的策略有哪些？</w:t>
      </w:r>
    </w:p>
    <w:p w14:paraId="2D4A9B88" w14:textId="77777777" w:rsidR="009B5317" w:rsidRPr="008238AF" w:rsidRDefault="009B5317" w:rsidP="009B5317">
      <w:pPr>
        <w:ind w:firstLine="420"/>
        <w:rPr>
          <w:color w:val="000000" w:themeColor="text1"/>
        </w:rPr>
      </w:pPr>
      <w:r w:rsidRPr="008238AF">
        <w:rPr>
          <w:rFonts w:hint="eastAsia"/>
          <w:color w:val="000000" w:themeColor="text1"/>
        </w:rPr>
        <w:t>答：</w:t>
      </w:r>
    </w:p>
    <w:p w14:paraId="223D89A6" w14:textId="77777777" w:rsidR="009B5317" w:rsidRPr="008238AF" w:rsidRDefault="009B5317" w:rsidP="009B5317">
      <w:pPr>
        <w:ind w:firstLine="420"/>
        <w:rPr>
          <w:color w:val="000000" w:themeColor="text1"/>
        </w:rPr>
      </w:pPr>
      <w:r w:rsidRPr="008238AF">
        <w:rPr>
          <w:rFonts w:hint="eastAsia"/>
          <w:color w:val="000000" w:themeColor="text1"/>
        </w:rPr>
        <w:t>提高安全性的手段包括：身份认证、限制访问、检测攻击、维护完整性等。</w:t>
      </w:r>
    </w:p>
    <w:p w14:paraId="2DD66598" w14:textId="77777777" w:rsidR="009B5317" w:rsidRPr="008238AF" w:rsidRDefault="009B5317" w:rsidP="009B5317">
      <w:pPr>
        <w:ind w:firstLine="420"/>
        <w:rPr>
          <w:color w:val="000000" w:themeColor="text1"/>
        </w:rPr>
      </w:pPr>
    </w:p>
    <w:p w14:paraId="15044C37" w14:textId="77777777" w:rsidR="009B5317" w:rsidRPr="008238AF" w:rsidRDefault="009B5317" w:rsidP="009B5317">
      <w:pPr>
        <w:pStyle w:val="1"/>
        <w:numPr>
          <w:ilvl w:val="0"/>
          <w:numId w:val="0"/>
        </w:numPr>
        <w:rPr>
          <w:color w:val="000000" w:themeColor="text1"/>
        </w:rPr>
      </w:pPr>
      <w:bookmarkStart w:id="53" w:name="_Toc105689327"/>
      <w:r w:rsidRPr="008238AF">
        <w:rPr>
          <w:color w:val="000000" w:themeColor="text1"/>
        </w:rPr>
        <w:t>第五章</w:t>
      </w:r>
      <w:r w:rsidRPr="008238AF">
        <w:rPr>
          <w:rFonts w:hint="eastAsia"/>
          <w:color w:val="000000" w:themeColor="text1"/>
        </w:rPr>
        <w:t xml:space="preserve"> </w:t>
      </w:r>
      <w:r w:rsidRPr="008238AF">
        <w:rPr>
          <w:rFonts w:hint="eastAsia"/>
          <w:color w:val="000000" w:themeColor="text1"/>
        </w:rPr>
        <w:t>系统可靠性分析与设计</w:t>
      </w:r>
      <w:bookmarkEnd w:id="53"/>
    </w:p>
    <w:p w14:paraId="60ECA535" w14:textId="77777777" w:rsidR="009B5317" w:rsidRPr="008238AF" w:rsidRDefault="009B5317" w:rsidP="009B5317">
      <w:pPr>
        <w:pStyle w:val="2"/>
        <w:rPr>
          <w:color w:val="000000" w:themeColor="text1"/>
        </w:rPr>
      </w:pPr>
      <w:bookmarkStart w:id="54" w:name="_Toc105689328"/>
      <w:r w:rsidRPr="008238AF">
        <w:rPr>
          <w:rFonts w:hint="eastAsia"/>
          <w:color w:val="000000" w:themeColor="text1"/>
        </w:rPr>
        <w:t xml:space="preserve">1 </w:t>
      </w:r>
      <w:r w:rsidRPr="008238AF">
        <w:rPr>
          <w:rFonts w:hint="eastAsia"/>
          <w:color w:val="000000" w:themeColor="text1"/>
        </w:rPr>
        <w:t>考情分析</w:t>
      </w:r>
      <w:bookmarkEnd w:id="54"/>
    </w:p>
    <w:p w14:paraId="718ACA2D" w14:textId="77777777" w:rsidR="009B5317" w:rsidRPr="008238AF" w:rsidRDefault="009B5317" w:rsidP="009B5317">
      <w:pPr>
        <w:pStyle w:val="3"/>
        <w:ind w:firstLine="422"/>
        <w:rPr>
          <w:color w:val="000000" w:themeColor="text1"/>
        </w:rPr>
      </w:pPr>
      <w:bookmarkStart w:id="55" w:name="_Toc105689329"/>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本章重点</w:t>
      </w:r>
      <w:bookmarkEnd w:id="55"/>
    </w:p>
    <w:tbl>
      <w:tblPr>
        <w:tblStyle w:val="a7"/>
        <w:tblW w:w="0" w:type="auto"/>
        <w:jc w:val="center"/>
        <w:tblLook w:val="04A0" w:firstRow="1" w:lastRow="0" w:firstColumn="1" w:lastColumn="0" w:noHBand="0" w:noVBand="1"/>
      </w:tblPr>
      <w:tblGrid>
        <w:gridCol w:w="885"/>
        <w:gridCol w:w="2500"/>
        <w:gridCol w:w="4911"/>
      </w:tblGrid>
      <w:tr w:rsidR="009B5317" w:rsidRPr="008238AF" w14:paraId="2DF36351" w14:textId="77777777" w:rsidTr="00F32297">
        <w:trPr>
          <w:trHeight w:val="227"/>
          <w:jc w:val="center"/>
        </w:trPr>
        <w:tc>
          <w:tcPr>
            <w:tcW w:w="988" w:type="dxa"/>
            <w:vAlign w:val="center"/>
          </w:tcPr>
          <w:p w14:paraId="747B1E13" w14:textId="77777777" w:rsidR="009B5317" w:rsidRPr="008238AF" w:rsidRDefault="009B5317" w:rsidP="00F32297">
            <w:pPr>
              <w:pStyle w:val="biao"/>
              <w:rPr>
                <w:color w:val="000000" w:themeColor="text1"/>
              </w:rPr>
            </w:pPr>
            <w:r w:rsidRPr="008238AF">
              <w:rPr>
                <w:rFonts w:hint="eastAsia"/>
                <w:color w:val="000000" w:themeColor="text1"/>
              </w:rPr>
              <w:t>序号</w:t>
            </w:r>
          </w:p>
        </w:tc>
        <w:tc>
          <w:tcPr>
            <w:tcW w:w="2835" w:type="dxa"/>
            <w:vAlign w:val="center"/>
          </w:tcPr>
          <w:p w14:paraId="323DB750"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5913" w:type="dxa"/>
            <w:vAlign w:val="center"/>
          </w:tcPr>
          <w:p w14:paraId="04AE4E02"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9B5317" w:rsidRPr="008238AF" w14:paraId="541FD4B9" w14:textId="77777777" w:rsidTr="00F32297">
        <w:trPr>
          <w:trHeight w:val="227"/>
          <w:jc w:val="center"/>
        </w:trPr>
        <w:tc>
          <w:tcPr>
            <w:tcW w:w="988" w:type="dxa"/>
            <w:vAlign w:val="center"/>
          </w:tcPr>
          <w:p w14:paraId="6D35E3EE"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835" w:type="dxa"/>
            <w:vAlign w:val="center"/>
          </w:tcPr>
          <w:p w14:paraId="47760291" w14:textId="77777777" w:rsidR="009B5317" w:rsidRPr="008238AF" w:rsidRDefault="009B5317" w:rsidP="00F32297">
            <w:pPr>
              <w:pStyle w:val="biao"/>
              <w:rPr>
                <w:color w:val="000000" w:themeColor="text1"/>
              </w:rPr>
            </w:pPr>
            <w:r w:rsidRPr="008238AF">
              <w:rPr>
                <w:rFonts w:hint="eastAsia"/>
                <w:color w:val="000000" w:themeColor="text1"/>
              </w:rPr>
              <w:t>基本概念</w:t>
            </w:r>
          </w:p>
        </w:tc>
        <w:tc>
          <w:tcPr>
            <w:tcW w:w="5913" w:type="dxa"/>
            <w:vAlign w:val="center"/>
          </w:tcPr>
          <w:p w14:paraId="154D5E1A" w14:textId="77777777" w:rsidR="009B5317" w:rsidRPr="008238AF" w:rsidRDefault="009B5317" w:rsidP="00F32297">
            <w:pPr>
              <w:pStyle w:val="biao"/>
              <w:rPr>
                <w:color w:val="000000" w:themeColor="text1"/>
              </w:rPr>
            </w:pPr>
            <w:r w:rsidRPr="008238AF">
              <w:rPr>
                <w:rFonts w:hint="eastAsia"/>
                <w:color w:val="000000" w:themeColor="text1"/>
              </w:rPr>
              <w:t>基本概念</w:t>
            </w:r>
          </w:p>
        </w:tc>
      </w:tr>
      <w:tr w:rsidR="009B5317" w:rsidRPr="008238AF" w14:paraId="1064F1C0" w14:textId="77777777" w:rsidTr="00F32297">
        <w:trPr>
          <w:trHeight w:val="227"/>
          <w:jc w:val="center"/>
        </w:trPr>
        <w:tc>
          <w:tcPr>
            <w:tcW w:w="988" w:type="dxa"/>
            <w:vAlign w:val="center"/>
          </w:tcPr>
          <w:p w14:paraId="6430AFC5"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835" w:type="dxa"/>
            <w:vMerge w:val="restart"/>
            <w:vAlign w:val="center"/>
          </w:tcPr>
          <w:p w14:paraId="3AD40E5B" w14:textId="77777777" w:rsidR="009B5317" w:rsidRPr="008238AF" w:rsidRDefault="009B5317" w:rsidP="00F32297">
            <w:pPr>
              <w:pStyle w:val="biao"/>
              <w:rPr>
                <w:color w:val="000000" w:themeColor="text1"/>
              </w:rPr>
            </w:pPr>
            <w:r w:rsidRPr="008238AF">
              <w:rPr>
                <w:rFonts w:hint="eastAsia"/>
                <w:color w:val="000000" w:themeColor="text1"/>
              </w:rPr>
              <w:t>可靠性分析（</w:t>
            </w:r>
            <w:r w:rsidRPr="008238AF">
              <w:rPr>
                <w:rFonts w:ascii="Segoe UI Symbol" w:hAnsi="Segoe UI Symbol" w:cs="Segoe UI Symbol"/>
                <w:color w:val="000000" w:themeColor="text1"/>
              </w:rPr>
              <w:t>⭐</w:t>
            </w:r>
            <w:r w:rsidRPr="008238AF">
              <w:rPr>
                <w:rFonts w:hint="eastAsia"/>
                <w:color w:val="000000" w:themeColor="text1"/>
              </w:rPr>
              <w:t>）</w:t>
            </w:r>
          </w:p>
        </w:tc>
        <w:tc>
          <w:tcPr>
            <w:tcW w:w="5913" w:type="dxa"/>
            <w:vAlign w:val="center"/>
          </w:tcPr>
          <w:p w14:paraId="74378136" w14:textId="77777777" w:rsidR="009B5317" w:rsidRPr="008238AF" w:rsidRDefault="009B5317" w:rsidP="00F32297">
            <w:pPr>
              <w:pStyle w:val="biao"/>
              <w:rPr>
                <w:color w:val="000000" w:themeColor="text1"/>
              </w:rPr>
            </w:pPr>
            <w:r w:rsidRPr="008238AF">
              <w:rPr>
                <w:rFonts w:hint="eastAsia"/>
                <w:color w:val="000000" w:themeColor="text1"/>
              </w:rPr>
              <w:t>可靠性指标</w:t>
            </w:r>
          </w:p>
        </w:tc>
      </w:tr>
      <w:tr w:rsidR="009B5317" w:rsidRPr="008238AF" w14:paraId="4B56CE6B" w14:textId="77777777" w:rsidTr="00F32297">
        <w:trPr>
          <w:trHeight w:val="227"/>
          <w:jc w:val="center"/>
        </w:trPr>
        <w:tc>
          <w:tcPr>
            <w:tcW w:w="988" w:type="dxa"/>
            <w:vAlign w:val="center"/>
          </w:tcPr>
          <w:p w14:paraId="0B9B136B" w14:textId="77777777" w:rsidR="009B5317" w:rsidRPr="008238AF" w:rsidRDefault="009B5317" w:rsidP="00F32297">
            <w:pPr>
              <w:pStyle w:val="biao"/>
              <w:rPr>
                <w:color w:val="000000" w:themeColor="text1"/>
              </w:rPr>
            </w:pPr>
            <w:r w:rsidRPr="008238AF">
              <w:rPr>
                <w:rFonts w:hint="eastAsia"/>
                <w:color w:val="000000" w:themeColor="text1"/>
              </w:rPr>
              <w:t>2</w:t>
            </w:r>
          </w:p>
        </w:tc>
        <w:tc>
          <w:tcPr>
            <w:tcW w:w="2835" w:type="dxa"/>
            <w:vMerge/>
            <w:vAlign w:val="center"/>
          </w:tcPr>
          <w:p w14:paraId="574499FB" w14:textId="77777777" w:rsidR="009B5317" w:rsidRPr="008238AF" w:rsidRDefault="009B5317" w:rsidP="00F32297">
            <w:pPr>
              <w:pStyle w:val="biao"/>
              <w:rPr>
                <w:color w:val="000000" w:themeColor="text1"/>
              </w:rPr>
            </w:pPr>
          </w:p>
        </w:tc>
        <w:tc>
          <w:tcPr>
            <w:tcW w:w="5913" w:type="dxa"/>
            <w:vAlign w:val="center"/>
          </w:tcPr>
          <w:p w14:paraId="7DD40F2B" w14:textId="77777777" w:rsidR="009B5317" w:rsidRPr="008238AF" w:rsidRDefault="009B5317" w:rsidP="00F32297">
            <w:pPr>
              <w:pStyle w:val="biao"/>
              <w:rPr>
                <w:color w:val="000000" w:themeColor="text1"/>
              </w:rPr>
            </w:pPr>
            <w:r w:rsidRPr="008238AF">
              <w:rPr>
                <w:rFonts w:hint="eastAsia"/>
                <w:color w:val="000000" w:themeColor="text1"/>
              </w:rPr>
              <w:t>可靠性计算</w:t>
            </w:r>
          </w:p>
        </w:tc>
      </w:tr>
      <w:tr w:rsidR="009B5317" w:rsidRPr="008238AF" w14:paraId="265A78A2" w14:textId="77777777" w:rsidTr="00F32297">
        <w:trPr>
          <w:trHeight w:val="227"/>
          <w:jc w:val="center"/>
        </w:trPr>
        <w:tc>
          <w:tcPr>
            <w:tcW w:w="988" w:type="dxa"/>
            <w:vAlign w:val="center"/>
          </w:tcPr>
          <w:p w14:paraId="5C39CAFE"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835" w:type="dxa"/>
            <w:vAlign w:val="center"/>
          </w:tcPr>
          <w:p w14:paraId="302D503C" w14:textId="77777777" w:rsidR="009B5317" w:rsidRPr="008238AF" w:rsidRDefault="009B5317" w:rsidP="00F32297">
            <w:pPr>
              <w:pStyle w:val="biao"/>
              <w:rPr>
                <w:color w:val="000000" w:themeColor="text1"/>
              </w:rPr>
            </w:pPr>
            <w:r w:rsidRPr="008238AF">
              <w:rPr>
                <w:rFonts w:hint="eastAsia"/>
                <w:color w:val="000000" w:themeColor="text1"/>
              </w:rPr>
              <w:t>可靠性设计（</w:t>
            </w:r>
            <w:r w:rsidRPr="008238AF">
              <w:rPr>
                <w:rFonts w:ascii="Segoe UI Symbol" w:hAnsi="Segoe UI Symbol" w:cs="Segoe UI Symbol"/>
                <w:color w:val="000000" w:themeColor="text1"/>
              </w:rPr>
              <w:t>⭐⭐</w:t>
            </w:r>
            <w:r w:rsidRPr="008238AF">
              <w:rPr>
                <w:rFonts w:hint="eastAsia"/>
                <w:color w:val="000000" w:themeColor="text1"/>
              </w:rPr>
              <w:t>）</w:t>
            </w:r>
          </w:p>
        </w:tc>
        <w:tc>
          <w:tcPr>
            <w:tcW w:w="5913" w:type="dxa"/>
            <w:vAlign w:val="center"/>
          </w:tcPr>
          <w:p w14:paraId="556BDF18" w14:textId="77777777" w:rsidR="009B5317" w:rsidRPr="008238AF" w:rsidRDefault="009B5317" w:rsidP="00F32297">
            <w:pPr>
              <w:pStyle w:val="biao"/>
              <w:rPr>
                <w:color w:val="000000" w:themeColor="text1"/>
              </w:rPr>
            </w:pPr>
            <w:r w:rsidRPr="008238AF">
              <w:rPr>
                <w:rFonts w:hint="eastAsia"/>
                <w:color w:val="000000" w:themeColor="text1"/>
              </w:rPr>
              <w:t>可靠性设计</w:t>
            </w:r>
          </w:p>
        </w:tc>
      </w:tr>
    </w:tbl>
    <w:p w14:paraId="77D29B51" w14:textId="77777777" w:rsidR="009B5317" w:rsidRPr="008238AF" w:rsidRDefault="009B5317" w:rsidP="009B5317">
      <w:pPr>
        <w:ind w:firstLine="420"/>
        <w:rPr>
          <w:color w:val="000000" w:themeColor="text1"/>
        </w:rPr>
      </w:pPr>
    </w:p>
    <w:p w14:paraId="659D62AB" w14:textId="77777777" w:rsidR="009B5317" w:rsidRPr="008238AF" w:rsidRDefault="009B5317" w:rsidP="009B5317">
      <w:pPr>
        <w:pStyle w:val="2"/>
        <w:rPr>
          <w:color w:val="000000" w:themeColor="text1"/>
        </w:rPr>
      </w:pPr>
      <w:bookmarkStart w:id="56" w:name="_Toc105689330"/>
      <w:r w:rsidRPr="008238AF">
        <w:rPr>
          <w:rFonts w:hint="eastAsia"/>
          <w:color w:val="000000" w:themeColor="text1"/>
        </w:rPr>
        <w:t xml:space="preserve">2 </w:t>
      </w:r>
      <w:r w:rsidRPr="008238AF">
        <w:rPr>
          <w:rFonts w:hint="eastAsia"/>
          <w:color w:val="000000" w:themeColor="text1"/>
        </w:rPr>
        <w:t>考点精讲</w:t>
      </w:r>
      <w:bookmarkEnd w:id="56"/>
    </w:p>
    <w:p w14:paraId="61DF17DB" w14:textId="77777777" w:rsidR="009B5317" w:rsidRPr="008238AF" w:rsidRDefault="009B5317" w:rsidP="009B5317">
      <w:pPr>
        <w:pStyle w:val="3"/>
        <w:ind w:firstLine="422"/>
        <w:rPr>
          <w:color w:val="000000" w:themeColor="text1"/>
        </w:rPr>
      </w:pPr>
      <w:bookmarkStart w:id="57" w:name="_Toc105689331"/>
      <w:r w:rsidRPr="008238AF">
        <w:rPr>
          <w:rFonts w:hint="eastAsia"/>
          <w:color w:val="000000" w:themeColor="text1"/>
        </w:rPr>
        <w:t>2</w:t>
      </w:r>
      <w:r w:rsidRPr="008238AF">
        <w:rPr>
          <w:color w:val="000000" w:themeColor="text1"/>
        </w:rPr>
        <w:t xml:space="preserve">.1 </w:t>
      </w:r>
      <w:r w:rsidRPr="008238AF">
        <w:rPr>
          <w:rFonts w:hint="eastAsia"/>
          <w:color w:val="000000" w:themeColor="text1"/>
        </w:rPr>
        <w:t>相关基本概念</w:t>
      </w:r>
      <w:bookmarkEnd w:id="57"/>
    </w:p>
    <w:p w14:paraId="46A30F50" w14:textId="77777777" w:rsidR="009B5317" w:rsidRPr="008238AF" w:rsidRDefault="009B5317" w:rsidP="009B5317">
      <w:pPr>
        <w:ind w:firstLine="420"/>
        <w:rPr>
          <w:color w:val="000000" w:themeColor="text1"/>
        </w:rPr>
      </w:pPr>
      <w:r w:rsidRPr="008238AF">
        <w:rPr>
          <w:rFonts w:hint="eastAsia"/>
          <w:bCs/>
          <w:color w:val="000000" w:themeColor="text1"/>
        </w:rPr>
        <w:t>可靠性：</w:t>
      </w:r>
      <w:r w:rsidRPr="008238AF">
        <w:rPr>
          <w:rFonts w:hint="eastAsia"/>
          <w:color w:val="000000" w:themeColor="text1"/>
        </w:rPr>
        <w:t>系统可靠性是系统在规定的时间内及规定的环境条件下，完成规定功能的能力，也就是系统无故障运行的概率。</w:t>
      </w:r>
    </w:p>
    <w:p w14:paraId="788F5955" w14:textId="77777777" w:rsidR="009B5317" w:rsidRPr="008238AF" w:rsidRDefault="009B5317" w:rsidP="009B5317">
      <w:pPr>
        <w:ind w:firstLine="420"/>
        <w:rPr>
          <w:color w:val="000000" w:themeColor="text1"/>
        </w:rPr>
      </w:pPr>
      <w:r w:rsidRPr="008238AF">
        <w:rPr>
          <w:rFonts w:hint="eastAsia"/>
          <w:bCs/>
          <w:color w:val="000000" w:themeColor="text1"/>
        </w:rPr>
        <w:t>可用性:</w:t>
      </w:r>
      <w:r w:rsidRPr="008238AF">
        <w:rPr>
          <w:rFonts w:hint="eastAsia"/>
          <w:color w:val="000000" w:themeColor="text1"/>
        </w:rPr>
        <w:t>系统可用性是指在某个给定时间点上系统能够按照需求执行的概率。</w:t>
      </w:r>
    </w:p>
    <w:p w14:paraId="2E6319F3" w14:textId="77777777" w:rsidR="009B5317" w:rsidRPr="008238AF" w:rsidRDefault="009B5317" w:rsidP="009B5317">
      <w:pPr>
        <w:ind w:firstLine="420"/>
        <w:rPr>
          <w:color w:val="000000" w:themeColor="text1"/>
        </w:rPr>
      </w:pPr>
      <w:r w:rsidRPr="008238AF">
        <w:rPr>
          <w:rFonts w:hint="eastAsia"/>
          <w:color w:val="000000" w:themeColor="text1"/>
        </w:rPr>
        <w:t>软件可靠性 ≠ 硬件可靠性</w:t>
      </w:r>
    </w:p>
    <w:p w14:paraId="2AE753B9" w14:textId="77777777" w:rsidR="009B5317" w:rsidRPr="008238AF" w:rsidRDefault="009B5317" w:rsidP="009B5317">
      <w:pPr>
        <w:pStyle w:val="3"/>
        <w:ind w:firstLine="422"/>
        <w:rPr>
          <w:color w:val="000000" w:themeColor="text1"/>
        </w:rPr>
      </w:pPr>
      <w:bookmarkStart w:id="58" w:name="_Toc105689332"/>
      <w:r w:rsidRPr="008238AF">
        <w:rPr>
          <w:rFonts w:hint="eastAsia"/>
          <w:color w:val="000000" w:themeColor="text1"/>
        </w:rPr>
        <w:t>2</w:t>
      </w:r>
      <w:r w:rsidRPr="008238AF">
        <w:rPr>
          <w:color w:val="000000" w:themeColor="text1"/>
        </w:rPr>
        <w:t xml:space="preserve">.2 </w:t>
      </w:r>
      <w:r w:rsidRPr="008238AF">
        <w:rPr>
          <w:rFonts w:hint="eastAsia"/>
          <w:color w:val="000000" w:themeColor="text1"/>
        </w:rPr>
        <w:t>系统可靠性分析</w:t>
      </w:r>
      <w:bookmarkEnd w:id="58"/>
    </w:p>
    <w:p w14:paraId="0783AEE3"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.2.1 </w:t>
      </w:r>
      <w:r w:rsidRPr="008238AF">
        <w:rPr>
          <w:rFonts w:hint="eastAsia"/>
          <w:color w:val="000000" w:themeColor="text1"/>
        </w:rPr>
        <w:t>可靠性指标</w:t>
      </w:r>
    </w:p>
    <w:p w14:paraId="61D8E34D" w14:textId="77777777" w:rsidR="009B5317" w:rsidRPr="008238AF" w:rsidRDefault="009B5317" w:rsidP="009B5317">
      <w:pPr>
        <w:pStyle w:val="biao"/>
        <w:rPr>
          <w:color w:val="000000" w:themeColor="text1"/>
        </w:rPr>
      </w:pPr>
      <w:r w:rsidRPr="008238AF">
        <w:rPr>
          <w:color w:val="000000" w:themeColor="text1"/>
        </w:rPr>
        <w:object w:dxaOrig="6780" w:dyaOrig="697" w14:anchorId="4A74C404">
          <v:shape id="_x0000_i1055" type="#_x0000_t75" style="width:279pt;height:29.25pt" o:ole="">
            <v:imagedata r:id="rId106" o:title=""/>
          </v:shape>
          <o:OLEObject Type="Embed" ProgID="Visio.Drawing.15" ShapeID="_x0000_i1055" DrawAspect="Content" ObjectID="_1723890222" r:id="rId107"/>
        </w:object>
      </w:r>
    </w:p>
    <w:p w14:paraId="5894DA96" w14:textId="77777777" w:rsidR="009B5317" w:rsidRPr="008238AF" w:rsidRDefault="009B5317" w:rsidP="009B5317">
      <w:pPr>
        <w:ind w:firstLine="420"/>
        <w:rPr>
          <w:color w:val="000000" w:themeColor="text1"/>
        </w:rPr>
      </w:pPr>
      <w:r w:rsidRPr="008238AF">
        <w:rPr>
          <w:rFonts w:hint="eastAsia"/>
          <w:color w:val="000000" w:themeColor="text1"/>
        </w:rPr>
        <w:t>平均无故障时间  →  (MTTF) MTTF=1/λ，λ为失效率</w:t>
      </w:r>
    </w:p>
    <w:p w14:paraId="61928F9F" w14:textId="77777777" w:rsidR="009B5317" w:rsidRPr="008238AF" w:rsidRDefault="009B5317" w:rsidP="009B5317">
      <w:pPr>
        <w:ind w:firstLine="420"/>
        <w:rPr>
          <w:color w:val="000000" w:themeColor="text1"/>
        </w:rPr>
      </w:pPr>
      <w:r w:rsidRPr="008238AF">
        <w:rPr>
          <w:rFonts w:hint="eastAsia"/>
          <w:color w:val="000000" w:themeColor="text1"/>
        </w:rPr>
        <w:t>平均故障修复时间  →  (MTTR) MTTR=1/μ，μ为修复率</w:t>
      </w:r>
    </w:p>
    <w:p w14:paraId="4E9CAC84" w14:textId="77777777" w:rsidR="009B5317" w:rsidRPr="008238AF" w:rsidRDefault="009B5317" w:rsidP="009B5317">
      <w:pPr>
        <w:ind w:firstLine="420"/>
        <w:rPr>
          <w:color w:val="000000" w:themeColor="text1"/>
        </w:rPr>
      </w:pPr>
      <w:r w:rsidRPr="008238AF">
        <w:rPr>
          <w:rFonts w:hint="eastAsia"/>
          <w:color w:val="000000" w:themeColor="text1"/>
        </w:rPr>
        <w:t>平均故障间隔时间  →  (MTBF) MTBF = MTTR + MTTF</w:t>
      </w:r>
    </w:p>
    <w:p w14:paraId="6B93110D" w14:textId="77777777" w:rsidR="009B5317" w:rsidRPr="008238AF" w:rsidRDefault="009B5317" w:rsidP="009B5317">
      <w:pPr>
        <w:ind w:firstLine="420"/>
        <w:rPr>
          <w:color w:val="000000" w:themeColor="text1"/>
        </w:rPr>
      </w:pPr>
      <w:r w:rsidRPr="008238AF">
        <w:rPr>
          <w:rFonts w:hint="eastAsia"/>
          <w:color w:val="000000" w:themeColor="text1"/>
        </w:rPr>
        <w:t>系统可用性  →  MTTF/(MTTR+MTTF)×100%</w:t>
      </w:r>
    </w:p>
    <w:p w14:paraId="04021C68" w14:textId="77777777" w:rsidR="009B5317" w:rsidRPr="008238AF" w:rsidRDefault="009B5317" w:rsidP="009B5317">
      <w:pPr>
        <w:ind w:firstLine="420"/>
        <w:rPr>
          <w:color w:val="000000" w:themeColor="text1"/>
        </w:rPr>
      </w:pPr>
      <w:r w:rsidRPr="008238AF">
        <w:rPr>
          <w:rFonts w:hint="eastAsia"/>
          <w:color w:val="000000" w:themeColor="text1"/>
        </w:rPr>
        <w:t>在实际应用中，一般MTTR很小，所以通常认为MTBF≈MTTF。</w:t>
      </w:r>
    </w:p>
    <w:p w14:paraId="60087ED9"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.2.2 </w:t>
      </w:r>
      <w:r w:rsidRPr="008238AF">
        <w:rPr>
          <w:rFonts w:hint="eastAsia"/>
          <w:color w:val="000000" w:themeColor="text1"/>
        </w:rPr>
        <w:t>可靠性计算</w:t>
      </w:r>
    </w:p>
    <w:p w14:paraId="40F72618" w14:textId="77777777" w:rsidR="009B5317" w:rsidRPr="008238AF" w:rsidRDefault="009B5317" w:rsidP="009B5317">
      <w:pPr>
        <w:ind w:firstLine="420"/>
        <w:rPr>
          <w:color w:val="000000" w:themeColor="text1"/>
        </w:rPr>
      </w:pPr>
      <w:r w:rsidRPr="008238AF">
        <w:rPr>
          <w:rFonts w:hint="eastAsia"/>
          <w:color w:val="000000" w:themeColor="text1"/>
        </w:rPr>
        <w:t>串联系统</w:t>
      </w:r>
    </w:p>
    <w:p w14:paraId="647D49B2"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7C90B5E6" wp14:editId="569F40B3">
            <wp:extent cx="3600000" cy="780680"/>
            <wp:effectExtent l="0" t="0" r="635"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000" cy="780680"/>
                    </a:xfrm>
                    <a:prstGeom prst="rect">
                      <a:avLst/>
                    </a:prstGeom>
                    <a:noFill/>
                  </pic:spPr>
                </pic:pic>
              </a:graphicData>
            </a:graphic>
          </wp:inline>
        </w:drawing>
      </w:r>
    </w:p>
    <w:p w14:paraId="35812FD8" w14:textId="77777777" w:rsidR="009B5317" w:rsidRPr="008238AF" w:rsidRDefault="009B5317" w:rsidP="009B5317">
      <w:pPr>
        <w:ind w:firstLine="420"/>
        <w:rPr>
          <w:color w:val="000000" w:themeColor="text1"/>
        </w:rPr>
      </w:pPr>
      <w:r w:rsidRPr="008238AF">
        <w:rPr>
          <w:rFonts w:hint="eastAsia"/>
          <w:color w:val="000000" w:themeColor="text1"/>
        </w:rPr>
        <w:t>并联系统</w:t>
      </w:r>
    </w:p>
    <w:p w14:paraId="381546D0"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3681EE84" wp14:editId="31A80F7A">
            <wp:extent cx="3600000" cy="932946"/>
            <wp:effectExtent l="0" t="0" r="63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00000" cy="932946"/>
                    </a:xfrm>
                    <a:prstGeom prst="rect">
                      <a:avLst/>
                    </a:prstGeom>
                    <a:noFill/>
                  </pic:spPr>
                </pic:pic>
              </a:graphicData>
            </a:graphic>
          </wp:inline>
        </w:drawing>
      </w:r>
    </w:p>
    <w:p w14:paraId="234A6F22" w14:textId="77777777" w:rsidR="009B5317" w:rsidRPr="008238AF" w:rsidRDefault="009B5317" w:rsidP="009B5317">
      <w:pPr>
        <w:ind w:firstLine="420"/>
        <w:rPr>
          <w:color w:val="000000" w:themeColor="text1"/>
        </w:rPr>
      </w:pPr>
      <w:r w:rsidRPr="008238AF">
        <w:rPr>
          <w:rFonts w:hint="eastAsia"/>
          <w:color w:val="000000" w:themeColor="text1"/>
        </w:rPr>
        <w:t>N模混联系统</w:t>
      </w:r>
    </w:p>
    <w:p w14:paraId="79962F75" w14:textId="77777777" w:rsidR="009B5317" w:rsidRPr="008238AF" w:rsidRDefault="009B5317" w:rsidP="009B5317">
      <w:pPr>
        <w:ind w:firstLine="420"/>
        <w:rPr>
          <w:color w:val="000000" w:themeColor="text1"/>
        </w:rPr>
      </w:pPr>
      <w:r w:rsidRPr="008238AF">
        <w:rPr>
          <w:rFonts w:hint="eastAsia"/>
          <w:color w:val="000000" w:themeColor="text1"/>
        </w:rPr>
        <w:t>先将整个系统划分为多个部分串联R1、R2…等，再计算R1、R2内部的并联可靠性，带入原公式。</w:t>
      </w:r>
    </w:p>
    <w:p w14:paraId="11A79FFB" w14:textId="77777777" w:rsidR="009B5317" w:rsidRPr="008238AF" w:rsidRDefault="009B5317" w:rsidP="009B5317">
      <w:pPr>
        <w:pStyle w:val="3"/>
        <w:ind w:firstLine="422"/>
        <w:rPr>
          <w:color w:val="000000" w:themeColor="text1"/>
        </w:rPr>
      </w:pPr>
      <w:bookmarkStart w:id="59" w:name="_Toc105689333"/>
      <w:r w:rsidRPr="008238AF">
        <w:rPr>
          <w:rFonts w:hint="eastAsia"/>
          <w:color w:val="000000" w:themeColor="text1"/>
        </w:rPr>
        <w:t>2</w:t>
      </w:r>
      <w:r w:rsidRPr="008238AF">
        <w:rPr>
          <w:color w:val="000000" w:themeColor="text1"/>
        </w:rPr>
        <w:t xml:space="preserve">.3 </w:t>
      </w:r>
      <w:r w:rsidRPr="008238AF">
        <w:rPr>
          <w:rFonts w:hint="eastAsia"/>
          <w:color w:val="000000" w:themeColor="text1"/>
        </w:rPr>
        <w:t>可靠性设计</w:t>
      </w:r>
      <w:bookmarkEnd w:id="59"/>
    </w:p>
    <w:p w14:paraId="66B1190D"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1</w:t>
      </w:r>
      <w:r w:rsidRPr="008238AF">
        <w:rPr>
          <w:color w:val="000000" w:themeColor="text1"/>
        </w:rPr>
        <w:t>）影响可靠性的因素</w:t>
      </w:r>
    </w:p>
    <w:p w14:paraId="331B02C2"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176686C7" wp14:editId="534D3065">
            <wp:extent cx="2880000" cy="1743597"/>
            <wp:effectExtent l="0" t="0" r="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1743597"/>
                    </a:xfrm>
                    <a:prstGeom prst="rect">
                      <a:avLst/>
                    </a:prstGeom>
                    <a:noFill/>
                  </pic:spPr>
                </pic:pic>
              </a:graphicData>
            </a:graphic>
          </wp:inline>
        </w:drawing>
      </w:r>
    </w:p>
    <w:p w14:paraId="2E4589B2"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2</w:t>
      </w:r>
      <w:r w:rsidRPr="008238AF">
        <w:rPr>
          <w:color w:val="000000" w:themeColor="text1"/>
        </w:rPr>
        <w:t>）可靠性设计技术</w:t>
      </w:r>
    </w:p>
    <w:p w14:paraId="3CC03480"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5346840F" wp14:editId="53450678">
            <wp:extent cx="4320000" cy="2156834"/>
            <wp:effectExtent l="0" t="0" r="444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2156834"/>
                    </a:xfrm>
                    <a:prstGeom prst="rect">
                      <a:avLst/>
                    </a:prstGeom>
                    <a:noFill/>
                  </pic:spPr>
                </pic:pic>
              </a:graphicData>
            </a:graphic>
          </wp:inline>
        </w:drawing>
      </w:r>
    </w:p>
    <w:p w14:paraId="34AAED3D" w14:textId="77777777" w:rsidR="009B5317" w:rsidRPr="008238AF" w:rsidRDefault="009B5317" w:rsidP="009B5317">
      <w:pPr>
        <w:ind w:firstLine="420"/>
        <w:rPr>
          <w:color w:val="000000" w:themeColor="text1"/>
        </w:rPr>
      </w:pPr>
    </w:p>
    <w:p w14:paraId="1C5C15BA" w14:textId="77777777" w:rsidR="009B5317" w:rsidRPr="008238AF" w:rsidRDefault="009B5317" w:rsidP="009B5317">
      <w:pPr>
        <w:pStyle w:val="4"/>
        <w:rPr>
          <w:color w:val="000000" w:themeColor="text1"/>
        </w:rPr>
      </w:pPr>
      <w:r w:rsidRPr="008238AF">
        <w:rPr>
          <w:color w:val="000000" w:themeColor="text1"/>
        </w:rPr>
        <w:t xml:space="preserve">2.3.1 </w:t>
      </w:r>
      <w:r w:rsidRPr="008238AF">
        <w:rPr>
          <w:rFonts w:hint="eastAsia"/>
          <w:color w:val="000000" w:themeColor="text1"/>
        </w:rPr>
        <w:t>N</w:t>
      </w:r>
      <w:r w:rsidRPr="008238AF">
        <w:rPr>
          <w:rFonts w:hint="eastAsia"/>
          <w:color w:val="000000" w:themeColor="text1"/>
        </w:rPr>
        <w:t>版本程序设计</w:t>
      </w:r>
    </w:p>
    <w:p w14:paraId="13BA4EE0" w14:textId="77777777" w:rsidR="009B5317" w:rsidRPr="008238AF" w:rsidRDefault="009B5317" w:rsidP="009B5317">
      <w:pPr>
        <w:pStyle w:val="biao"/>
        <w:rPr>
          <w:color w:val="000000" w:themeColor="text1"/>
        </w:rPr>
      </w:pPr>
      <w:r w:rsidRPr="008238AF">
        <w:rPr>
          <w:color w:val="000000" w:themeColor="text1"/>
        </w:rPr>
        <w:object w:dxaOrig="5605" w:dyaOrig="3277" w14:anchorId="1A160D53">
          <v:shape id="_x0000_i1056" type="#_x0000_t75" style="width:204pt;height:119.25pt" o:ole="">
            <v:imagedata r:id="rId114" o:title=""/>
          </v:shape>
          <o:OLEObject Type="Embed" ProgID="Visio.Drawing.15" ShapeID="_x0000_i1056" DrawAspect="Content" ObjectID="_1723890223" r:id="rId115"/>
        </w:object>
      </w:r>
    </w:p>
    <w:p w14:paraId="6D7093BB" w14:textId="77777777" w:rsidR="009B5317" w:rsidRPr="008238AF" w:rsidRDefault="009B5317" w:rsidP="009B5317">
      <w:pPr>
        <w:ind w:firstLine="420"/>
        <w:rPr>
          <w:color w:val="000000" w:themeColor="text1"/>
        </w:rPr>
      </w:pPr>
      <w:r w:rsidRPr="008238AF">
        <w:rPr>
          <w:rFonts w:hint="eastAsia"/>
          <w:color w:val="000000" w:themeColor="text1"/>
        </w:rPr>
        <w:t>与通常软件开发过程不同的是，N版本程序设计增加了三个新的阶段：相异成份规范评审、相异性确认、背对背测试</w:t>
      </w:r>
    </w:p>
    <w:p w14:paraId="12E05B28" w14:textId="77777777" w:rsidR="009B5317" w:rsidRPr="008238AF" w:rsidRDefault="009B5317" w:rsidP="009B5317">
      <w:pPr>
        <w:ind w:firstLine="420"/>
        <w:rPr>
          <w:color w:val="000000" w:themeColor="text1"/>
        </w:rPr>
      </w:pPr>
      <w:r w:rsidRPr="008238AF">
        <w:rPr>
          <w:rFonts w:hint="eastAsia"/>
          <w:color w:val="000000" w:themeColor="text1"/>
        </w:rPr>
        <w:t>N版本程序的同步、N版本程序之间的通信、表决算法（全等表决、非精确表决、Cosmetie表决）、一致比较问题、数据相异性</w:t>
      </w:r>
    </w:p>
    <w:p w14:paraId="4415C880"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.3.2 </w:t>
      </w:r>
      <w:r w:rsidRPr="008238AF">
        <w:rPr>
          <w:rFonts w:hint="eastAsia"/>
          <w:color w:val="000000" w:themeColor="text1"/>
        </w:rPr>
        <w:t>恢复块方法</w:t>
      </w:r>
    </w:p>
    <w:p w14:paraId="12B9AE78" w14:textId="77777777" w:rsidR="009B5317" w:rsidRPr="008238AF" w:rsidRDefault="009B5317" w:rsidP="009B5317">
      <w:pPr>
        <w:pStyle w:val="biao"/>
        <w:rPr>
          <w:color w:val="000000" w:themeColor="text1"/>
        </w:rPr>
      </w:pPr>
      <w:r w:rsidRPr="008238AF">
        <w:rPr>
          <w:color w:val="000000" w:themeColor="text1"/>
        </w:rPr>
        <w:object w:dxaOrig="6157" w:dyaOrig="2820" w14:anchorId="5B09F9EC">
          <v:shape id="_x0000_i1057" type="#_x0000_t75" style="width:228pt;height:103.5pt" o:ole="">
            <v:imagedata r:id="rId116" o:title=""/>
          </v:shape>
          <o:OLEObject Type="Embed" ProgID="Visio.Drawing.15" ShapeID="_x0000_i1057" DrawAspect="Content" ObjectID="_1723890224" r:id="rId117"/>
        </w:object>
      </w:r>
    </w:p>
    <w:p w14:paraId="7866EE82" w14:textId="77777777" w:rsidR="009B5317" w:rsidRPr="008238AF" w:rsidRDefault="009B5317" w:rsidP="009B5317">
      <w:pPr>
        <w:ind w:firstLine="420"/>
        <w:rPr>
          <w:color w:val="000000" w:themeColor="text1"/>
        </w:rPr>
      </w:pPr>
      <w:r w:rsidRPr="008238AF">
        <w:rPr>
          <w:rFonts w:hint="eastAsia"/>
          <w:color w:val="000000" w:themeColor="text1"/>
        </w:rPr>
        <w:t>设计时应保证实现主块和后备块之间的独立性，避免相关错误的产生，使主块和备份块之间的共性错误降到最低程度。</w:t>
      </w:r>
    </w:p>
    <w:p w14:paraId="1FD8E4EB" w14:textId="77777777" w:rsidR="009B5317" w:rsidRPr="008238AF" w:rsidRDefault="009B5317" w:rsidP="009B5317">
      <w:pPr>
        <w:ind w:firstLine="420"/>
        <w:rPr>
          <w:color w:val="000000" w:themeColor="text1"/>
        </w:rPr>
      </w:pPr>
      <w:r w:rsidRPr="008238AF">
        <w:rPr>
          <w:rFonts w:hint="eastAsia"/>
          <w:color w:val="000000" w:themeColor="text1"/>
        </w:rPr>
        <w:t>必须保证验证测试程序的正确性。</w:t>
      </w:r>
    </w:p>
    <w:p w14:paraId="5ED2D03B" w14:textId="77777777" w:rsidR="009B5317" w:rsidRPr="008238AF" w:rsidRDefault="009B5317" w:rsidP="009B5317">
      <w:pPr>
        <w:ind w:firstLine="420"/>
        <w:rPr>
          <w:color w:val="000000" w:themeColor="text1"/>
        </w:rPr>
      </w:pPr>
      <w:r w:rsidRPr="008238AF">
        <w:rPr>
          <w:rFonts w:hint="eastAsia"/>
          <w:color w:val="000000" w:themeColor="text1"/>
        </w:rPr>
        <w:t>（1）恢复方法分类</w:t>
      </w:r>
    </w:p>
    <w:p w14:paraId="588B3E80" w14:textId="77777777" w:rsidR="009B5317" w:rsidRPr="008238AF" w:rsidRDefault="009B5317" w:rsidP="009B5317">
      <w:pPr>
        <w:ind w:firstLine="420"/>
        <w:rPr>
          <w:color w:val="000000" w:themeColor="text1"/>
        </w:rPr>
      </w:pPr>
      <w:r w:rsidRPr="008238AF">
        <w:rPr>
          <w:rFonts w:hint="eastAsia"/>
          <w:color w:val="000000" w:themeColor="text1"/>
        </w:rPr>
        <w:t>前向恢复：使当前的计算继续下去，把系统恢复成连贯的正确状态，弥补当前状态的不连贯情况</w:t>
      </w:r>
    </w:p>
    <w:p w14:paraId="70E990E2" w14:textId="77777777" w:rsidR="009B5317" w:rsidRPr="008238AF" w:rsidRDefault="009B5317" w:rsidP="009B5317">
      <w:pPr>
        <w:ind w:firstLine="420"/>
        <w:rPr>
          <w:color w:val="000000" w:themeColor="text1"/>
        </w:rPr>
      </w:pPr>
      <w:r w:rsidRPr="008238AF">
        <w:rPr>
          <w:rFonts w:hint="eastAsia"/>
          <w:color w:val="000000" w:themeColor="text1"/>
        </w:rPr>
        <w:t>后向恢复：系统恢复到前一个正确状态，继续执行</w:t>
      </w:r>
    </w:p>
    <w:p w14:paraId="4B682CE1" w14:textId="77777777" w:rsidR="009B5317" w:rsidRPr="008238AF" w:rsidRDefault="009B5317" w:rsidP="009B5317">
      <w:pPr>
        <w:ind w:firstLine="420"/>
        <w:rPr>
          <w:color w:val="000000" w:themeColor="text1"/>
        </w:rPr>
      </w:pPr>
      <w:r w:rsidRPr="008238AF">
        <w:rPr>
          <w:rFonts w:hint="eastAsia"/>
          <w:color w:val="000000" w:themeColor="text1"/>
        </w:rPr>
        <w:t>（2）恢复块方法与N版本程序设计对比</w:t>
      </w:r>
    </w:p>
    <w:tbl>
      <w:tblPr>
        <w:tblW w:w="5000" w:type="pct"/>
        <w:tblCellMar>
          <w:left w:w="0" w:type="dxa"/>
          <w:right w:w="0" w:type="dxa"/>
        </w:tblCellMar>
        <w:tblLook w:val="0600" w:firstRow="0" w:lastRow="0" w:firstColumn="0" w:lastColumn="0" w:noHBand="1" w:noVBand="1"/>
      </w:tblPr>
      <w:tblGrid>
        <w:gridCol w:w="2621"/>
        <w:gridCol w:w="2763"/>
        <w:gridCol w:w="2902"/>
      </w:tblGrid>
      <w:tr w:rsidR="009B5317" w:rsidRPr="008238AF" w14:paraId="5DD9421B" w14:textId="77777777" w:rsidTr="00F32297">
        <w:trPr>
          <w:trHeight w:val="20"/>
        </w:trPr>
        <w:tc>
          <w:tcPr>
            <w:tcW w:w="1582"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768E9A76" w14:textId="77777777" w:rsidR="009B5317" w:rsidRPr="008238AF" w:rsidRDefault="009B5317" w:rsidP="00F32297">
            <w:pPr>
              <w:pStyle w:val="biao"/>
              <w:rPr>
                <w:color w:val="000000" w:themeColor="text1"/>
              </w:rPr>
            </w:pPr>
          </w:p>
        </w:tc>
        <w:tc>
          <w:tcPr>
            <w:tcW w:w="1667"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57C8A231" w14:textId="77777777" w:rsidR="009B5317" w:rsidRPr="008238AF" w:rsidRDefault="009B5317" w:rsidP="00F32297">
            <w:pPr>
              <w:pStyle w:val="biao"/>
              <w:rPr>
                <w:color w:val="000000" w:themeColor="text1"/>
              </w:rPr>
            </w:pPr>
            <w:r w:rsidRPr="008238AF">
              <w:rPr>
                <w:rFonts w:hint="eastAsia"/>
                <w:color w:val="000000" w:themeColor="text1"/>
              </w:rPr>
              <w:t>恢复块方法</w:t>
            </w:r>
          </w:p>
        </w:tc>
        <w:tc>
          <w:tcPr>
            <w:tcW w:w="1751"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47031F6C" w14:textId="77777777" w:rsidR="009B5317" w:rsidRPr="008238AF" w:rsidRDefault="009B5317" w:rsidP="00F32297">
            <w:pPr>
              <w:pStyle w:val="biao"/>
              <w:rPr>
                <w:color w:val="000000" w:themeColor="text1"/>
              </w:rPr>
            </w:pPr>
            <w:r w:rsidRPr="008238AF">
              <w:rPr>
                <w:rFonts w:hint="eastAsia"/>
                <w:color w:val="000000" w:themeColor="text1"/>
              </w:rPr>
              <w:t>N版本程序设计</w:t>
            </w:r>
          </w:p>
        </w:tc>
      </w:tr>
      <w:tr w:rsidR="009B5317" w:rsidRPr="008238AF" w14:paraId="0EA72B23" w14:textId="77777777" w:rsidTr="00F32297">
        <w:trPr>
          <w:trHeight w:val="20"/>
        </w:trPr>
        <w:tc>
          <w:tcPr>
            <w:tcW w:w="1582"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72C9F7C6" w14:textId="77777777" w:rsidR="009B5317" w:rsidRPr="008238AF" w:rsidRDefault="009B5317" w:rsidP="00F32297">
            <w:pPr>
              <w:pStyle w:val="biao"/>
              <w:rPr>
                <w:color w:val="000000" w:themeColor="text1"/>
              </w:rPr>
            </w:pPr>
            <w:r w:rsidRPr="008238AF">
              <w:rPr>
                <w:rFonts w:hint="eastAsia"/>
                <w:color w:val="000000" w:themeColor="text1"/>
              </w:rPr>
              <w:t>硬件运行环境</w:t>
            </w:r>
          </w:p>
        </w:tc>
        <w:tc>
          <w:tcPr>
            <w:tcW w:w="1667"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49334B55" w14:textId="77777777" w:rsidR="009B5317" w:rsidRPr="008238AF" w:rsidRDefault="009B5317" w:rsidP="00F32297">
            <w:pPr>
              <w:pStyle w:val="biao"/>
              <w:rPr>
                <w:color w:val="000000" w:themeColor="text1"/>
              </w:rPr>
            </w:pPr>
            <w:r w:rsidRPr="008238AF">
              <w:rPr>
                <w:rFonts w:hint="eastAsia"/>
                <w:color w:val="000000" w:themeColor="text1"/>
              </w:rPr>
              <w:t>单机</w:t>
            </w:r>
          </w:p>
        </w:tc>
        <w:tc>
          <w:tcPr>
            <w:tcW w:w="1751"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4FDDE501" w14:textId="77777777" w:rsidR="009B5317" w:rsidRPr="008238AF" w:rsidRDefault="009B5317" w:rsidP="00F32297">
            <w:pPr>
              <w:pStyle w:val="biao"/>
              <w:rPr>
                <w:color w:val="000000" w:themeColor="text1"/>
              </w:rPr>
            </w:pPr>
            <w:r w:rsidRPr="008238AF">
              <w:rPr>
                <w:rFonts w:hint="eastAsia"/>
                <w:color w:val="000000" w:themeColor="text1"/>
              </w:rPr>
              <w:t>多机</w:t>
            </w:r>
          </w:p>
        </w:tc>
      </w:tr>
      <w:tr w:rsidR="009B5317" w:rsidRPr="008238AF" w14:paraId="633B4143" w14:textId="77777777" w:rsidTr="00F32297">
        <w:trPr>
          <w:trHeight w:val="20"/>
        </w:trPr>
        <w:tc>
          <w:tcPr>
            <w:tcW w:w="1582"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3E2E940A" w14:textId="77777777" w:rsidR="009B5317" w:rsidRPr="008238AF" w:rsidRDefault="009B5317" w:rsidP="00F32297">
            <w:pPr>
              <w:pStyle w:val="biao"/>
              <w:rPr>
                <w:color w:val="000000" w:themeColor="text1"/>
              </w:rPr>
            </w:pPr>
            <w:r w:rsidRPr="008238AF">
              <w:rPr>
                <w:rFonts w:hint="eastAsia"/>
                <w:color w:val="000000" w:themeColor="text1"/>
              </w:rPr>
              <w:t>错误检测方法</w:t>
            </w:r>
          </w:p>
        </w:tc>
        <w:tc>
          <w:tcPr>
            <w:tcW w:w="1667"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1BF21190" w14:textId="77777777" w:rsidR="009B5317" w:rsidRPr="008238AF" w:rsidRDefault="009B5317" w:rsidP="00F32297">
            <w:pPr>
              <w:pStyle w:val="biao"/>
              <w:rPr>
                <w:color w:val="000000" w:themeColor="text1"/>
              </w:rPr>
            </w:pPr>
            <w:r w:rsidRPr="008238AF">
              <w:rPr>
                <w:rFonts w:hint="eastAsia"/>
                <w:color w:val="000000" w:themeColor="text1"/>
              </w:rPr>
              <w:t>验证测试程序</w:t>
            </w:r>
          </w:p>
        </w:tc>
        <w:tc>
          <w:tcPr>
            <w:tcW w:w="1751"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30987131" w14:textId="77777777" w:rsidR="009B5317" w:rsidRPr="008238AF" w:rsidRDefault="009B5317" w:rsidP="00F32297">
            <w:pPr>
              <w:pStyle w:val="biao"/>
              <w:rPr>
                <w:color w:val="000000" w:themeColor="text1"/>
              </w:rPr>
            </w:pPr>
            <w:r w:rsidRPr="008238AF">
              <w:rPr>
                <w:rFonts w:hint="eastAsia"/>
                <w:color w:val="000000" w:themeColor="text1"/>
              </w:rPr>
              <w:t>表决</w:t>
            </w:r>
          </w:p>
        </w:tc>
      </w:tr>
      <w:tr w:rsidR="009B5317" w:rsidRPr="008238AF" w14:paraId="6863E081" w14:textId="77777777" w:rsidTr="00F32297">
        <w:trPr>
          <w:trHeight w:val="20"/>
        </w:trPr>
        <w:tc>
          <w:tcPr>
            <w:tcW w:w="1582"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734386B9" w14:textId="77777777" w:rsidR="009B5317" w:rsidRPr="008238AF" w:rsidRDefault="009B5317" w:rsidP="00F32297">
            <w:pPr>
              <w:pStyle w:val="biao"/>
              <w:rPr>
                <w:color w:val="000000" w:themeColor="text1"/>
              </w:rPr>
            </w:pPr>
            <w:r w:rsidRPr="008238AF">
              <w:rPr>
                <w:rFonts w:hint="eastAsia"/>
                <w:color w:val="000000" w:themeColor="text1"/>
              </w:rPr>
              <w:t>恢复策略</w:t>
            </w:r>
          </w:p>
        </w:tc>
        <w:tc>
          <w:tcPr>
            <w:tcW w:w="1667"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009449D1" w14:textId="77777777" w:rsidR="009B5317" w:rsidRPr="008238AF" w:rsidRDefault="009B5317" w:rsidP="00F32297">
            <w:pPr>
              <w:pStyle w:val="biao"/>
              <w:rPr>
                <w:color w:val="000000" w:themeColor="text1"/>
              </w:rPr>
            </w:pPr>
            <w:r w:rsidRPr="008238AF">
              <w:rPr>
                <w:rFonts w:hint="eastAsia"/>
                <w:color w:val="000000" w:themeColor="text1"/>
              </w:rPr>
              <w:t>后向恢复</w:t>
            </w:r>
          </w:p>
        </w:tc>
        <w:tc>
          <w:tcPr>
            <w:tcW w:w="1751"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53E08BE6" w14:textId="77777777" w:rsidR="009B5317" w:rsidRPr="008238AF" w:rsidRDefault="009B5317" w:rsidP="00F32297">
            <w:pPr>
              <w:pStyle w:val="biao"/>
              <w:rPr>
                <w:color w:val="000000" w:themeColor="text1"/>
              </w:rPr>
            </w:pPr>
            <w:r w:rsidRPr="008238AF">
              <w:rPr>
                <w:rFonts w:hint="eastAsia"/>
                <w:color w:val="000000" w:themeColor="text1"/>
              </w:rPr>
              <w:t>前向恢复</w:t>
            </w:r>
          </w:p>
        </w:tc>
      </w:tr>
      <w:tr w:rsidR="009B5317" w:rsidRPr="008238AF" w14:paraId="437AE383" w14:textId="77777777" w:rsidTr="00F32297">
        <w:trPr>
          <w:trHeight w:val="20"/>
        </w:trPr>
        <w:tc>
          <w:tcPr>
            <w:tcW w:w="1582"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5AA89405" w14:textId="77777777" w:rsidR="009B5317" w:rsidRPr="008238AF" w:rsidRDefault="009B5317" w:rsidP="00F32297">
            <w:pPr>
              <w:pStyle w:val="biao"/>
              <w:rPr>
                <w:color w:val="000000" w:themeColor="text1"/>
              </w:rPr>
            </w:pPr>
            <w:r w:rsidRPr="008238AF">
              <w:rPr>
                <w:rFonts w:hint="eastAsia"/>
                <w:color w:val="000000" w:themeColor="text1"/>
              </w:rPr>
              <w:t>实时性</w:t>
            </w:r>
          </w:p>
        </w:tc>
        <w:tc>
          <w:tcPr>
            <w:tcW w:w="1667"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104377E2" w14:textId="77777777" w:rsidR="009B5317" w:rsidRPr="008238AF" w:rsidRDefault="009B5317" w:rsidP="00F32297">
            <w:pPr>
              <w:pStyle w:val="biao"/>
              <w:rPr>
                <w:color w:val="000000" w:themeColor="text1"/>
              </w:rPr>
            </w:pPr>
            <w:r w:rsidRPr="008238AF">
              <w:rPr>
                <w:rFonts w:hint="eastAsia"/>
                <w:color w:val="000000" w:themeColor="text1"/>
              </w:rPr>
              <w:t>差</w:t>
            </w:r>
          </w:p>
        </w:tc>
        <w:tc>
          <w:tcPr>
            <w:tcW w:w="1751" w:type="pct"/>
            <w:tcBorders>
              <w:top w:val="single" w:sz="8" w:space="0" w:color="000000"/>
              <w:left w:val="single" w:sz="8" w:space="0" w:color="000000"/>
              <w:bottom w:val="single" w:sz="8" w:space="0" w:color="000000"/>
              <w:right w:val="single" w:sz="8" w:space="0" w:color="000000"/>
            </w:tcBorders>
            <w:shd w:val="clear" w:color="auto" w:fill="auto"/>
            <w:tcMar>
              <w:top w:w="57" w:type="dxa"/>
              <w:left w:w="108" w:type="dxa"/>
              <w:bottom w:w="57" w:type="dxa"/>
              <w:right w:w="108" w:type="dxa"/>
            </w:tcMar>
            <w:vAlign w:val="center"/>
            <w:hideMark/>
          </w:tcPr>
          <w:p w14:paraId="075ADA71" w14:textId="77777777" w:rsidR="009B5317" w:rsidRPr="008238AF" w:rsidRDefault="009B5317" w:rsidP="00F32297">
            <w:pPr>
              <w:pStyle w:val="biao"/>
              <w:rPr>
                <w:color w:val="000000" w:themeColor="text1"/>
              </w:rPr>
            </w:pPr>
            <w:r w:rsidRPr="008238AF">
              <w:rPr>
                <w:rFonts w:hint="eastAsia"/>
                <w:color w:val="000000" w:themeColor="text1"/>
              </w:rPr>
              <w:t>好</w:t>
            </w:r>
          </w:p>
        </w:tc>
      </w:tr>
    </w:tbl>
    <w:p w14:paraId="5C76F6D9" w14:textId="77777777" w:rsidR="009B5317" w:rsidRPr="008238AF" w:rsidRDefault="009B5317" w:rsidP="009B5317">
      <w:pPr>
        <w:ind w:firstLine="420"/>
        <w:rPr>
          <w:color w:val="000000" w:themeColor="text1"/>
        </w:rPr>
      </w:pPr>
    </w:p>
    <w:p w14:paraId="5AE8D000"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.3.3 </w:t>
      </w:r>
      <w:r w:rsidRPr="008238AF">
        <w:rPr>
          <w:rFonts w:hint="eastAsia"/>
          <w:color w:val="000000" w:themeColor="text1"/>
        </w:rPr>
        <w:t>防卫式程序设计</w:t>
      </w:r>
    </w:p>
    <w:p w14:paraId="308082CB" w14:textId="77777777" w:rsidR="009B5317" w:rsidRPr="008238AF" w:rsidRDefault="009B5317" w:rsidP="009B5317">
      <w:pPr>
        <w:ind w:firstLine="420"/>
        <w:rPr>
          <w:color w:val="000000" w:themeColor="text1"/>
        </w:rPr>
      </w:pPr>
      <w:r w:rsidRPr="008238AF">
        <w:rPr>
          <w:rFonts w:hint="eastAsia"/>
          <w:color w:val="000000" w:themeColor="text1"/>
        </w:rPr>
        <w:t>对于程序中存在的错误和不一致性，通过在程序中包含错误检查代码和错误恢复代码，使得一旦错误发生，程序能撤消错误状态，恢复到一个已知的正确状态中去</w:t>
      </w:r>
    </w:p>
    <w:p w14:paraId="4D2663B6" w14:textId="77777777" w:rsidR="009B5317" w:rsidRPr="008238AF" w:rsidRDefault="009B5317" w:rsidP="009B5317">
      <w:pPr>
        <w:ind w:firstLine="420"/>
        <w:rPr>
          <w:color w:val="000000" w:themeColor="text1"/>
        </w:rPr>
      </w:pPr>
      <w:r w:rsidRPr="008238AF">
        <w:rPr>
          <w:rFonts w:hint="eastAsia"/>
          <w:color w:val="000000" w:themeColor="text1"/>
        </w:rPr>
        <w:t>实现策略：错误检测、破坏估计、错误恢复</w:t>
      </w:r>
    </w:p>
    <w:p w14:paraId="54CC1F46"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.3.4 </w:t>
      </w:r>
      <w:r w:rsidRPr="008238AF">
        <w:rPr>
          <w:rFonts w:hint="eastAsia"/>
          <w:color w:val="000000" w:themeColor="text1"/>
        </w:rPr>
        <w:t>双机容错</w:t>
      </w:r>
    </w:p>
    <w:p w14:paraId="35D89852" w14:textId="77777777" w:rsidR="009B5317" w:rsidRPr="008238AF" w:rsidRDefault="009B5317" w:rsidP="009B5317">
      <w:pPr>
        <w:pStyle w:val="biao"/>
        <w:rPr>
          <w:color w:val="000000" w:themeColor="text1"/>
        </w:rPr>
      </w:pPr>
      <w:r w:rsidRPr="008238AF">
        <w:rPr>
          <w:color w:val="000000" w:themeColor="text1"/>
        </w:rPr>
        <w:object w:dxaOrig="5797" w:dyaOrig="3937" w14:anchorId="28C5CB98">
          <v:shape id="_x0000_i1058" type="#_x0000_t75" style="width:246pt;height:168.75pt" o:ole="">
            <v:imagedata r:id="rId118" o:title=""/>
          </v:shape>
          <o:OLEObject Type="Embed" ProgID="Visio.Drawing.15" ShapeID="_x0000_i1058" DrawAspect="Content" ObjectID="_1723890225" r:id="rId119"/>
        </w:object>
      </w:r>
    </w:p>
    <w:p w14:paraId="51585E1A" w14:textId="77777777" w:rsidR="009B5317" w:rsidRPr="008238AF" w:rsidRDefault="009B5317" w:rsidP="009B5317">
      <w:pPr>
        <w:ind w:firstLine="420"/>
        <w:rPr>
          <w:color w:val="000000" w:themeColor="text1"/>
        </w:rPr>
      </w:pPr>
      <w:r w:rsidRPr="008238AF">
        <w:rPr>
          <w:rFonts w:hint="eastAsia"/>
          <w:color w:val="000000" w:themeColor="text1"/>
        </w:rPr>
        <w:t>双机热备模式（主系统、备用系统）</w:t>
      </w:r>
    </w:p>
    <w:p w14:paraId="461EDCE4" w14:textId="77777777" w:rsidR="009B5317" w:rsidRPr="008238AF" w:rsidRDefault="009B5317" w:rsidP="009B5317">
      <w:pPr>
        <w:ind w:firstLine="420"/>
        <w:rPr>
          <w:color w:val="000000" w:themeColor="text1"/>
        </w:rPr>
      </w:pPr>
      <w:r w:rsidRPr="008238AF">
        <w:rPr>
          <w:rFonts w:hint="eastAsia"/>
          <w:color w:val="000000" w:themeColor="text1"/>
        </w:rPr>
        <w:t>双机互备模式（同时提供不同的服务，心不跳则接管）</w:t>
      </w:r>
    </w:p>
    <w:p w14:paraId="290D01AD" w14:textId="77777777" w:rsidR="009B5317" w:rsidRPr="008238AF" w:rsidRDefault="009B5317" w:rsidP="009B5317">
      <w:pPr>
        <w:ind w:firstLine="420"/>
        <w:rPr>
          <w:color w:val="000000" w:themeColor="text1"/>
        </w:rPr>
      </w:pPr>
      <w:r w:rsidRPr="008238AF">
        <w:rPr>
          <w:rFonts w:hint="eastAsia"/>
          <w:color w:val="000000" w:themeColor="text1"/>
        </w:rPr>
        <w:t>双机双工模式（同时提供相同的服务，集群的一种）</w:t>
      </w:r>
    </w:p>
    <w:p w14:paraId="7306246F"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.3.5 </w:t>
      </w:r>
      <w:r w:rsidRPr="008238AF">
        <w:rPr>
          <w:rFonts w:hint="eastAsia"/>
          <w:color w:val="000000" w:themeColor="text1"/>
        </w:rPr>
        <w:t>集群技术</w:t>
      </w:r>
    </w:p>
    <w:p w14:paraId="4DB0A751" w14:textId="77777777" w:rsidR="009B5317" w:rsidRPr="008238AF" w:rsidRDefault="009B5317" w:rsidP="009B5317">
      <w:pPr>
        <w:ind w:firstLine="420"/>
        <w:rPr>
          <w:color w:val="000000" w:themeColor="text1"/>
        </w:rPr>
      </w:pPr>
      <w:r w:rsidRPr="008238AF">
        <w:rPr>
          <w:rFonts w:hint="eastAsia"/>
          <w:color w:val="000000" w:themeColor="text1"/>
        </w:rPr>
        <w:t>（1）典型的集群系统具有如下特征：</w:t>
      </w:r>
    </w:p>
    <w:p w14:paraId="0D0FA4F9" w14:textId="77777777" w:rsidR="009B5317" w:rsidRPr="008238AF" w:rsidRDefault="009B5317" w:rsidP="009B5317">
      <w:pPr>
        <w:ind w:firstLine="420"/>
        <w:rPr>
          <w:color w:val="000000" w:themeColor="text1"/>
        </w:rPr>
      </w:pPr>
      <w:r w:rsidRPr="008238AF">
        <w:rPr>
          <w:rFonts w:hint="eastAsia"/>
          <w:color w:val="000000" w:themeColor="text1"/>
        </w:rPr>
        <w:t>可伸缩性。采用集群技术，当用户需要扩展系统计算能力时，系统能在不降低服务质量的前提下进行扩展。一般只需购买新的计算机，将其加入到集群系统中即可，而不需要将现有的计算机更换为高性能的服务器。</w:t>
      </w:r>
    </w:p>
    <w:p w14:paraId="2C389011" w14:textId="77777777" w:rsidR="009B5317" w:rsidRPr="008238AF" w:rsidRDefault="009B5317" w:rsidP="009B5317">
      <w:pPr>
        <w:ind w:firstLine="420"/>
        <w:rPr>
          <w:color w:val="000000" w:themeColor="text1"/>
        </w:rPr>
      </w:pPr>
      <w:r w:rsidRPr="008238AF">
        <w:rPr>
          <w:rFonts w:hint="eastAsia"/>
          <w:color w:val="000000" w:themeColor="text1"/>
        </w:rPr>
        <w:t>高可用性。集群系统的可靠性与单机系统相比较高，在提高了系统的可靠性的同时，可以大大减小由于故障造成的停运。集群系统在部分硬件和软件发生故障时，整个系统仍高度可用，可以将系统停运的时间减到最小。</w:t>
      </w:r>
    </w:p>
    <w:p w14:paraId="10FBAB14" w14:textId="77777777" w:rsidR="009B5317" w:rsidRPr="008238AF" w:rsidRDefault="009B5317" w:rsidP="009B5317">
      <w:pPr>
        <w:ind w:firstLine="420"/>
        <w:rPr>
          <w:color w:val="000000" w:themeColor="text1"/>
        </w:rPr>
      </w:pPr>
      <w:r w:rsidRPr="008238AF">
        <w:rPr>
          <w:rFonts w:hint="eastAsia"/>
          <w:color w:val="000000" w:themeColor="text1"/>
        </w:rPr>
        <w:t>可管理性。集群系统能够管理大规模和物理分散的节点。</w:t>
      </w:r>
    </w:p>
    <w:p w14:paraId="21DEDC02" w14:textId="77777777" w:rsidR="009B5317" w:rsidRPr="008238AF" w:rsidRDefault="009B5317" w:rsidP="009B5317">
      <w:pPr>
        <w:ind w:firstLine="420"/>
        <w:rPr>
          <w:color w:val="000000" w:themeColor="text1"/>
        </w:rPr>
      </w:pPr>
      <w:r w:rsidRPr="008238AF">
        <w:rPr>
          <w:rFonts w:hint="eastAsia"/>
          <w:color w:val="000000" w:themeColor="text1"/>
        </w:rPr>
        <w:t>高性价比。集群系统能够以最少的投资获得最大的性能。在达到同样性能的条件下，采用计算机集群比采用同等运算能力的大型计算机具有更高的性价比。</w:t>
      </w:r>
    </w:p>
    <w:p w14:paraId="7DAB05F9" w14:textId="77777777" w:rsidR="009B5317" w:rsidRPr="008238AF" w:rsidRDefault="009B5317" w:rsidP="009B5317">
      <w:pPr>
        <w:ind w:firstLine="420"/>
        <w:rPr>
          <w:color w:val="000000" w:themeColor="text1"/>
        </w:rPr>
      </w:pPr>
      <w:r w:rsidRPr="008238AF">
        <w:rPr>
          <w:rFonts w:hint="eastAsia"/>
          <w:color w:val="000000" w:themeColor="text1"/>
        </w:rPr>
        <w:t>高透明性。集群系统对用户是透明的，在用户看来，集群是一个系统，而非多个计算机系统。当集群系统的节点发生变化时，上层应用无需修改或尽可能少修改。</w:t>
      </w:r>
    </w:p>
    <w:p w14:paraId="25112C14" w14:textId="77777777" w:rsidR="009B5317" w:rsidRPr="008238AF" w:rsidRDefault="009B5317" w:rsidP="009B5317">
      <w:pPr>
        <w:ind w:firstLine="420"/>
        <w:rPr>
          <w:color w:val="000000" w:themeColor="text1"/>
        </w:rPr>
      </w:pPr>
      <w:r w:rsidRPr="008238AF">
        <w:rPr>
          <w:rFonts w:hint="eastAsia"/>
          <w:color w:val="000000" w:themeColor="text1"/>
        </w:rPr>
        <w:t>（2）集群系统与高性能主机系统对比</w:t>
      </w:r>
    </w:p>
    <w:p w14:paraId="1ED4B03E" w14:textId="77777777" w:rsidR="009B5317" w:rsidRPr="008238AF" w:rsidRDefault="009B5317" w:rsidP="009B5317">
      <w:pPr>
        <w:ind w:firstLine="420"/>
        <w:rPr>
          <w:color w:val="000000" w:themeColor="text1"/>
        </w:rPr>
      </w:pPr>
      <w:r w:rsidRPr="008238AF">
        <w:rPr>
          <w:rFonts w:hint="eastAsia"/>
          <w:color w:val="000000" w:themeColor="text1"/>
        </w:rPr>
        <w:t>可用性与可靠性：采用高性能的主机系统很难实现系统的冗余机制，当发生故障后会导致整个系统失去响应能力，从而无法保证系统的高可用性。</w:t>
      </w:r>
    </w:p>
    <w:p w14:paraId="6079FE1B" w14:textId="77777777" w:rsidR="009B5317" w:rsidRPr="008238AF" w:rsidRDefault="009B5317" w:rsidP="009B5317">
      <w:pPr>
        <w:ind w:firstLine="420"/>
        <w:rPr>
          <w:color w:val="000000" w:themeColor="text1"/>
        </w:rPr>
      </w:pPr>
      <w:r w:rsidRPr="008238AF">
        <w:rPr>
          <w:rFonts w:hint="eastAsia"/>
          <w:color w:val="000000" w:themeColor="text1"/>
        </w:rPr>
        <w:t>可扩展性：负载均衡集群可扩展性强于高性能的主机。高性能主机向上扩展提升系统的可扩展性，具体的实现方式包括硬件扩容（增加CPU数量、内存容量、磁盘数量）和硬件升级（更换为高端主机或高速磁盘等）成本高，可扩展性差；集群水平扩展，通过增加主机数量、负载均衡技术进行扩展，成本较低，可扩展性较好。</w:t>
      </w:r>
    </w:p>
    <w:p w14:paraId="43164BDE" w14:textId="77777777" w:rsidR="009B5317" w:rsidRPr="008238AF" w:rsidRDefault="009B5317" w:rsidP="009B5317">
      <w:pPr>
        <w:ind w:firstLine="420"/>
        <w:rPr>
          <w:color w:val="000000" w:themeColor="text1"/>
        </w:rPr>
      </w:pPr>
      <w:r w:rsidRPr="008238AF">
        <w:rPr>
          <w:rFonts w:hint="eastAsia"/>
          <w:color w:val="000000" w:themeColor="text1"/>
        </w:rPr>
        <w:t>成本：仅从单次实施成本来看，也许高性能主机与集群相当，但从长久来看，负载均衡系统在性能不能达到业务要求时，只需要直接增加集群机器数量，能以极低的成本进行扩展，而高性能主机则不行。</w:t>
      </w:r>
    </w:p>
    <w:p w14:paraId="4969595E" w14:textId="77777777" w:rsidR="009B5317" w:rsidRPr="008238AF" w:rsidRDefault="009B5317" w:rsidP="009B5317">
      <w:pPr>
        <w:ind w:firstLine="420"/>
        <w:rPr>
          <w:color w:val="000000" w:themeColor="text1"/>
        </w:rPr>
      </w:pPr>
      <w:r w:rsidRPr="008238AF">
        <w:rPr>
          <w:rFonts w:hint="eastAsia"/>
          <w:color w:val="000000" w:themeColor="text1"/>
        </w:rPr>
        <w:t>应用角度：Internet中的Web应用绝大多数是简单任务、高强度的并发处理，而主机系统只是对于复杂单一任务和有限的并发处理具有高性能，不能同时处理大量的并发请求。从之方面看，集群也占优势。</w:t>
      </w:r>
    </w:p>
    <w:p w14:paraId="69963D31" w14:textId="77777777" w:rsidR="009B5317" w:rsidRPr="008238AF" w:rsidRDefault="009B5317" w:rsidP="009B5317">
      <w:pPr>
        <w:pStyle w:val="2"/>
        <w:rPr>
          <w:color w:val="000000" w:themeColor="text1"/>
        </w:rPr>
      </w:pPr>
      <w:bookmarkStart w:id="60" w:name="_Toc105689334"/>
      <w:r w:rsidRPr="008238AF">
        <w:rPr>
          <w:rFonts w:hint="eastAsia"/>
          <w:color w:val="000000" w:themeColor="text1"/>
        </w:rPr>
        <w:t xml:space="preserve">3 </w:t>
      </w:r>
      <w:r w:rsidRPr="008238AF">
        <w:rPr>
          <w:rFonts w:hint="eastAsia"/>
          <w:color w:val="000000" w:themeColor="text1"/>
        </w:rPr>
        <w:t>章节问答</w:t>
      </w:r>
      <w:bookmarkEnd w:id="60"/>
    </w:p>
    <w:p w14:paraId="43B67D08" w14:textId="77777777" w:rsidR="009B5317" w:rsidRPr="008238AF" w:rsidRDefault="009B5317" w:rsidP="009B5317">
      <w:pPr>
        <w:ind w:firstLine="420"/>
        <w:rPr>
          <w:color w:val="000000" w:themeColor="text1"/>
        </w:rPr>
      </w:pPr>
      <w:r w:rsidRPr="008238AF">
        <w:rPr>
          <w:rFonts w:hint="eastAsia"/>
          <w:color w:val="000000" w:themeColor="text1"/>
        </w:rPr>
        <w:t>（1）主动冗余是什么？</w:t>
      </w:r>
    </w:p>
    <w:p w14:paraId="4AE77BE4" w14:textId="77777777" w:rsidR="009B5317" w:rsidRPr="008238AF" w:rsidRDefault="009B5317" w:rsidP="009B5317">
      <w:pPr>
        <w:ind w:firstLine="420"/>
        <w:rPr>
          <w:color w:val="000000" w:themeColor="text1"/>
        </w:rPr>
      </w:pPr>
      <w:r w:rsidRPr="008238AF">
        <w:rPr>
          <w:rFonts w:hint="eastAsia"/>
          <w:color w:val="000000" w:themeColor="text1"/>
        </w:rPr>
        <w:t>答：</w:t>
      </w:r>
    </w:p>
    <w:p w14:paraId="2D88A775" w14:textId="77777777" w:rsidR="009B5317" w:rsidRPr="008238AF" w:rsidRDefault="009B5317" w:rsidP="009B5317">
      <w:pPr>
        <w:ind w:firstLine="420"/>
        <w:rPr>
          <w:color w:val="000000" w:themeColor="text1"/>
        </w:rPr>
      </w:pPr>
      <w:r w:rsidRPr="008238AF">
        <w:rPr>
          <w:rFonts w:hint="eastAsia"/>
          <w:color w:val="000000" w:themeColor="text1"/>
        </w:rPr>
        <w:t>主动冗余是指，处理结点出故障之后，结点本身或控制器会协调没有出故障的结点提供处理服务。</w:t>
      </w:r>
    </w:p>
    <w:p w14:paraId="6E8CEDDF" w14:textId="77777777" w:rsidR="009B5317" w:rsidRPr="008238AF" w:rsidRDefault="009B5317" w:rsidP="009B5317">
      <w:pPr>
        <w:ind w:firstLine="420"/>
        <w:rPr>
          <w:color w:val="000000" w:themeColor="text1"/>
        </w:rPr>
      </w:pPr>
      <w:r w:rsidRPr="008238AF">
        <w:rPr>
          <w:rFonts w:hint="eastAsia"/>
          <w:color w:val="000000" w:themeColor="text1"/>
        </w:rPr>
        <w:t>被动冗余，则是靠请求者自己完成这个工作，请求者如果发现一台服务器不能正常提供服务，转而找另一台服务器。</w:t>
      </w:r>
    </w:p>
    <w:p w14:paraId="2F8E70F5" w14:textId="77777777" w:rsidR="009B5317" w:rsidRPr="008238AF" w:rsidRDefault="009B5317" w:rsidP="009B5317">
      <w:pPr>
        <w:ind w:firstLine="420"/>
        <w:rPr>
          <w:color w:val="000000" w:themeColor="text1"/>
        </w:rPr>
      </w:pPr>
      <w:r w:rsidRPr="008238AF">
        <w:rPr>
          <w:rFonts w:hint="eastAsia"/>
          <w:color w:val="000000" w:themeColor="text1"/>
        </w:rPr>
        <w:t>（2）负载均衡是否算是提高可靠性的策略？提高可用性的策略是否也算是提高可靠性设计的策略？</w:t>
      </w:r>
    </w:p>
    <w:p w14:paraId="0690450B" w14:textId="77777777" w:rsidR="009B5317" w:rsidRPr="008238AF" w:rsidRDefault="009B5317" w:rsidP="009B5317">
      <w:pPr>
        <w:ind w:firstLine="420"/>
        <w:rPr>
          <w:color w:val="000000" w:themeColor="text1"/>
        </w:rPr>
      </w:pPr>
      <w:r w:rsidRPr="008238AF">
        <w:rPr>
          <w:rFonts w:hint="eastAsia"/>
          <w:color w:val="000000" w:themeColor="text1"/>
        </w:rPr>
        <w:t>答：</w:t>
      </w:r>
    </w:p>
    <w:p w14:paraId="67B568E5" w14:textId="77777777" w:rsidR="009B5317" w:rsidRPr="008238AF" w:rsidRDefault="009B5317" w:rsidP="009B5317">
      <w:pPr>
        <w:ind w:firstLine="420"/>
        <w:rPr>
          <w:color w:val="000000" w:themeColor="text1"/>
        </w:rPr>
      </w:pPr>
      <w:r w:rsidRPr="008238AF">
        <w:rPr>
          <w:rFonts w:hint="eastAsia"/>
          <w:color w:val="000000" w:themeColor="text1"/>
        </w:rPr>
        <w:t>提高可靠性最主要的技术是检错技术、容错设计和降低复杂度设计。</w:t>
      </w:r>
    </w:p>
    <w:p w14:paraId="35861858" w14:textId="77777777" w:rsidR="009B5317" w:rsidRPr="008238AF" w:rsidRDefault="009B5317" w:rsidP="009B5317">
      <w:pPr>
        <w:ind w:firstLine="420"/>
        <w:rPr>
          <w:color w:val="000000" w:themeColor="text1"/>
        </w:rPr>
      </w:pPr>
      <w:r w:rsidRPr="008238AF">
        <w:rPr>
          <w:rFonts w:hint="eastAsia"/>
          <w:color w:val="000000" w:themeColor="text1"/>
        </w:rPr>
        <w:t>可靠性和可用性这两个质量属性是相互促进的作用。提高可用性的同时，间接在提高系统的可靠性，所以，他们的设计策略在一定程度上是有相互包含的。</w:t>
      </w:r>
    </w:p>
    <w:p w14:paraId="7460CB2C" w14:textId="77777777" w:rsidR="009B5317" w:rsidRPr="008238AF" w:rsidRDefault="009B5317" w:rsidP="009B5317">
      <w:pPr>
        <w:ind w:firstLine="420"/>
        <w:rPr>
          <w:color w:val="000000" w:themeColor="text1"/>
        </w:rPr>
      </w:pPr>
      <w:r w:rsidRPr="008238AF">
        <w:rPr>
          <w:rFonts w:hint="eastAsia"/>
          <w:color w:val="000000" w:themeColor="text1"/>
        </w:rPr>
        <w:t>负载均衡在某些角度来看算是提高可靠性的策略。比如使用带有负载平衡的多个服务器组件，取代单一的组件，可以通过冗余提高可靠性。</w:t>
      </w:r>
    </w:p>
    <w:p w14:paraId="405F43B5" w14:textId="77777777" w:rsidR="009B5317" w:rsidRPr="008238AF" w:rsidRDefault="009B5317" w:rsidP="009B5317">
      <w:pPr>
        <w:ind w:firstLine="420"/>
        <w:rPr>
          <w:color w:val="000000" w:themeColor="text1"/>
        </w:rPr>
      </w:pPr>
    </w:p>
    <w:p w14:paraId="21B53FD0" w14:textId="77777777" w:rsidR="009B5317" w:rsidRPr="008238AF" w:rsidRDefault="009B5317" w:rsidP="009B5317">
      <w:pPr>
        <w:pStyle w:val="1"/>
        <w:numPr>
          <w:ilvl w:val="0"/>
          <w:numId w:val="0"/>
        </w:numPr>
        <w:rPr>
          <w:color w:val="000000" w:themeColor="text1"/>
        </w:rPr>
      </w:pPr>
      <w:bookmarkStart w:id="61" w:name="_Toc105689335"/>
      <w:r w:rsidRPr="008238AF">
        <w:rPr>
          <w:color w:val="000000" w:themeColor="text1"/>
        </w:rPr>
        <w:t>第六章</w:t>
      </w:r>
      <w:r w:rsidRPr="008238AF">
        <w:rPr>
          <w:rFonts w:hint="eastAsia"/>
          <w:color w:val="000000" w:themeColor="text1"/>
        </w:rPr>
        <w:t xml:space="preserve"> </w:t>
      </w:r>
      <w:r w:rsidRPr="008238AF">
        <w:rPr>
          <w:rFonts w:hint="eastAsia"/>
          <w:color w:val="000000" w:themeColor="text1"/>
        </w:rPr>
        <w:t>项目管理</w:t>
      </w:r>
      <w:bookmarkEnd w:id="61"/>
    </w:p>
    <w:p w14:paraId="415DC5DC" w14:textId="77777777" w:rsidR="009B5317" w:rsidRPr="008238AF" w:rsidRDefault="009B5317" w:rsidP="009B5317">
      <w:pPr>
        <w:pStyle w:val="2"/>
        <w:rPr>
          <w:color w:val="000000" w:themeColor="text1"/>
        </w:rPr>
      </w:pPr>
      <w:bookmarkStart w:id="62" w:name="_Toc105689336"/>
      <w:r w:rsidRPr="008238AF">
        <w:rPr>
          <w:rFonts w:hint="eastAsia"/>
          <w:color w:val="000000" w:themeColor="text1"/>
        </w:rPr>
        <w:t xml:space="preserve">1 </w:t>
      </w:r>
      <w:r w:rsidRPr="008238AF">
        <w:rPr>
          <w:rFonts w:hint="eastAsia"/>
          <w:color w:val="000000" w:themeColor="text1"/>
        </w:rPr>
        <w:t>考情分析</w:t>
      </w:r>
      <w:bookmarkEnd w:id="62"/>
    </w:p>
    <w:p w14:paraId="457C64B6" w14:textId="77777777" w:rsidR="009B5317" w:rsidRPr="008238AF" w:rsidRDefault="009B5317" w:rsidP="009B5317">
      <w:pPr>
        <w:pStyle w:val="3"/>
        <w:ind w:firstLine="422"/>
        <w:rPr>
          <w:color w:val="000000" w:themeColor="text1"/>
        </w:rPr>
      </w:pPr>
      <w:bookmarkStart w:id="63" w:name="_Toc105689337"/>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本章重点</w:t>
      </w:r>
      <w:bookmarkEnd w:id="63"/>
    </w:p>
    <w:tbl>
      <w:tblPr>
        <w:tblStyle w:val="a7"/>
        <w:tblW w:w="0" w:type="auto"/>
        <w:jc w:val="center"/>
        <w:tblLook w:val="04A0" w:firstRow="1" w:lastRow="0" w:firstColumn="1" w:lastColumn="0" w:noHBand="0" w:noVBand="1"/>
      </w:tblPr>
      <w:tblGrid>
        <w:gridCol w:w="847"/>
        <w:gridCol w:w="3117"/>
        <w:gridCol w:w="3963"/>
      </w:tblGrid>
      <w:tr w:rsidR="009B5317" w:rsidRPr="008238AF" w14:paraId="14D344A5" w14:textId="77777777" w:rsidTr="00F32297">
        <w:trPr>
          <w:trHeight w:val="113"/>
          <w:jc w:val="center"/>
        </w:trPr>
        <w:tc>
          <w:tcPr>
            <w:tcW w:w="847" w:type="dxa"/>
            <w:vAlign w:val="center"/>
          </w:tcPr>
          <w:p w14:paraId="50306126" w14:textId="77777777" w:rsidR="009B5317" w:rsidRPr="008238AF" w:rsidRDefault="009B5317" w:rsidP="00F32297">
            <w:pPr>
              <w:pStyle w:val="biao"/>
              <w:rPr>
                <w:color w:val="000000" w:themeColor="text1"/>
              </w:rPr>
            </w:pPr>
            <w:bookmarkStart w:id="64" w:name="_Hlk53085952"/>
            <w:r w:rsidRPr="008238AF">
              <w:rPr>
                <w:rFonts w:hint="eastAsia"/>
                <w:color w:val="000000" w:themeColor="text1"/>
              </w:rPr>
              <w:t>序号</w:t>
            </w:r>
          </w:p>
        </w:tc>
        <w:tc>
          <w:tcPr>
            <w:tcW w:w="3117" w:type="dxa"/>
            <w:vAlign w:val="center"/>
          </w:tcPr>
          <w:p w14:paraId="6B0BD022"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3963" w:type="dxa"/>
            <w:vAlign w:val="center"/>
          </w:tcPr>
          <w:p w14:paraId="3F3CA6AE"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C8704D" w:rsidRPr="008238AF" w14:paraId="0E156E8C" w14:textId="77777777" w:rsidTr="00F32297">
        <w:trPr>
          <w:trHeight w:val="113"/>
          <w:jc w:val="center"/>
        </w:trPr>
        <w:tc>
          <w:tcPr>
            <w:tcW w:w="847" w:type="dxa"/>
            <w:vAlign w:val="center"/>
          </w:tcPr>
          <w:p w14:paraId="07FD22D8" w14:textId="77777777" w:rsidR="00C8704D" w:rsidRPr="008238AF" w:rsidRDefault="00C8704D" w:rsidP="00F32297">
            <w:pPr>
              <w:pStyle w:val="biao"/>
              <w:rPr>
                <w:color w:val="000000" w:themeColor="text1"/>
              </w:rPr>
            </w:pPr>
            <w:r>
              <w:rPr>
                <w:rFonts w:hint="eastAsia"/>
                <w:color w:val="000000" w:themeColor="text1"/>
              </w:rPr>
              <w:t>1</w:t>
            </w:r>
          </w:p>
        </w:tc>
        <w:tc>
          <w:tcPr>
            <w:tcW w:w="3117" w:type="dxa"/>
            <w:vAlign w:val="center"/>
          </w:tcPr>
          <w:p w14:paraId="152E7517" w14:textId="77777777" w:rsidR="00C8704D" w:rsidRPr="008238AF" w:rsidRDefault="00C8704D" w:rsidP="00F32297">
            <w:pPr>
              <w:pStyle w:val="biao"/>
              <w:rPr>
                <w:color w:val="000000" w:themeColor="text1"/>
              </w:rPr>
            </w:pPr>
            <w:r w:rsidRPr="008238AF">
              <w:rPr>
                <w:color w:val="000000" w:themeColor="text1"/>
              </w:rPr>
              <w:t>立项管理</w:t>
            </w:r>
          </w:p>
        </w:tc>
        <w:tc>
          <w:tcPr>
            <w:tcW w:w="3963" w:type="dxa"/>
            <w:vAlign w:val="center"/>
          </w:tcPr>
          <w:p w14:paraId="324EA4CF" w14:textId="77777777" w:rsidR="00C8704D" w:rsidRPr="008238AF" w:rsidRDefault="00C8704D" w:rsidP="00F32297">
            <w:pPr>
              <w:pStyle w:val="biao"/>
              <w:rPr>
                <w:color w:val="000000" w:themeColor="text1"/>
              </w:rPr>
            </w:pPr>
            <w:r w:rsidRPr="008238AF">
              <w:rPr>
                <w:color w:val="000000" w:themeColor="text1"/>
              </w:rPr>
              <w:t>盈亏平衡管理</w:t>
            </w:r>
          </w:p>
        </w:tc>
      </w:tr>
      <w:tr w:rsidR="009B5317" w:rsidRPr="008238AF" w14:paraId="09ADC5BA" w14:textId="77777777" w:rsidTr="00F32297">
        <w:trPr>
          <w:trHeight w:val="113"/>
          <w:jc w:val="center"/>
        </w:trPr>
        <w:tc>
          <w:tcPr>
            <w:tcW w:w="847" w:type="dxa"/>
            <w:vAlign w:val="center"/>
          </w:tcPr>
          <w:p w14:paraId="673EA010"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3117" w:type="dxa"/>
            <w:vAlign w:val="center"/>
          </w:tcPr>
          <w:p w14:paraId="688F7049" w14:textId="77777777" w:rsidR="009B5317" w:rsidRPr="008238AF" w:rsidRDefault="009B5317" w:rsidP="00F32297">
            <w:pPr>
              <w:pStyle w:val="biao"/>
              <w:rPr>
                <w:color w:val="000000" w:themeColor="text1"/>
              </w:rPr>
            </w:pPr>
            <w:r w:rsidRPr="008238AF">
              <w:rPr>
                <w:rFonts w:hint="eastAsia"/>
                <w:color w:val="000000" w:themeColor="text1"/>
              </w:rPr>
              <w:t>范围管理（</w:t>
            </w:r>
            <w:r w:rsidRPr="008238AF">
              <w:rPr>
                <w:rFonts w:ascii="Segoe UI Symbol" w:hAnsi="Segoe UI Symbol" w:cs="Segoe UI Symbol"/>
                <w:color w:val="000000" w:themeColor="text1"/>
              </w:rPr>
              <w:t>⭐⭐⭐⭐</w:t>
            </w:r>
            <w:r w:rsidRPr="008238AF">
              <w:rPr>
                <w:rFonts w:hint="eastAsia"/>
                <w:color w:val="000000" w:themeColor="text1"/>
              </w:rPr>
              <w:t>）</w:t>
            </w:r>
          </w:p>
        </w:tc>
        <w:tc>
          <w:tcPr>
            <w:tcW w:w="3963" w:type="dxa"/>
            <w:vAlign w:val="center"/>
          </w:tcPr>
          <w:p w14:paraId="61D37EA1" w14:textId="77777777" w:rsidR="009B5317" w:rsidRPr="008238AF" w:rsidRDefault="009B5317" w:rsidP="00F32297">
            <w:pPr>
              <w:pStyle w:val="biao"/>
              <w:rPr>
                <w:color w:val="000000" w:themeColor="text1"/>
              </w:rPr>
            </w:pPr>
            <w:r w:rsidRPr="008238AF">
              <w:rPr>
                <w:rFonts w:hint="eastAsia"/>
                <w:color w:val="000000" w:themeColor="text1"/>
              </w:rPr>
              <w:t>范围管理</w:t>
            </w:r>
          </w:p>
        </w:tc>
      </w:tr>
      <w:tr w:rsidR="009B5317" w:rsidRPr="008238AF" w14:paraId="614CB1D8" w14:textId="77777777" w:rsidTr="00F32297">
        <w:trPr>
          <w:trHeight w:val="113"/>
          <w:jc w:val="center"/>
        </w:trPr>
        <w:tc>
          <w:tcPr>
            <w:tcW w:w="847" w:type="dxa"/>
            <w:vAlign w:val="center"/>
          </w:tcPr>
          <w:p w14:paraId="6A871EE0"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3117" w:type="dxa"/>
            <w:vMerge w:val="restart"/>
            <w:vAlign w:val="center"/>
          </w:tcPr>
          <w:p w14:paraId="5CB85AF4" w14:textId="77777777" w:rsidR="009B5317" w:rsidRPr="008238AF" w:rsidRDefault="009B5317" w:rsidP="00F32297">
            <w:pPr>
              <w:pStyle w:val="biao"/>
              <w:rPr>
                <w:color w:val="000000" w:themeColor="text1"/>
              </w:rPr>
            </w:pPr>
            <w:r w:rsidRPr="008238AF">
              <w:rPr>
                <w:rFonts w:hint="eastAsia"/>
                <w:color w:val="000000" w:themeColor="text1"/>
              </w:rPr>
              <w:t>时间管理（</w:t>
            </w:r>
            <w:r w:rsidRPr="008238AF">
              <w:rPr>
                <w:rFonts w:ascii="Segoe UI Symbol" w:hAnsi="Segoe UI Symbol" w:cs="Segoe UI Symbol"/>
                <w:color w:val="000000" w:themeColor="text1"/>
              </w:rPr>
              <w:t>⭐⭐⭐</w:t>
            </w:r>
            <w:r w:rsidRPr="008238AF">
              <w:rPr>
                <w:rFonts w:hint="eastAsia"/>
                <w:color w:val="000000" w:themeColor="text1"/>
              </w:rPr>
              <w:t>）</w:t>
            </w:r>
          </w:p>
        </w:tc>
        <w:tc>
          <w:tcPr>
            <w:tcW w:w="3963" w:type="dxa"/>
            <w:vAlign w:val="center"/>
          </w:tcPr>
          <w:p w14:paraId="27862BD7" w14:textId="77777777" w:rsidR="009B5317" w:rsidRPr="008238AF" w:rsidRDefault="009B5317" w:rsidP="00F32297">
            <w:pPr>
              <w:pStyle w:val="biao"/>
              <w:rPr>
                <w:color w:val="000000" w:themeColor="text1"/>
              </w:rPr>
            </w:pPr>
            <w:r w:rsidRPr="008238AF">
              <w:rPr>
                <w:color w:val="000000" w:themeColor="text1"/>
              </w:rPr>
              <w:t>G</w:t>
            </w:r>
            <w:r w:rsidRPr="008238AF">
              <w:rPr>
                <w:rFonts w:hint="eastAsia"/>
                <w:color w:val="000000" w:themeColor="text1"/>
              </w:rPr>
              <w:t>ant</w:t>
            </w:r>
            <w:r w:rsidRPr="008238AF">
              <w:rPr>
                <w:color w:val="000000" w:themeColor="text1"/>
              </w:rPr>
              <w:t>t</w:t>
            </w:r>
            <w:r w:rsidRPr="008238AF">
              <w:rPr>
                <w:rFonts w:hint="eastAsia"/>
                <w:color w:val="000000" w:themeColor="text1"/>
              </w:rPr>
              <w:t>图</w:t>
            </w:r>
            <w:r w:rsidRPr="008238AF">
              <w:rPr>
                <w:color w:val="000000" w:themeColor="text1"/>
              </w:rPr>
              <w:t>PERT</w:t>
            </w:r>
            <w:r w:rsidRPr="008238AF">
              <w:rPr>
                <w:rFonts w:hint="eastAsia"/>
                <w:color w:val="000000" w:themeColor="text1"/>
              </w:rPr>
              <w:t>图</w:t>
            </w:r>
          </w:p>
        </w:tc>
      </w:tr>
      <w:tr w:rsidR="009B5317" w:rsidRPr="008238AF" w14:paraId="01EC3AB3" w14:textId="77777777" w:rsidTr="00F32297">
        <w:trPr>
          <w:trHeight w:val="113"/>
          <w:jc w:val="center"/>
        </w:trPr>
        <w:tc>
          <w:tcPr>
            <w:tcW w:w="847" w:type="dxa"/>
            <w:vAlign w:val="center"/>
          </w:tcPr>
          <w:p w14:paraId="564F8408" w14:textId="77777777" w:rsidR="009B5317" w:rsidRPr="008238AF" w:rsidRDefault="009B5317" w:rsidP="00F32297">
            <w:pPr>
              <w:pStyle w:val="biao"/>
              <w:rPr>
                <w:color w:val="000000" w:themeColor="text1"/>
              </w:rPr>
            </w:pPr>
            <w:r w:rsidRPr="008238AF">
              <w:rPr>
                <w:rFonts w:hint="eastAsia"/>
                <w:color w:val="000000" w:themeColor="text1"/>
              </w:rPr>
              <w:t>2</w:t>
            </w:r>
          </w:p>
        </w:tc>
        <w:tc>
          <w:tcPr>
            <w:tcW w:w="3117" w:type="dxa"/>
            <w:vMerge/>
            <w:vAlign w:val="center"/>
          </w:tcPr>
          <w:p w14:paraId="43891B92" w14:textId="77777777" w:rsidR="009B5317" w:rsidRPr="008238AF" w:rsidRDefault="009B5317" w:rsidP="00F32297">
            <w:pPr>
              <w:pStyle w:val="biao"/>
              <w:rPr>
                <w:color w:val="000000" w:themeColor="text1"/>
              </w:rPr>
            </w:pPr>
          </w:p>
        </w:tc>
        <w:tc>
          <w:tcPr>
            <w:tcW w:w="3963" w:type="dxa"/>
            <w:vAlign w:val="center"/>
          </w:tcPr>
          <w:p w14:paraId="7DF382C2" w14:textId="77777777" w:rsidR="009B5317" w:rsidRPr="008238AF" w:rsidRDefault="009B5317" w:rsidP="00F32297">
            <w:pPr>
              <w:pStyle w:val="biao"/>
              <w:rPr>
                <w:color w:val="000000" w:themeColor="text1"/>
              </w:rPr>
            </w:pPr>
            <w:r w:rsidRPr="008238AF">
              <w:rPr>
                <w:rFonts w:hint="eastAsia"/>
                <w:color w:val="000000" w:themeColor="text1"/>
              </w:rPr>
              <w:t>其他</w:t>
            </w:r>
          </w:p>
        </w:tc>
      </w:tr>
      <w:bookmarkEnd w:id="64"/>
    </w:tbl>
    <w:p w14:paraId="5E949FFF" w14:textId="77777777" w:rsidR="009B5317" w:rsidRPr="008238AF" w:rsidRDefault="009B5317" w:rsidP="009B5317">
      <w:pPr>
        <w:ind w:firstLine="420"/>
        <w:rPr>
          <w:color w:val="000000" w:themeColor="text1"/>
        </w:rPr>
      </w:pPr>
    </w:p>
    <w:p w14:paraId="06CAD19C" w14:textId="77777777" w:rsidR="009B5317" w:rsidRPr="008238AF" w:rsidRDefault="009B5317" w:rsidP="009B5317">
      <w:pPr>
        <w:pStyle w:val="2"/>
        <w:rPr>
          <w:color w:val="000000" w:themeColor="text1"/>
        </w:rPr>
      </w:pPr>
      <w:bookmarkStart w:id="65" w:name="_Toc105689338"/>
      <w:r w:rsidRPr="008238AF">
        <w:rPr>
          <w:rFonts w:hint="eastAsia"/>
          <w:color w:val="000000" w:themeColor="text1"/>
        </w:rPr>
        <w:t xml:space="preserve">2 </w:t>
      </w:r>
      <w:r w:rsidRPr="008238AF">
        <w:rPr>
          <w:rFonts w:hint="eastAsia"/>
          <w:color w:val="000000" w:themeColor="text1"/>
        </w:rPr>
        <w:t>考点精讲</w:t>
      </w:r>
      <w:bookmarkEnd w:id="65"/>
    </w:p>
    <w:p w14:paraId="2DD7FB3B" w14:textId="77777777" w:rsidR="009B5317" w:rsidRPr="008238AF" w:rsidRDefault="009B5317" w:rsidP="009B5317">
      <w:pPr>
        <w:pStyle w:val="3"/>
        <w:ind w:firstLine="422"/>
        <w:rPr>
          <w:color w:val="000000" w:themeColor="text1"/>
        </w:rPr>
      </w:pPr>
      <w:bookmarkStart w:id="66" w:name="_Toc105689339"/>
      <w:r w:rsidRPr="008238AF">
        <w:rPr>
          <w:rFonts w:hint="eastAsia"/>
          <w:color w:val="000000" w:themeColor="text1"/>
        </w:rPr>
        <w:t>2</w:t>
      </w:r>
      <w:r w:rsidRPr="008238AF">
        <w:rPr>
          <w:color w:val="000000" w:themeColor="text1"/>
        </w:rPr>
        <w:t xml:space="preserve">.1 </w:t>
      </w:r>
      <w:r w:rsidRPr="008238AF">
        <w:rPr>
          <w:color w:val="000000" w:themeColor="text1"/>
        </w:rPr>
        <w:t>立项管理</w:t>
      </w:r>
      <w:r w:rsidRPr="008238AF">
        <w:rPr>
          <w:color w:val="000000" w:themeColor="text1"/>
        </w:rPr>
        <w:t>—</w:t>
      </w:r>
      <w:r w:rsidRPr="008238AF">
        <w:rPr>
          <w:color w:val="000000" w:themeColor="text1"/>
        </w:rPr>
        <w:t>盈亏平衡管理</w:t>
      </w:r>
      <w:bookmarkEnd w:id="66"/>
    </w:p>
    <w:p w14:paraId="51CDCAB1" w14:textId="77777777" w:rsidR="009B5317" w:rsidRPr="008238AF" w:rsidRDefault="009B5317" w:rsidP="009B5317">
      <w:pPr>
        <w:ind w:firstLine="420"/>
        <w:rPr>
          <w:color w:val="000000" w:themeColor="text1"/>
        </w:rPr>
      </w:pPr>
      <w:r w:rsidRPr="008238AF">
        <w:rPr>
          <w:rFonts w:hint="eastAsia"/>
          <w:color w:val="000000" w:themeColor="text1"/>
        </w:rPr>
        <w:t>销售额=固定成本+可变成本+税费+利润 【正常情况下】</w:t>
      </w:r>
    </w:p>
    <w:p w14:paraId="5EE5D459" w14:textId="77777777" w:rsidR="009B5317" w:rsidRPr="008238AF" w:rsidRDefault="009B5317" w:rsidP="009B5317">
      <w:pPr>
        <w:ind w:firstLine="420"/>
        <w:rPr>
          <w:color w:val="000000" w:themeColor="text1"/>
        </w:rPr>
      </w:pPr>
      <w:r w:rsidRPr="008238AF">
        <w:rPr>
          <w:rFonts w:hint="eastAsia"/>
          <w:color w:val="000000" w:themeColor="text1"/>
        </w:rPr>
        <w:t>销售额=固定成本+可变成本+税费 【盈亏平衡时】</w:t>
      </w:r>
    </w:p>
    <w:p w14:paraId="32103153" w14:textId="77777777" w:rsidR="009B5317" w:rsidRPr="008238AF" w:rsidRDefault="009B5317" w:rsidP="009B5317">
      <w:pPr>
        <w:pStyle w:val="3"/>
        <w:ind w:firstLine="422"/>
        <w:rPr>
          <w:color w:val="000000" w:themeColor="text1"/>
        </w:rPr>
      </w:pPr>
      <w:bookmarkStart w:id="67" w:name="_Toc105689340"/>
      <w:r w:rsidRPr="008238AF">
        <w:rPr>
          <w:rFonts w:hint="eastAsia"/>
          <w:color w:val="000000" w:themeColor="text1"/>
        </w:rPr>
        <w:t>2</w:t>
      </w:r>
      <w:r w:rsidRPr="008238AF">
        <w:rPr>
          <w:color w:val="000000" w:themeColor="text1"/>
        </w:rPr>
        <w:t xml:space="preserve">.2 </w:t>
      </w:r>
      <w:r w:rsidRPr="008238AF">
        <w:rPr>
          <w:color w:val="000000" w:themeColor="text1"/>
        </w:rPr>
        <w:t>范围管理（</w:t>
      </w:r>
      <w:r w:rsidRPr="008238AF">
        <w:rPr>
          <w:rFonts w:ascii="Segoe UI Symbol" w:hAnsi="Segoe UI Symbol" w:cs="Segoe UI Symbol"/>
          <w:color w:val="000000" w:themeColor="text1"/>
        </w:rPr>
        <w:t>⭐⭐⭐</w:t>
      </w:r>
      <w:r w:rsidRPr="008238AF">
        <w:rPr>
          <w:color w:val="000000" w:themeColor="text1"/>
        </w:rPr>
        <w:t>）</w:t>
      </w:r>
      <w:bookmarkEnd w:id="67"/>
    </w:p>
    <w:p w14:paraId="32411292" w14:textId="77777777" w:rsidR="009B5317" w:rsidRPr="008238AF" w:rsidRDefault="009B5317" w:rsidP="009B5317">
      <w:pPr>
        <w:ind w:firstLine="420"/>
        <w:rPr>
          <w:color w:val="000000" w:themeColor="text1"/>
        </w:rPr>
      </w:pPr>
      <w:r w:rsidRPr="008238AF">
        <w:rPr>
          <w:color w:val="000000" w:themeColor="text1"/>
        </w:rPr>
        <w:t>范围管理：确定项目的边界，即哪些工作是项目应该做的，哪些工作不应该包括在项目中。</w:t>
      </w:r>
    </w:p>
    <w:p w14:paraId="05724794"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47205F88" wp14:editId="3FFDD207">
            <wp:extent cx="5436235" cy="21488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36235" cy="2148840"/>
                    </a:xfrm>
                    <a:prstGeom prst="rect">
                      <a:avLst/>
                    </a:prstGeom>
                  </pic:spPr>
                </pic:pic>
              </a:graphicData>
            </a:graphic>
          </wp:inline>
        </w:drawing>
      </w:r>
    </w:p>
    <w:p w14:paraId="0C30B8C2" w14:textId="77777777" w:rsidR="009B5317" w:rsidRPr="008238AF" w:rsidRDefault="009B5317" w:rsidP="009B5317">
      <w:pPr>
        <w:pStyle w:val="3"/>
        <w:ind w:firstLine="422"/>
        <w:rPr>
          <w:color w:val="000000" w:themeColor="text1"/>
        </w:rPr>
      </w:pPr>
      <w:bookmarkStart w:id="68" w:name="_Toc105689341"/>
      <w:r w:rsidRPr="008238AF">
        <w:rPr>
          <w:rFonts w:hint="eastAsia"/>
          <w:color w:val="000000" w:themeColor="text1"/>
        </w:rPr>
        <w:t>2</w:t>
      </w:r>
      <w:r w:rsidRPr="008238AF">
        <w:rPr>
          <w:color w:val="000000" w:themeColor="text1"/>
        </w:rPr>
        <w:t xml:space="preserve">.3 </w:t>
      </w:r>
      <w:r w:rsidRPr="008238AF">
        <w:rPr>
          <w:color w:val="000000" w:themeColor="text1"/>
        </w:rPr>
        <w:t>时间管理（进度管理）（</w:t>
      </w:r>
      <w:r w:rsidRPr="008238AF">
        <w:rPr>
          <w:rFonts w:ascii="Segoe UI Symbol" w:hAnsi="Segoe UI Symbol" w:cs="Segoe UI Symbol"/>
          <w:color w:val="000000" w:themeColor="text1"/>
        </w:rPr>
        <w:t>⭐⭐⭐</w:t>
      </w:r>
      <w:r w:rsidRPr="008238AF">
        <w:rPr>
          <w:color w:val="000000" w:themeColor="text1"/>
        </w:rPr>
        <w:t>）</w:t>
      </w:r>
      <w:bookmarkEnd w:id="68"/>
    </w:p>
    <w:p w14:paraId="442CA299" w14:textId="77777777" w:rsidR="009B5317" w:rsidRPr="008238AF" w:rsidRDefault="009B5317" w:rsidP="009B5317">
      <w:pPr>
        <w:ind w:firstLine="420"/>
        <w:rPr>
          <w:color w:val="000000" w:themeColor="text1"/>
        </w:rPr>
      </w:pPr>
      <w:r w:rsidRPr="008238AF">
        <w:rPr>
          <w:color w:val="000000" w:themeColor="text1"/>
        </w:rPr>
        <w:t>时间管理：也叫进度管理，就是采用科学的方法，确定进度目标，编制进度计划和资源供应计划，进行进度控制，在与质量、成本目标协调的基础上，实现工期目标。</w:t>
      </w:r>
    </w:p>
    <w:p w14:paraId="7F66A34A"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.3.1 </w:t>
      </w:r>
      <w:r w:rsidRPr="008238AF">
        <w:rPr>
          <w:color w:val="000000" w:themeColor="text1"/>
        </w:rPr>
        <w:t>过程</w:t>
      </w:r>
    </w:p>
    <w:p w14:paraId="1F935AAD"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076F266C" wp14:editId="4E21A279">
            <wp:extent cx="5436235" cy="27908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36235" cy="2790825"/>
                    </a:xfrm>
                    <a:prstGeom prst="rect">
                      <a:avLst/>
                    </a:prstGeom>
                  </pic:spPr>
                </pic:pic>
              </a:graphicData>
            </a:graphic>
          </wp:inline>
        </w:drawing>
      </w:r>
    </w:p>
    <w:p w14:paraId="730A5E02"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.3.2 </w:t>
      </w:r>
      <w:r w:rsidRPr="008238AF">
        <w:rPr>
          <w:color w:val="000000" w:themeColor="text1"/>
        </w:rPr>
        <w:t>历时估算方法</w:t>
      </w:r>
    </w:p>
    <w:p w14:paraId="6FC577A6" w14:textId="77777777" w:rsidR="009B5317" w:rsidRPr="008238AF" w:rsidRDefault="009B5317" w:rsidP="009B5317">
      <w:pPr>
        <w:ind w:firstLine="420"/>
        <w:rPr>
          <w:color w:val="000000" w:themeColor="text1"/>
        </w:rPr>
      </w:pPr>
      <w:r w:rsidRPr="008238AF">
        <w:rPr>
          <w:color w:val="000000" w:themeColor="text1"/>
        </w:rPr>
        <w:t>专家判断法</w:t>
      </w:r>
    </w:p>
    <w:p w14:paraId="058BFE24" w14:textId="77777777" w:rsidR="009B5317" w:rsidRPr="008238AF" w:rsidRDefault="009B5317" w:rsidP="009B5317">
      <w:pPr>
        <w:ind w:firstLine="420"/>
        <w:rPr>
          <w:color w:val="000000" w:themeColor="text1"/>
        </w:rPr>
      </w:pPr>
      <w:r w:rsidRPr="008238AF">
        <w:rPr>
          <w:color w:val="000000" w:themeColor="text1"/>
        </w:rPr>
        <w:t>三点估算法</w:t>
      </w:r>
    </w:p>
    <w:p w14:paraId="66A14EAB" w14:textId="77777777" w:rsidR="009B5317" w:rsidRPr="008238AF" w:rsidRDefault="009B5317" w:rsidP="009B5317">
      <w:pPr>
        <w:ind w:firstLine="420"/>
        <w:rPr>
          <w:color w:val="000000" w:themeColor="text1"/>
        </w:rPr>
      </w:pPr>
      <w:r w:rsidRPr="008238AF">
        <w:rPr>
          <w:color w:val="000000" w:themeColor="text1"/>
        </w:rPr>
        <w:t>功能点估算法</w:t>
      </w:r>
    </w:p>
    <w:p w14:paraId="5553DAAD" w14:textId="77777777" w:rsidR="009B5317" w:rsidRPr="008238AF" w:rsidRDefault="009B5317" w:rsidP="009B5317">
      <w:pPr>
        <w:ind w:firstLine="420"/>
        <w:rPr>
          <w:color w:val="000000" w:themeColor="text1"/>
        </w:rPr>
      </w:pPr>
      <w:r w:rsidRPr="008238AF">
        <w:rPr>
          <w:color w:val="000000" w:themeColor="text1"/>
        </w:rPr>
        <w:t>自上而下的估算</w:t>
      </w:r>
    </w:p>
    <w:p w14:paraId="0CF8EF8D" w14:textId="77777777" w:rsidR="009B5317" w:rsidRPr="008238AF" w:rsidRDefault="009B5317" w:rsidP="009B5317">
      <w:pPr>
        <w:ind w:firstLine="420"/>
        <w:rPr>
          <w:color w:val="000000" w:themeColor="text1"/>
        </w:rPr>
      </w:pPr>
      <w:r w:rsidRPr="008238AF">
        <w:rPr>
          <w:color w:val="000000" w:themeColor="text1"/>
        </w:rPr>
        <w:t>自下而上的估算</w:t>
      </w:r>
    </w:p>
    <w:p w14:paraId="450A9963" w14:textId="77777777" w:rsidR="009B5317" w:rsidRPr="008238AF" w:rsidRDefault="009B5317" w:rsidP="009B5317">
      <w:pPr>
        <w:pStyle w:val="4"/>
        <w:rPr>
          <w:color w:val="000000" w:themeColor="text1"/>
        </w:rPr>
      </w:pPr>
      <w:r w:rsidRPr="008238AF">
        <w:rPr>
          <w:color w:val="000000" w:themeColor="text1"/>
        </w:rPr>
        <w:t xml:space="preserve">2.3.3 </w:t>
      </w:r>
      <w:r w:rsidRPr="008238AF">
        <w:rPr>
          <w:color w:val="000000" w:themeColor="text1"/>
        </w:rPr>
        <w:t>进度控制</w:t>
      </w:r>
    </w:p>
    <w:p w14:paraId="42AB4867" w14:textId="77777777" w:rsidR="009B5317" w:rsidRPr="008238AF" w:rsidRDefault="009B5317" w:rsidP="009B5317">
      <w:pPr>
        <w:ind w:firstLine="420"/>
        <w:rPr>
          <w:color w:val="000000" w:themeColor="text1"/>
        </w:rPr>
      </w:pPr>
      <w:r w:rsidRPr="008238AF">
        <w:rPr>
          <w:color w:val="000000" w:themeColor="text1"/>
        </w:rPr>
        <w:t>可能出现的问题</w:t>
      </w:r>
    </w:p>
    <w:p w14:paraId="40055E4D" w14:textId="77777777" w:rsidR="009B5317" w:rsidRPr="008238AF" w:rsidRDefault="009B5317" w:rsidP="009B5317">
      <w:pPr>
        <w:ind w:firstLine="420"/>
        <w:rPr>
          <w:color w:val="000000" w:themeColor="text1"/>
        </w:rPr>
      </w:pPr>
      <w:r w:rsidRPr="008238AF">
        <w:rPr>
          <w:color w:val="000000" w:themeColor="text1"/>
        </w:rPr>
        <w:t>是否为关键活动</w:t>
      </w:r>
    </w:p>
    <w:p w14:paraId="28FF835F" w14:textId="77777777" w:rsidR="009B5317" w:rsidRPr="008238AF" w:rsidRDefault="009B5317" w:rsidP="009B5317">
      <w:pPr>
        <w:ind w:firstLine="420"/>
        <w:rPr>
          <w:color w:val="000000" w:themeColor="text1"/>
        </w:rPr>
      </w:pPr>
      <w:r w:rsidRPr="008238AF">
        <w:rPr>
          <w:color w:val="000000" w:themeColor="text1"/>
        </w:rPr>
        <w:t>偏差是否大于总时差</w:t>
      </w:r>
    </w:p>
    <w:p w14:paraId="6D5F8D5B" w14:textId="77777777" w:rsidR="009B5317" w:rsidRPr="008238AF" w:rsidRDefault="009B5317" w:rsidP="009B5317">
      <w:pPr>
        <w:ind w:firstLine="420"/>
        <w:rPr>
          <w:color w:val="000000" w:themeColor="text1"/>
        </w:rPr>
      </w:pPr>
      <w:r w:rsidRPr="008238AF">
        <w:rPr>
          <w:color w:val="000000" w:themeColor="text1"/>
        </w:rPr>
        <w:t>偏差是否大于自由时差</w:t>
      </w:r>
    </w:p>
    <w:p w14:paraId="05BEBE98" w14:textId="77777777" w:rsidR="009B5317" w:rsidRPr="008238AF" w:rsidRDefault="009B5317" w:rsidP="009B5317">
      <w:pPr>
        <w:ind w:firstLine="420"/>
        <w:rPr>
          <w:color w:val="000000" w:themeColor="text1"/>
        </w:rPr>
      </w:pPr>
      <w:r w:rsidRPr="008238AF">
        <w:rPr>
          <w:color w:val="000000" w:themeColor="text1"/>
        </w:rPr>
        <w:t>采取的手段</w:t>
      </w:r>
    </w:p>
    <w:p w14:paraId="01A27B4E" w14:textId="77777777" w:rsidR="009B5317" w:rsidRPr="008238AF" w:rsidRDefault="009B5317" w:rsidP="009B5317">
      <w:pPr>
        <w:ind w:firstLine="420"/>
        <w:rPr>
          <w:color w:val="000000" w:themeColor="text1"/>
        </w:rPr>
      </w:pPr>
      <w:r w:rsidRPr="008238AF">
        <w:rPr>
          <w:color w:val="000000" w:themeColor="text1"/>
        </w:rPr>
        <w:t>赶工：增加资源</w:t>
      </w:r>
      <w:r w:rsidRPr="008238AF">
        <w:rPr>
          <w:color w:val="000000" w:themeColor="text1"/>
        </w:rPr>
        <w:tab/>
        <w:t>—加班</w:t>
      </w:r>
    </w:p>
    <w:p w14:paraId="516107A6" w14:textId="77777777" w:rsidR="009B5317" w:rsidRPr="008238AF" w:rsidRDefault="009B5317" w:rsidP="009B5317">
      <w:pPr>
        <w:ind w:firstLine="420"/>
        <w:rPr>
          <w:color w:val="000000" w:themeColor="text1"/>
        </w:rPr>
      </w:pPr>
      <w:r w:rsidRPr="008238AF">
        <w:rPr>
          <w:color w:val="000000" w:themeColor="text1"/>
        </w:rPr>
        <w:t>快速跟进：活动并行执行</w:t>
      </w:r>
    </w:p>
    <w:p w14:paraId="126F3A82"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.3.4 </w:t>
      </w:r>
      <w:r w:rsidRPr="008238AF">
        <w:rPr>
          <w:color w:val="000000" w:themeColor="text1"/>
        </w:rPr>
        <w:t>进度网络图</w:t>
      </w:r>
      <w:r w:rsidRPr="008238AF">
        <w:rPr>
          <w:color w:val="000000" w:themeColor="text1"/>
        </w:rPr>
        <w:t>-</w:t>
      </w:r>
      <w:r w:rsidRPr="008238AF">
        <w:rPr>
          <w:color w:val="000000" w:themeColor="text1"/>
        </w:rPr>
        <w:t>关键路径法（</w:t>
      </w:r>
      <w:r w:rsidRPr="008238AF">
        <w:rPr>
          <w:color w:val="000000" w:themeColor="text1"/>
        </w:rPr>
        <w:t>PERT</w:t>
      </w:r>
      <w:r w:rsidRPr="008238AF">
        <w:rPr>
          <w:color w:val="000000" w:themeColor="text1"/>
        </w:rPr>
        <w:t>）</w:t>
      </w:r>
    </w:p>
    <w:p w14:paraId="50244BF1" w14:textId="77777777" w:rsidR="009B5317" w:rsidRPr="008238AF" w:rsidRDefault="009B5317" w:rsidP="009B5317">
      <w:pPr>
        <w:ind w:firstLine="420"/>
        <w:rPr>
          <w:color w:val="000000" w:themeColor="text1"/>
        </w:rPr>
      </w:pPr>
      <w:r w:rsidRPr="008238AF">
        <w:rPr>
          <w:bCs/>
          <w:color w:val="000000" w:themeColor="text1"/>
        </w:rPr>
        <w:t>关键路径法</w:t>
      </w:r>
      <w:r w:rsidRPr="008238AF">
        <w:rPr>
          <w:color w:val="000000" w:themeColor="text1"/>
        </w:rPr>
        <w:t>是在制订进度计划时使用的一种进度网络分析技术。关键路线法沿着项目进度网络路线进行正向与反向分析，从而计算出所有计划活动理论上的最早开始与完成日期、最迟开始与完成日期，不考虑任何资源限制。</w:t>
      </w:r>
    </w:p>
    <w:p w14:paraId="1B8237AB" w14:textId="77777777" w:rsidR="009B5317" w:rsidRPr="008238AF" w:rsidRDefault="009B5317" w:rsidP="009B5317">
      <w:pPr>
        <w:ind w:firstLine="420"/>
        <w:rPr>
          <w:color w:val="000000" w:themeColor="text1"/>
        </w:rPr>
      </w:pPr>
      <w:r w:rsidRPr="008238AF">
        <w:rPr>
          <w:color w:val="000000" w:themeColor="text1"/>
        </w:rPr>
        <w:t>如下图：单代号网络图</w:t>
      </w:r>
    </w:p>
    <w:p w14:paraId="6D9E49CD" w14:textId="77777777" w:rsidR="009B5317" w:rsidRPr="008238AF" w:rsidRDefault="009B5317" w:rsidP="009B5317">
      <w:pPr>
        <w:pStyle w:val="biao"/>
        <w:rPr>
          <w:color w:val="000000" w:themeColor="text1"/>
        </w:rPr>
      </w:pPr>
      <w:r w:rsidRPr="008238AF">
        <w:rPr>
          <w:color w:val="000000" w:themeColor="text1"/>
        </w:rPr>
        <w:object w:dxaOrig="9673" w:dyaOrig="3157" w14:anchorId="7B62E05C">
          <v:shape id="_x0000_i1059" type="#_x0000_t75" style="width:351pt;height:114.75pt" o:ole="">
            <v:imagedata r:id="rId122" o:title=""/>
          </v:shape>
          <o:OLEObject Type="Embed" ProgID="VisioViewer.Viewer.1" ShapeID="_x0000_i1059" DrawAspect="Content" ObjectID="_1723890226" r:id="rId123"/>
        </w:object>
      </w:r>
    </w:p>
    <w:p w14:paraId="6C821D87" w14:textId="77777777" w:rsidR="009B5317" w:rsidRPr="008238AF" w:rsidRDefault="009B5317" w:rsidP="009B5317">
      <w:pPr>
        <w:pStyle w:val="biao"/>
        <w:rPr>
          <w:color w:val="000000" w:themeColor="text1"/>
        </w:rPr>
      </w:pPr>
      <w:r w:rsidRPr="008238AF">
        <w:rPr>
          <w:color w:val="000000" w:themeColor="text1"/>
        </w:rPr>
        <w:object w:dxaOrig="4777" w:dyaOrig="2425" w14:anchorId="1B46128D">
          <v:shape id="_x0000_i1060" type="#_x0000_t75" style="width:158.25pt;height:81pt" o:ole="">
            <v:imagedata r:id="rId124" o:title=""/>
          </v:shape>
          <o:OLEObject Type="Embed" ProgID="VisioViewer.Viewer.1" ShapeID="_x0000_i1060" DrawAspect="Content" ObjectID="_1723890227" r:id="rId125"/>
        </w:object>
      </w:r>
      <w:r w:rsidRPr="008238AF">
        <w:rPr>
          <w:color w:val="000000" w:themeColor="text1"/>
        </w:rPr>
        <w:tab/>
      </w:r>
      <w:r w:rsidRPr="008238AF">
        <w:rPr>
          <w:color w:val="000000" w:themeColor="text1"/>
        </w:rPr>
        <w:tab/>
      </w:r>
      <w:r w:rsidRPr="008238AF">
        <w:rPr>
          <w:color w:val="000000" w:themeColor="text1"/>
        </w:rPr>
        <w:object w:dxaOrig="2460" w:dyaOrig="960" w14:anchorId="6A4258B4">
          <v:shape id="_x0000_i1061" type="#_x0000_t75" style="width:103.5pt;height:40.5pt" o:ole="">
            <v:imagedata r:id="rId126" o:title=""/>
          </v:shape>
          <o:OLEObject Type="Embed" ProgID="VisioViewer.Viewer.1" ShapeID="_x0000_i1061" DrawAspect="Content" ObjectID="_1723890228" r:id="rId127"/>
        </w:object>
      </w:r>
    </w:p>
    <w:p w14:paraId="56B3BF26" w14:textId="77777777" w:rsidR="009B5317" w:rsidRPr="008238AF" w:rsidRDefault="009B5317" w:rsidP="009B5317">
      <w:pPr>
        <w:ind w:firstLine="420"/>
        <w:rPr>
          <w:color w:val="000000" w:themeColor="text1"/>
        </w:rPr>
      </w:pPr>
      <w:r w:rsidRPr="008238AF">
        <w:rPr>
          <w:color w:val="000000" w:themeColor="text1"/>
        </w:rPr>
        <w:t>ES：最早开始时间     EF：最早完成时间</w:t>
      </w:r>
    </w:p>
    <w:p w14:paraId="48B8FF6D" w14:textId="77777777" w:rsidR="009B5317" w:rsidRPr="008238AF" w:rsidRDefault="009B5317" w:rsidP="009B5317">
      <w:pPr>
        <w:ind w:firstLine="420"/>
        <w:rPr>
          <w:color w:val="000000" w:themeColor="text1"/>
        </w:rPr>
      </w:pPr>
      <w:r w:rsidRPr="008238AF">
        <w:rPr>
          <w:color w:val="000000" w:themeColor="text1"/>
        </w:rPr>
        <w:t>LS：最迟开始时间     LF：最迟完成时间</w:t>
      </w:r>
    </w:p>
    <w:p w14:paraId="7C2BE4A4" w14:textId="77777777" w:rsidR="009B5317" w:rsidRPr="008238AF" w:rsidRDefault="009B5317" w:rsidP="009B5317">
      <w:pPr>
        <w:ind w:firstLine="420"/>
        <w:rPr>
          <w:color w:val="000000" w:themeColor="text1"/>
        </w:rPr>
      </w:pPr>
      <w:r w:rsidRPr="008238AF">
        <w:rPr>
          <w:color w:val="000000" w:themeColor="text1"/>
        </w:rPr>
        <w:t>总时差（松弛时间）</w:t>
      </w:r>
    </w:p>
    <w:p w14:paraId="3AEF64EF" w14:textId="77777777" w:rsidR="009B5317" w:rsidRPr="008238AF" w:rsidRDefault="009B5317" w:rsidP="009B5317">
      <w:pPr>
        <w:ind w:firstLine="420"/>
        <w:rPr>
          <w:color w:val="000000" w:themeColor="text1"/>
        </w:rPr>
      </w:pPr>
      <w:r w:rsidRPr="008238AF">
        <w:rPr>
          <w:color w:val="000000" w:themeColor="text1"/>
        </w:rPr>
        <w:t>在不延误总工期的前提下，该活动的机动时间。活动的总时差等于该活动最迟完成时间与最早完成时间之差，或该活动最迟开始时间与最早开始时间之差</w:t>
      </w:r>
    </w:p>
    <w:p w14:paraId="0CFFFA52" w14:textId="77777777" w:rsidR="009B5317" w:rsidRPr="008238AF" w:rsidRDefault="009B5317" w:rsidP="009B5317">
      <w:pPr>
        <w:ind w:firstLine="420"/>
        <w:rPr>
          <w:color w:val="000000" w:themeColor="text1"/>
        </w:rPr>
      </w:pPr>
      <w:r w:rsidRPr="008238AF">
        <w:rPr>
          <w:color w:val="000000" w:themeColor="text1"/>
        </w:rPr>
        <w:t>自由时差</w:t>
      </w:r>
    </w:p>
    <w:p w14:paraId="5332D8EE" w14:textId="77777777" w:rsidR="009B5317" w:rsidRPr="008238AF" w:rsidRDefault="009B5317" w:rsidP="009B5317">
      <w:pPr>
        <w:ind w:firstLine="420"/>
        <w:rPr>
          <w:color w:val="000000" w:themeColor="text1"/>
        </w:rPr>
      </w:pPr>
      <w:r w:rsidRPr="008238AF">
        <w:rPr>
          <w:color w:val="000000" w:themeColor="text1"/>
        </w:rPr>
        <w:t>在不影响紧后活动的最早开始时间前提下，该活动的机动时间。</w:t>
      </w:r>
    </w:p>
    <w:p w14:paraId="60B904B1" w14:textId="77777777" w:rsidR="009B5317" w:rsidRPr="008238AF" w:rsidRDefault="009B5317" w:rsidP="009B5317">
      <w:pPr>
        <w:ind w:firstLine="420"/>
        <w:rPr>
          <w:color w:val="000000" w:themeColor="text1"/>
        </w:rPr>
      </w:pPr>
      <w:r w:rsidRPr="008238AF">
        <w:rPr>
          <w:color w:val="000000" w:themeColor="text1"/>
        </w:rPr>
        <w:t>对于有紧后活动的活动，其自由时差等于所有紧后活动最早开始时间减本活动最早完成时间所得之差的最小值</w:t>
      </w:r>
    </w:p>
    <w:p w14:paraId="34F5D929" w14:textId="77777777" w:rsidR="009B5317" w:rsidRPr="008238AF" w:rsidRDefault="009B5317" w:rsidP="009B5317">
      <w:pPr>
        <w:ind w:firstLine="420"/>
        <w:rPr>
          <w:color w:val="000000" w:themeColor="text1"/>
        </w:rPr>
      </w:pPr>
      <w:r w:rsidRPr="008238AF">
        <w:rPr>
          <w:color w:val="000000" w:themeColor="text1"/>
        </w:rPr>
        <w:t>对于没有紧后活动的活动，也就是以网络计划终点节点为完成节点的活动，其自由时差等于计划工期与本活动最早完成时间之差</w:t>
      </w:r>
    </w:p>
    <w:p w14:paraId="5698D216" w14:textId="77777777" w:rsidR="009B5317" w:rsidRPr="008238AF" w:rsidRDefault="009B5317" w:rsidP="009B5317">
      <w:pPr>
        <w:ind w:firstLine="420"/>
        <w:rPr>
          <w:color w:val="000000" w:themeColor="text1"/>
        </w:rPr>
      </w:pPr>
      <w:r w:rsidRPr="008238AF">
        <w:rPr>
          <w:color w:val="000000" w:themeColor="text1"/>
        </w:rPr>
        <w:t>对于网络计划中以终点节点为完成节点的活动，其自由时差与总时差相等。此外，由于活动的自由时差是其总时差的构成部分，所以，当活动的总时差为零时，其自由时差必然为零，可不必进行专门计算</w:t>
      </w:r>
    </w:p>
    <w:p w14:paraId="3FC067D0" w14:textId="77777777" w:rsidR="009B5317" w:rsidRPr="008238AF" w:rsidRDefault="009B5317" w:rsidP="009B5317">
      <w:pPr>
        <w:ind w:firstLine="420"/>
        <w:rPr>
          <w:color w:val="000000" w:themeColor="text1"/>
        </w:rPr>
      </w:pPr>
      <w:r w:rsidRPr="008238AF">
        <w:rPr>
          <w:color w:val="000000" w:themeColor="text1"/>
        </w:rPr>
        <w:t>双代号网络图</w:t>
      </w:r>
    </w:p>
    <w:p w14:paraId="535B7DE3" w14:textId="77777777" w:rsidR="009B5317" w:rsidRPr="008238AF" w:rsidRDefault="009B5317" w:rsidP="009B5317">
      <w:pPr>
        <w:pStyle w:val="biao"/>
        <w:widowControl w:val="0"/>
        <w:rPr>
          <w:color w:val="000000" w:themeColor="text1"/>
        </w:rPr>
      </w:pPr>
      <w:r w:rsidRPr="008238AF">
        <w:rPr>
          <w:noProof/>
          <w:color w:val="000000" w:themeColor="text1"/>
        </w:rPr>
        <w:drawing>
          <wp:inline distT="0" distB="0" distL="0" distR="0" wp14:anchorId="0E51D50C" wp14:editId="7466F729">
            <wp:extent cx="4320000" cy="2082090"/>
            <wp:effectExtent l="0" t="0" r="444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20000" cy="2082090"/>
                    </a:xfrm>
                    <a:prstGeom prst="rect">
                      <a:avLst/>
                    </a:prstGeom>
                    <a:noFill/>
                  </pic:spPr>
                </pic:pic>
              </a:graphicData>
            </a:graphic>
          </wp:inline>
        </w:drawing>
      </w:r>
      <w:r w:rsidRPr="008238AF">
        <w:rPr>
          <w:noProof/>
          <w:color w:val="000000" w:themeColor="text1"/>
        </w:rPr>
        <w:drawing>
          <wp:inline distT="0" distB="0" distL="0" distR="0" wp14:anchorId="2D24DCE0" wp14:editId="7A3A5650">
            <wp:extent cx="1080000" cy="415775"/>
            <wp:effectExtent l="0" t="0" r="6350"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080000" cy="415775"/>
                    </a:xfrm>
                    <a:prstGeom prst="rect">
                      <a:avLst/>
                    </a:prstGeom>
                  </pic:spPr>
                </pic:pic>
              </a:graphicData>
            </a:graphic>
          </wp:inline>
        </w:drawing>
      </w:r>
    </w:p>
    <w:p w14:paraId="77F959CF" w14:textId="77777777" w:rsidR="009B5317" w:rsidRPr="008238AF" w:rsidRDefault="009B5317" w:rsidP="009B5317">
      <w:pPr>
        <w:pStyle w:val="4"/>
        <w:rPr>
          <w:color w:val="000000" w:themeColor="text1"/>
        </w:rPr>
      </w:pPr>
      <w:r w:rsidRPr="008238AF">
        <w:rPr>
          <w:color w:val="000000" w:themeColor="text1"/>
        </w:rPr>
        <w:t>2.3.5</w:t>
      </w:r>
      <w:r w:rsidRPr="008238AF">
        <w:rPr>
          <w:rFonts w:hint="eastAsia"/>
          <w:color w:val="000000" w:themeColor="text1"/>
        </w:rPr>
        <w:t xml:space="preserve"> </w:t>
      </w:r>
      <w:r w:rsidRPr="008238AF">
        <w:rPr>
          <w:color w:val="000000" w:themeColor="text1"/>
        </w:rPr>
        <w:t>Gantt</w:t>
      </w:r>
      <w:r w:rsidRPr="008238AF">
        <w:rPr>
          <w:color w:val="000000" w:themeColor="text1"/>
        </w:rPr>
        <w:t>图</w:t>
      </w:r>
    </w:p>
    <w:p w14:paraId="33F74D11"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2B0E2C35" wp14:editId="59C2AB85">
            <wp:extent cx="5473065" cy="2490470"/>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3065" cy="2490470"/>
                    </a:xfrm>
                    <a:prstGeom prst="rect">
                      <a:avLst/>
                    </a:prstGeom>
                  </pic:spPr>
                </pic:pic>
              </a:graphicData>
            </a:graphic>
          </wp:inline>
        </w:drawing>
      </w:r>
    </w:p>
    <w:p w14:paraId="31544A30" w14:textId="77777777" w:rsidR="009B5317" w:rsidRPr="008238AF" w:rsidRDefault="009B5317" w:rsidP="009B5317">
      <w:pPr>
        <w:ind w:firstLine="420"/>
        <w:rPr>
          <w:color w:val="000000" w:themeColor="text1"/>
        </w:rPr>
      </w:pPr>
      <w:r w:rsidRPr="008238AF">
        <w:rPr>
          <w:bCs/>
          <w:color w:val="000000" w:themeColor="text1"/>
        </w:rPr>
        <w:t>优点</w:t>
      </w:r>
      <w:r w:rsidRPr="008238AF">
        <w:rPr>
          <w:color w:val="000000" w:themeColor="text1"/>
        </w:rPr>
        <w:t>：甘特图直观、简单、容易制作，便于理解，能很清晰地标识出直到每一项任务的起始与结束时间，一般适用比较简单的小型项目，可用于WBS的任何层次、进度控制、资源优化、编制资源和费用计划。</w:t>
      </w:r>
    </w:p>
    <w:p w14:paraId="09AED215" w14:textId="77777777" w:rsidR="009B5317" w:rsidRPr="008238AF" w:rsidRDefault="009B5317" w:rsidP="009B5317">
      <w:pPr>
        <w:ind w:firstLine="420"/>
        <w:rPr>
          <w:color w:val="000000" w:themeColor="text1"/>
        </w:rPr>
      </w:pPr>
      <w:r w:rsidRPr="008238AF">
        <w:rPr>
          <w:bCs/>
          <w:color w:val="000000" w:themeColor="text1"/>
        </w:rPr>
        <w:t>缺点</w:t>
      </w:r>
      <w:r w:rsidRPr="008238AF">
        <w:rPr>
          <w:color w:val="000000" w:themeColor="text1"/>
        </w:rPr>
        <w:t>：不能系统地表达一个项目所包含的各项工作之间的复杂关系，难以进行定量的计算和分析，以及计划的优化等。</w:t>
      </w:r>
    </w:p>
    <w:p w14:paraId="12BE1D6A" w14:textId="77777777" w:rsidR="009B5317" w:rsidRPr="008238AF" w:rsidRDefault="009B5317" w:rsidP="009B5317">
      <w:pPr>
        <w:ind w:firstLine="420"/>
        <w:rPr>
          <w:color w:val="000000" w:themeColor="text1"/>
        </w:rPr>
      </w:pPr>
      <w:r w:rsidRPr="008238AF">
        <w:rPr>
          <w:color w:val="000000" w:themeColor="text1"/>
        </w:rPr>
        <w:t>与PERT图对比</w:t>
      </w:r>
    </w:p>
    <w:p w14:paraId="227B1E50" w14:textId="77777777" w:rsidR="009B5317" w:rsidRPr="008238AF" w:rsidRDefault="009B5317" w:rsidP="009B5317">
      <w:pPr>
        <w:ind w:firstLine="420"/>
        <w:rPr>
          <w:color w:val="000000" w:themeColor="text1"/>
        </w:rPr>
      </w:pPr>
      <w:r w:rsidRPr="008238AF">
        <w:rPr>
          <w:color w:val="000000" w:themeColor="text1"/>
        </w:rPr>
        <w:t>PERT（项目评估与评审技术）图是一种图形化的网络模型，描述一个项目中任务和任务之间的关系，每个节点表示一个任务，通常包括任务编号、名称、开始和结束时间、持续时间和松弛时间。</w:t>
      </w:r>
    </w:p>
    <w:p w14:paraId="68469C61" w14:textId="77777777" w:rsidR="009B5317" w:rsidRPr="008238AF" w:rsidRDefault="009B5317" w:rsidP="009B5317">
      <w:pPr>
        <w:ind w:firstLine="420"/>
        <w:rPr>
          <w:color w:val="000000" w:themeColor="text1"/>
        </w:rPr>
      </w:pPr>
      <w:r w:rsidRPr="008238AF">
        <w:rPr>
          <w:color w:val="000000" w:themeColor="text1"/>
        </w:rPr>
        <w:t xml:space="preserve">Gantt图是一种简单的水平条形图，它以一个日历为基准描述项目任务，横坐标表示时间，纵坐标表示任务，图中的水平线段表示对一个任务的进度安排，线段的起点和终点对应在横坐标上的时间分别表示该任务的开始时间和结束时间，线段的长度表示完成该任务所需的时间。 </w:t>
      </w:r>
    </w:p>
    <w:p w14:paraId="77EA33B7" w14:textId="77777777" w:rsidR="009B5317" w:rsidRPr="008238AF" w:rsidRDefault="009B5317" w:rsidP="009B5317">
      <w:pPr>
        <w:ind w:firstLine="420"/>
        <w:rPr>
          <w:color w:val="000000" w:themeColor="text1"/>
        </w:rPr>
      </w:pPr>
      <w:r w:rsidRPr="008238AF">
        <w:rPr>
          <w:color w:val="000000" w:themeColor="text1"/>
        </w:rPr>
        <w:t>PERT图主要描述不同任务之间的依赖关系；Gantt图主要描述不同任务之间的重叠关系。</w:t>
      </w:r>
    </w:p>
    <w:p w14:paraId="6ECEE4B2" w14:textId="77777777" w:rsidR="009B5317" w:rsidRPr="008238AF" w:rsidRDefault="009B5317" w:rsidP="009B5317">
      <w:pPr>
        <w:pStyle w:val="2"/>
        <w:rPr>
          <w:color w:val="000000" w:themeColor="text1"/>
        </w:rPr>
      </w:pPr>
      <w:bookmarkStart w:id="69" w:name="_Toc105689347"/>
      <w:r w:rsidRPr="008238AF">
        <w:rPr>
          <w:rFonts w:hint="eastAsia"/>
          <w:color w:val="000000" w:themeColor="text1"/>
        </w:rPr>
        <w:t xml:space="preserve">3 </w:t>
      </w:r>
      <w:r w:rsidRPr="008238AF">
        <w:rPr>
          <w:rFonts w:hint="eastAsia"/>
          <w:color w:val="000000" w:themeColor="text1"/>
        </w:rPr>
        <w:t>章节问答</w:t>
      </w:r>
      <w:bookmarkEnd w:id="69"/>
    </w:p>
    <w:p w14:paraId="12286C30" w14:textId="77777777" w:rsidR="009B5317" w:rsidRPr="008238AF" w:rsidRDefault="009B5317" w:rsidP="009B5317">
      <w:pPr>
        <w:ind w:firstLine="420"/>
        <w:rPr>
          <w:color w:val="000000" w:themeColor="text1"/>
        </w:rPr>
      </w:pPr>
      <w:r w:rsidRPr="008238AF">
        <w:rPr>
          <w:rFonts w:hint="eastAsia"/>
          <w:color w:val="000000" w:themeColor="text1"/>
        </w:rPr>
        <w:t>（1）产品范围在立项和范围管理中有什么清晰度的区别吗？</w:t>
      </w:r>
    </w:p>
    <w:p w14:paraId="33CB3A17" w14:textId="77777777" w:rsidR="009B5317" w:rsidRPr="008238AF" w:rsidRDefault="009B5317" w:rsidP="009B5317">
      <w:pPr>
        <w:ind w:firstLine="420"/>
        <w:rPr>
          <w:color w:val="000000" w:themeColor="text1"/>
        </w:rPr>
      </w:pPr>
      <w:r w:rsidRPr="008238AF">
        <w:rPr>
          <w:rFonts w:hint="eastAsia"/>
          <w:color w:val="000000" w:themeColor="text1"/>
        </w:rPr>
        <w:t>答：</w:t>
      </w:r>
    </w:p>
    <w:p w14:paraId="1680573B" w14:textId="77777777" w:rsidR="009B5317" w:rsidRPr="008238AF" w:rsidRDefault="009B5317" w:rsidP="009B5317">
      <w:pPr>
        <w:ind w:firstLine="420"/>
        <w:rPr>
          <w:color w:val="000000" w:themeColor="text1"/>
        </w:rPr>
      </w:pPr>
      <w:r w:rsidRPr="008238AF">
        <w:rPr>
          <w:rFonts w:hint="eastAsia"/>
          <w:color w:val="000000" w:themeColor="text1"/>
        </w:rPr>
        <w:t>企业在项目立项之前，开始会由第三方或本公司做一个项目的方案建议书，其中就包括了初步的产品范围，仅仅是用在项目招投标的建议书中，这个范围肯定是比较粗的。（具体到什么程度，这个没有标准，大概就是功能结构图这种程度，然后就是对各个模块大致的描述）</w:t>
      </w:r>
    </w:p>
    <w:p w14:paraId="549F21DD" w14:textId="77777777" w:rsidR="009B5317" w:rsidRPr="008238AF" w:rsidRDefault="009B5317" w:rsidP="009B5317">
      <w:pPr>
        <w:ind w:firstLine="420"/>
        <w:rPr>
          <w:color w:val="000000" w:themeColor="text1"/>
        </w:rPr>
      </w:pPr>
      <w:r w:rsidRPr="008238AF">
        <w:rPr>
          <w:rFonts w:hint="eastAsia"/>
          <w:color w:val="000000" w:themeColor="text1"/>
        </w:rPr>
        <w:t>而公司在中标后，进入项目建设的阶段，这个时候是需要经过详细的需求分析后，编写需求功能规格说明书（SRS），可能会跟合同中有些许差别，那么对于项目管理的人员会将合同和需求分析后的差异体现处理，因为后面验收就是以SRS和项目经理编写的差异内容进行验收。</w:t>
      </w:r>
    </w:p>
    <w:p w14:paraId="77E2F44C" w14:textId="77777777" w:rsidR="009B5317" w:rsidRPr="008238AF" w:rsidRDefault="009B5317" w:rsidP="009B5317">
      <w:pPr>
        <w:pStyle w:val="1"/>
        <w:numPr>
          <w:ilvl w:val="0"/>
          <w:numId w:val="0"/>
        </w:numPr>
        <w:rPr>
          <w:color w:val="000000" w:themeColor="text1"/>
        </w:rPr>
      </w:pPr>
      <w:bookmarkStart w:id="70" w:name="_Toc105689348"/>
      <w:r w:rsidRPr="008238AF">
        <w:rPr>
          <w:color w:val="000000" w:themeColor="text1"/>
        </w:rPr>
        <w:t>第七章</w:t>
      </w:r>
      <w:r w:rsidRPr="008238AF">
        <w:rPr>
          <w:rFonts w:hint="eastAsia"/>
          <w:color w:val="000000" w:themeColor="text1"/>
        </w:rPr>
        <w:t xml:space="preserve"> </w:t>
      </w:r>
      <w:r w:rsidRPr="008238AF">
        <w:rPr>
          <w:rFonts w:hint="eastAsia"/>
          <w:color w:val="000000" w:themeColor="text1"/>
        </w:rPr>
        <w:t>计算机组成与体系结构</w:t>
      </w:r>
      <w:bookmarkEnd w:id="70"/>
    </w:p>
    <w:p w14:paraId="58C2FFB8" w14:textId="77777777" w:rsidR="009B5317" w:rsidRPr="008238AF" w:rsidRDefault="009B5317" w:rsidP="009B5317">
      <w:pPr>
        <w:pStyle w:val="2"/>
        <w:rPr>
          <w:color w:val="000000" w:themeColor="text1"/>
        </w:rPr>
      </w:pPr>
      <w:bookmarkStart w:id="71" w:name="_Toc105689349"/>
      <w:r w:rsidRPr="008238AF">
        <w:rPr>
          <w:rFonts w:hint="eastAsia"/>
          <w:color w:val="000000" w:themeColor="text1"/>
        </w:rPr>
        <w:t xml:space="preserve">1 </w:t>
      </w:r>
      <w:r w:rsidRPr="008238AF">
        <w:rPr>
          <w:rFonts w:hint="eastAsia"/>
          <w:color w:val="000000" w:themeColor="text1"/>
        </w:rPr>
        <w:t>考情分析</w:t>
      </w:r>
      <w:bookmarkEnd w:id="71"/>
    </w:p>
    <w:p w14:paraId="4BD91647" w14:textId="77777777" w:rsidR="009B5317" w:rsidRPr="008238AF" w:rsidRDefault="009B5317" w:rsidP="009B5317">
      <w:pPr>
        <w:pStyle w:val="3"/>
        <w:ind w:firstLine="422"/>
        <w:rPr>
          <w:color w:val="000000" w:themeColor="text1"/>
        </w:rPr>
      </w:pPr>
      <w:bookmarkStart w:id="72" w:name="_Toc105689350"/>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本章重点</w:t>
      </w:r>
      <w:bookmarkEnd w:id="72"/>
    </w:p>
    <w:tbl>
      <w:tblPr>
        <w:tblStyle w:val="a7"/>
        <w:tblW w:w="5000" w:type="pct"/>
        <w:jc w:val="center"/>
        <w:tblLook w:val="04A0" w:firstRow="1" w:lastRow="0" w:firstColumn="1" w:lastColumn="0" w:noHBand="0" w:noVBand="1"/>
      </w:tblPr>
      <w:tblGrid>
        <w:gridCol w:w="880"/>
        <w:gridCol w:w="2120"/>
        <w:gridCol w:w="5296"/>
      </w:tblGrid>
      <w:tr w:rsidR="009B5317" w:rsidRPr="008238AF" w14:paraId="5E838E0A" w14:textId="77777777" w:rsidTr="00F32297">
        <w:trPr>
          <w:jc w:val="center"/>
        </w:trPr>
        <w:tc>
          <w:tcPr>
            <w:tcW w:w="530" w:type="pct"/>
            <w:vAlign w:val="center"/>
          </w:tcPr>
          <w:p w14:paraId="623872DD" w14:textId="77777777" w:rsidR="009B5317" w:rsidRPr="008238AF" w:rsidRDefault="009B5317" w:rsidP="00F32297">
            <w:pPr>
              <w:pStyle w:val="biao"/>
              <w:rPr>
                <w:color w:val="000000" w:themeColor="text1"/>
              </w:rPr>
            </w:pPr>
            <w:r w:rsidRPr="008238AF">
              <w:rPr>
                <w:rFonts w:hint="eastAsia"/>
                <w:color w:val="000000" w:themeColor="text1"/>
              </w:rPr>
              <w:t>序号</w:t>
            </w:r>
          </w:p>
        </w:tc>
        <w:tc>
          <w:tcPr>
            <w:tcW w:w="1278" w:type="pct"/>
            <w:vAlign w:val="center"/>
          </w:tcPr>
          <w:p w14:paraId="2A9B76A8"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3192" w:type="pct"/>
            <w:vAlign w:val="center"/>
          </w:tcPr>
          <w:p w14:paraId="2923D3DD"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9B5317" w:rsidRPr="008238AF" w14:paraId="410498DA" w14:textId="77777777" w:rsidTr="00F32297">
        <w:trPr>
          <w:jc w:val="center"/>
        </w:trPr>
        <w:tc>
          <w:tcPr>
            <w:tcW w:w="530" w:type="pct"/>
            <w:vAlign w:val="center"/>
          </w:tcPr>
          <w:p w14:paraId="77ECFDC8"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278" w:type="pct"/>
            <w:vAlign w:val="center"/>
          </w:tcPr>
          <w:p w14:paraId="59D0CDED" w14:textId="77777777" w:rsidR="009B5317" w:rsidRPr="008238AF" w:rsidRDefault="009B5317" w:rsidP="00F32297">
            <w:pPr>
              <w:pStyle w:val="biao"/>
              <w:rPr>
                <w:color w:val="000000" w:themeColor="text1"/>
              </w:rPr>
            </w:pPr>
            <w:r w:rsidRPr="008238AF">
              <w:rPr>
                <w:rFonts w:hint="eastAsia"/>
                <w:color w:val="000000" w:themeColor="text1"/>
              </w:rPr>
              <w:t>计算机体系结构分类</w:t>
            </w:r>
          </w:p>
          <w:p w14:paraId="3A78E912" w14:textId="77777777" w:rsidR="009B5317" w:rsidRPr="008238AF" w:rsidRDefault="009B5317" w:rsidP="00F32297">
            <w:pPr>
              <w:pStyle w:val="biao"/>
              <w:rPr>
                <w:color w:val="000000" w:themeColor="text1"/>
              </w:rPr>
            </w:pPr>
            <w:r w:rsidRPr="008238AF">
              <w:rPr>
                <w:rFonts w:hint="eastAsia"/>
                <w:color w:val="000000" w:themeColor="text1"/>
              </w:rPr>
              <w:t>（</w:t>
            </w:r>
            <w:r w:rsidRPr="008238AF">
              <w:rPr>
                <w:color w:val="000000" w:themeColor="text1"/>
              </w:rPr>
              <w:t>Flynn分类法</w:t>
            </w:r>
            <w:r w:rsidRPr="008238AF">
              <w:rPr>
                <w:rFonts w:hint="eastAsia"/>
                <w:color w:val="000000" w:themeColor="text1"/>
              </w:rPr>
              <w:t>）</w:t>
            </w:r>
          </w:p>
        </w:tc>
        <w:tc>
          <w:tcPr>
            <w:tcW w:w="3192" w:type="pct"/>
            <w:vAlign w:val="center"/>
          </w:tcPr>
          <w:p w14:paraId="4B922790" w14:textId="77777777" w:rsidR="009B5317" w:rsidRPr="008238AF" w:rsidRDefault="009B5317" w:rsidP="00F32297">
            <w:pPr>
              <w:pStyle w:val="biao"/>
              <w:rPr>
                <w:color w:val="000000" w:themeColor="text1"/>
              </w:rPr>
            </w:pPr>
            <w:r w:rsidRPr="008238AF">
              <w:rPr>
                <w:rFonts w:hint="eastAsia"/>
                <w:color w:val="000000" w:themeColor="text1"/>
              </w:rPr>
              <w:t>F</w:t>
            </w:r>
            <w:r w:rsidRPr="008238AF">
              <w:rPr>
                <w:color w:val="000000" w:themeColor="text1"/>
              </w:rPr>
              <w:t>lynn</w:t>
            </w:r>
            <w:r w:rsidRPr="008238AF">
              <w:rPr>
                <w:rFonts w:hint="eastAsia"/>
                <w:color w:val="000000" w:themeColor="text1"/>
              </w:rPr>
              <w:t>分类法</w:t>
            </w:r>
          </w:p>
        </w:tc>
      </w:tr>
      <w:tr w:rsidR="009B5317" w:rsidRPr="008238AF" w14:paraId="5490AB10" w14:textId="77777777" w:rsidTr="00F32297">
        <w:trPr>
          <w:jc w:val="center"/>
        </w:trPr>
        <w:tc>
          <w:tcPr>
            <w:tcW w:w="530" w:type="pct"/>
            <w:vAlign w:val="center"/>
          </w:tcPr>
          <w:p w14:paraId="6868BF5B"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278" w:type="pct"/>
            <w:vAlign w:val="center"/>
          </w:tcPr>
          <w:p w14:paraId="1581EFEF" w14:textId="77777777" w:rsidR="009B5317" w:rsidRPr="008238AF" w:rsidRDefault="009B5317" w:rsidP="00F32297">
            <w:pPr>
              <w:pStyle w:val="biao"/>
              <w:rPr>
                <w:color w:val="000000" w:themeColor="text1"/>
              </w:rPr>
            </w:pPr>
            <w:r w:rsidRPr="008238AF">
              <w:rPr>
                <w:rFonts w:hint="eastAsia"/>
                <w:color w:val="000000" w:themeColor="text1"/>
              </w:rPr>
              <w:t>C</w:t>
            </w:r>
            <w:r w:rsidRPr="008238AF">
              <w:rPr>
                <w:color w:val="000000" w:themeColor="text1"/>
              </w:rPr>
              <w:t>ISC与</w:t>
            </w:r>
            <w:r w:rsidRPr="008238AF">
              <w:rPr>
                <w:rFonts w:hint="eastAsia"/>
                <w:color w:val="000000" w:themeColor="text1"/>
              </w:rPr>
              <w:t>R</w:t>
            </w:r>
            <w:r w:rsidRPr="008238AF">
              <w:rPr>
                <w:color w:val="000000" w:themeColor="text1"/>
              </w:rPr>
              <w:t>ISC</w:t>
            </w: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tc>
        <w:tc>
          <w:tcPr>
            <w:tcW w:w="3192" w:type="pct"/>
            <w:vAlign w:val="center"/>
          </w:tcPr>
          <w:p w14:paraId="34DE708D" w14:textId="77777777" w:rsidR="009B5317" w:rsidRPr="008238AF" w:rsidRDefault="009B5317" w:rsidP="00F32297">
            <w:pPr>
              <w:pStyle w:val="biao"/>
              <w:rPr>
                <w:color w:val="000000" w:themeColor="text1"/>
              </w:rPr>
            </w:pPr>
            <w:r w:rsidRPr="008238AF">
              <w:rPr>
                <w:rFonts w:hint="eastAsia"/>
                <w:color w:val="000000" w:themeColor="text1"/>
              </w:rPr>
              <w:t>C</w:t>
            </w:r>
            <w:r w:rsidRPr="008238AF">
              <w:rPr>
                <w:color w:val="000000" w:themeColor="text1"/>
              </w:rPr>
              <w:t>ISC与</w:t>
            </w:r>
            <w:r w:rsidRPr="008238AF">
              <w:rPr>
                <w:rFonts w:hint="eastAsia"/>
                <w:color w:val="000000" w:themeColor="text1"/>
              </w:rPr>
              <w:t>R</w:t>
            </w:r>
            <w:r w:rsidRPr="008238AF">
              <w:rPr>
                <w:color w:val="000000" w:themeColor="text1"/>
              </w:rPr>
              <w:t>ISC</w:t>
            </w:r>
            <w:r w:rsidRPr="008238AF">
              <w:rPr>
                <w:rFonts w:hint="eastAsia"/>
                <w:color w:val="000000" w:themeColor="text1"/>
              </w:rPr>
              <w:t>（CISC：复杂指令集；RISC：精简指令集。）</w:t>
            </w:r>
          </w:p>
        </w:tc>
      </w:tr>
      <w:tr w:rsidR="009B5317" w:rsidRPr="008238AF" w14:paraId="494366C3" w14:textId="77777777" w:rsidTr="00F32297">
        <w:trPr>
          <w:jc w:val="center"/>
        </w:trPr>
        <w:tc>
          <w:tcPr>
            <w:tcW w:w="530" w:type="pct"/>
            <w:vAlign w:val="center"/>
          </w:tcPr>
          <w:p w14:paraId="4CFF567C"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278" w:type="pct"/>
            <w:vMerge w:val="restart"/>
            <w:vAlign w:val="center"/>
          </w:tcPr>
          <w:p w14:paraId="7AA5AC6F" w14:textId="77777777" w:rsidR="009B5317" w:rsidRPr="008238AF" w:rsidRDefault="009B5317" w:rsidP="00F32297">
            <w:pPr>
              <w:pStyle w:val="biao"/>
              <w:rPr>
                <w:color w:val="000000" w:themeColor="text1"/>
              </w:rPr>
            </w:pPr>
            <w:r w:rsidRPr="008238AF">
              <w:rPr>
                <w:rFonts w:hint="eastAsia"/>
                <w:color w:val="000000" w:themeColor="text1"/>
              </w:rPr>
              <w:t>存储系统（</w:t>
            </w:r>
            <w:r w:rsidRPr="008238AF">
              <w:rPr>
                <w:rFonts w:ascii="Segoe UI Symbol" w:hAnsi="Segoe UI Symbol" w:cs="Segoe UI Symbol"/>
                <w:color w:val="000000" w:themeColor="text1"/>
              </w:rPr>
              <w:t>⭐⭐⭐⭐</w:t>
            </w:r>
            <w:r w:rsidRPr="008238AF">
              <w:rPr>
                <w:rFonts w:hint="eastAsia"/>
                <w:color w:val="000000" w:themeColor="text1"/>
              </w:rPr>
              <w:t>）</w:t>
            </w:r>
          </w:p>
        </w:tc>
        <w:tc>
          <w:tcPr>
            <w:tcW w:w="3192" w:type="pct"/>
            <w:vAlign w:val="center"/>
          </w:tcPr>
          <w:p w14:paraId="40D512EA" w14:textId="77777777" w:rsidR="009B5317" w:rsidRPr="008238AF" w:rsidRDefault="009B5317" w:rsidP="00F32297">
            <w:pPr>
              <w:pStyle w:val="biao"/>
              <w:rPr>
                <w:color w:val="000000" w:themeColor="text1"/>
              </w:rPr>
            </w:pPr>
            <w:r w:rsidRPr="008238AF">
              <w:rPr>
                <w:rFonts w:hint="eastAsia"/>
                <w:color w:val="000000" w:themeColor="text1"/>
              </w:rPr>
              <w:t>分级存储体系</w:t>
            </w:r>
          </w:p>
        </w:tc>
      </w:tr>
      <w:tr w:rsidR="009B5317" w:rsidRPr="008238AF" w14:paraId="15EBD97D" w14:textId="77777777" w:rsidTr="00F32297">
        <w:trPr>
          <w:jc w:val="center"/>
        </w:trPr>
        <w:tc>
          <w:tcPr>
            <w:tcW w:w="530" w:type="pct"/>
            <w:vAlign w:val="center"/>
          </w:tcPr>
          <w:p w14:paraId="39CA12D1" w14:textId="77777777" w:rsidR="009B5317" w:rsidRPr="008238AF" w:rsidRDefault="009B5317" w:rsidP="00F32297">
            <w:pPr>
              <w:pStyle w:val="biao"/>
              <w:rPr>
                <w:color w:val="000000" w:themeColor="text1"/>
              </w:rPr>
            </w:pPr>
            <w:r w:rsidRPr="008238AF">
              <w:rPr>
                <w:rFonts w:hint="eastAsia"/>
                <w:color w:val="000000" w:themeColor="text1"/>
              </w:rPr>
              <w:t>2</w:t>
            </w:r>
          </w:p>
        </w:tc>
        <w:tc>
          <w:tcPr>
            <w:tcW w:w="1278" w:type="pct"/>
            <w:vMerge/>
            <w:vAlign w:val="center"/>
          </w:tcPr>
          <w:p w14:paraId="1840BCD0" w14:textId="77777777" w:rsidR="009B5317" w:rsidRPr="008238AF" w:rsidRDefault="009B5317" w:rsidP="00F32297">
            <w:pPr>
              <w:pStyle w:val="biao"/>
              <w:rPr>
                <w:color w:val="000000" w:themeColor="text1"/>
              </w:rPr>
            </w:pPr>
          </w:p>
        </w:tc>
        <w:tc>
          <w:tcPr>
            <w:tcW w:w="3192" w:type="pct"/>
            <w:vAlign w:val="center"/>
          </w:tcPr>
          <w:p w14:paraId="069825B9" w14:textId="77777777" w:rsidR="009B5317" w:rsidRPr="008238AF" w:rsidRDefault="009B5317" w:rsidP="00F32297">
            <w:pPr>
              <w:pStyle w:val="biao"/>
              <w:rPr>
                <w:color w:val="000000" w:themeColor="text1"/>
              </w:rPr>
            </w:pPr>
            <w:r w:rsidRPr="008238AF">
              <w:rPr>
                <w:rFonts w:hint="eastAsia"/>
                <w:color w:val="000000" w:themeColor="text1"/>
              </w:rPr>
              <w:t>Cache</w:t>
            </w:r>
          </w:p>
        </w:tc>
      </w:tr>
      <w:tr w:rsidR="009B5317" w:rsidRPr="008238AF" w14:paraId="6E4696E7" w14:textId="77777777" w:rsidTr="00F32297">
        <w:trPr>
          <w:jc w:val="center"/>
        </w:trPr>
        <w:tc>
          <w:tcPr>
            <w:tcW w:w="530" w:type="pct"/>
            <w:vAlign w:val="center"/>
          </w:tcPr>
          <w:p w14:paraId="14035B7E" w14:textId="77777777" w:rsidR="009B5317" w:rsidRPr="008238AF" w:rsidRDefault="009B5317" w:rsidP="00F32297">
            <w:pPr>
              <w:pStyle w:val="biao"/>
              <w:rPr>
                <w:color w:val="000000" w:themeColor="text1"/>
              </w:rPr>
            </w:pPr>
            <w:r w:rsidRPr="008238AF">
              <w:rPr>
                <w:rFonts w:hint="eastAsia"/>
                <w:color w:val="000000" w:themeColor="text1"/>
              </w:rPr>
              <w:t>3</w:t>
            </w:r>
          </w:p>
        </w:tc>
        <w:tc>
          <w:tcPr>
            <w:tcW w:w="1278" w:type="pct"/>
            <w:vMerge/>
            <w:vAlign w:val="center"/>
          </w:tcPr>
          <w:p w14:paraId="5FD9A466" w14:textId="77777777" w:rsidR="009B5317" w:rsidRPr="008238AF" w:rsidRDefault="009B5317" w:rsidP="00F32297">
            <w:pPr>
              <w:pStyle w:val="biao"/>
              <w:rPr>
                <w:color w:val="000000" w:themeColor="text1"/>
              </w:rPr>
            </w:pPr>
          </w:p>
        </w:tc>
        <w:tc>
          <w:tcPr>
            <w:tcW w:w="3192" w:type="pct"/>
            <w:vAlign w:val="center"/>
          </w:tcPr>
          <w:p w14:paraId="3B84BCAA" w14:textId="77777777" w:rsidR="009B5317" w:rsidRPr="008238AF" w:rsidRDefault="009B5317" w:rsidP="00F32297">
            <w:pPr>
              <w:pStyle w:val="biao"/>
              <w:rPr>
                <w:color w:val="000000" w:themeColor="text1"/>
              </w:rPr>
            </w:pPr>
            <w:r w:rsidRPr="008238AF">
              <w:rPr>
                <w:rFonts w:hint="eastAsia"/>
                <w:color w:val="000000" w:themeColor="text1"/>
              </w:rPr>
              <w:t>主存/内存</w:t>
            </w:r>
          </w:p>
        </w:tc>
      </w:tr>
      <w:tr w:rsidR="009B5317" w:rsidRPr="008238AF" w14:paraId="057E6697" w14:textId="77777777" w:rsidTr="00F32297">
        <w:trPr>
          <w:jc w:val="center"/>
        </w:trPr>
        <w:tc>
          <w:tcPr>
            <w:tcW w:w="530" w:type="pct"/>
            <w:vAlign w:val="center"/>
          </w:tcPr>
          <w:p w14:paraId="25181142" w14:textId="77777777" w:rsidR="009B5317" w:rsidRPr="008238AF" w:rsidRDefault="009B5317" w:rsidP="00F32297">
            <w:pPr>
              <w:pStyle w:val="biao"/>
              <w:rPr>
                <w:color w:val="000000" w:themeColor="text1"/>
              </w:rPr>
            </w:pPr>
            <w:r w:rsidRPr="008238AF">
              <w:rPr>
                <w:rFonts w:hint="eastAsia"/>
                <w:color w:val="000000" w:themeColor="text1"/>
              </w:rPr>
              <w:t>4</w:t>
            </w:r>
          </w:p>
        </w:tc>
        <w:tc>
          <w:tcPr>
            <w:tcW w:w="1278" w:type="pct"/>
            <w:vMerge/>
            <w:vAlign w:val="center"/>
          </w:tcPr>
          <w:p w14:paraId="275AD5D6" w14:textId="77777777" w:rsidR="009B5317" w:rsidRPr="008238AF" w:rsidRDefault="009B5317" w:rsidP="00F32297">
            <w:pPr>
              <w:pStyle w:val="biao"/>
              <w:rPr>
                <w:color w:val="000000" w:themeColor="text1"/>
              </w:rPr>
            </w:pPr>
          </w:p>
        </w:tc>
        <w:tc>
          <w:tcPr>
            <w:tcW w:w="3192" w:type="pct"/>
            <w:vAlign w:val="center"/>
          </w:tcPr>
          <w:p w14:paraId="62CA49CF" w14:textId="77777777" w:rsidR="009B5317" w:rsidRPr="008238AF" w:rsidRDefault="009B5317" w:rsidP="00F32297">
            <w:pPr>
              <w:pStyle w:val="biao"/>
              <w:rPr>
                <w:color w:val="000000" w:themeColor="text1"/>
              </w:rPr>
            </w:pPr>
            <w:r w:rsidRPr="008238AF">
              <w:rPr>
                <w:rFonts w:hint="eastAsia"/>
                <w:color w:val="000000" w:themeColor="text1"/>
              </w:rPr>
              <w:t>磁盘结构与参数</w:t>
            </w:r>
          </w:p>
        </w:tc>
      </w:tr>
      <w:tr w:rsidR="009B5317" w:rsidRPr="008238AF" w14:paraId="4E609B8F" w14:textId="77777777" w:rsidTr="00F32297">
        <w:trPr>
          <w:jc w:val="center"/>
        </w:trPr>
        <w:tc>
          <w:tcPr>
            <w:tcW w:w="530" w:type="pct"/>
            <w:vAlign w:val="center"/>
          </w:tcPr>
          <w:p w14:paraId="5D3260E8"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278" w:type="pct"/>
            <w:vAlign w:val="center"/>
          </w:tcPr>
          <w:p w14:paraId="70BC8B01" w14:textId="77777777" w:rsidR="009B5317" w:rsidRPr="008238AF" w:rsidRDefault="009B5317" w:rsidP="00F32297">
            <w:pPr>
              <w:pStyle w:val="biao"/>
              <w:rPr>
                <w:color w:val="000000" w:themeColor="text1"/>
              </w:rPr>
            </w:pPr>
            <w:r w:rsidRPr="008238AF">
              <w:rPr>
                <w:rFonts w:hint="eastAsia"/>
                <w:color w:val="000000" w:themeColor="text1"/>
              </w:rPr>
              <w:t>流水线（</w:t>
            </w:r>
            <w:r w:rsidRPr="008238AF">
              <w:rPr>
                <w:rFonts w:ascii="Segoe UI Symbol" w:hAnsi="Segoe UI Symbol" w:cs="Segoe UI Symbol"/>
                <w:color w:val="000000" w:themeColor="text1"/>
              </w:rPr>
              <w:t>⭐⭐</w:t>
            </w:r>
            <w:r w:rsidRPr="008238AF">
              <w:rPr>
                <w:rFonts w:hint="eastAsia"/>
                <w:color w:val="000000" w:themeColor="text1"/>
              </w:rPr>
              <w:t>）</w:t>
            </w:r>
          </w:p>
        </w:tc>
        <w:tc>
          <w:tcPr>
            <w:tcW w:w="3192" w:type="pct"/>
            <w:vAlign w:val="center"/>
          </w:tcPr>
          <w:p w14:paraId="0C2DA6B1" w14:textId="77777777" w:rsidR="009B5317" w:rsidRPr="008238AF" w:rsidRDefault="009B5317" w:rsidP="00F32297">
            <w:pPr>
              <w:pStyle w:val="biao"/>
              <w:rPr>
                <w:color w:val="000000" w:themeColor="text1"/>
              </w:rPr>
            </w:pPr>
            <w:r w:rsidRPr="008238AF">
              <w:rPr>
                <w:rFonts w:hint="eastAsia"/>
                <w:color w:val="000000" w:themeColor="text1"/>
              </w:rPr>
              <w:t>流水线</w:t>
            </w:r>
          </w:p>
        </w:tc>
      </w:tr>
      <w:tr w:rsidR="009B5317" w:rsidRPr="008238AF" w14:paraId="4E053273" w14:textId="77777777" w:rsidTr="00F32297">
        <w:trPr>
          <w:jc w:val="center"/>
        </w:trPr>
        <w:tc>
          <w:tcPr>
            <w:tcW w:w="530" w:type="pct"/>
            <w:vAlign w:val="center"/>
          </w:tcPr>
          <w:p w14:paraId="6B3C8CD2"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278" w:type="pct"/>
            <w:vAlign w:val="center"/>
          </w:tcPr>
          <w:p w14:paraId="0CF34642" w14:textId="77777777" w:rsidR="009B5317" w:rsidRPr="008238AF" w:rsidRDefault="009B5317" w:rsidP="00F32297">
            <w:pPr>
              <w:pStyle w:val="biao"/>
              <w:rPr>
                <w:color w:val="000000" w:themeColor="text1"/>
              </w:rPr>
            </w:pPr>
            <w:r w:rsidRPr="008238AF">
              <w:rPr>
                <w:rFonts w:hint="eastAsia"/>
                <w:color w:val="000000" w:themeColor="text1"/>
              </w:rPr>
              <w:t>校验码（</w:t>
            </w:r>
            <w:r w:rsidRPr="008238AF">
              <w:rPr>
                <w:rFonts w:ascii="Segoe UI Symbol" w:hAnsi="Segoe UI Symbol" w:cs="Segoe UI Symbol"/>
                <w:color w:val="000000" w:themeColor="text1"/>
              </w:rPr>
              <w:t>⭐</w:t>
            </w:r>
            <w:r w:rsidRPr="008238AF">
              <w:rPr>
                <w:rFonts w:hint="eastAsia"/>
                <w:color w:val="000000" w:themeColor="text1"/>
              </w:rPr>
              <w:t>）</w:t>
            </w:r>
          </w:p>
        </w:tc>
        <w:tc>
          <w:tcPr>
            <w:tcW w:w="3192" w:type="pct"/>
            <w:vAlign w:val="center"/>
          </w:tcPr>
          <w:p w14:paraId="6BDB1017" w14:textId="77777777" w:rsidR="009B5317" w:rsidRPr="008238AF" w:rsidRDefault="009B5317" w:rsidP="00F32297">
            <w:pPr>
              <w:pStyle w:val="biao"/>
              <w:rPr>
                <w:color w:val="000000" w:themeColor="text1"/>
              </w:rPr>
            </w:pPr>
            <w:r w:rsidRPr="008238AF">
              <w:rPr>
                <w:rFonts w:hint="eastAsia"/>
                <w:color w:val="000000" w:themeColor="text1"/>
              </w:rPr>
              <w:t>校验码</w:t>
            </w:r>
          </w:p>
        </w:tc>
      </w:tr>
    </w:tbl>
    <w:p w14:paraId="386D356D" w14:textId="77777777" w:rsidR="009B5317" w:rsidRPr="008238AF" w:rsidRDefault="009B5317" w:rsidP="009B5317">
      <w:pPr>
        <w:ind w:firstLine="420"/>
        <w:rPr>
          <w:color w:val="000000" w:themeColor="text1"/>
        </w:rPr>
      </w:pPr>
    </w:p>
    <w:p w14:paraId="50A773A8" w14:textId="77777777" w:rsidR="009B5317" w:rsidRPr="008238AF" w:rsidRDefault="009B5317" w:rsidP="009B5317">
      <w:pPr>
        <w:pStyle w:val="2"/>
        <w:rPr>
          <w:color w:val="000000" w:themeColor="text1"/>
        </w:rPr>
      </w:pPr>
      <w:bookmarkStart w:id="73" w:name="_Toc105689351"/>
      <w:r w:rsidRPr="008238AF">
        <w:rPr>
          <w:rFonts w:hint="eastAsia"/>
          <w:color w:val="000000" w:themeColor="text1"/>
        </w:rPr>
        <w:t xml:space="preserve">2 </w:t>
      </w:r>
      <w:r w:rsidRPr="008238AF">
        <w:rPr>
          <w:rFonts w:hint="eastAsia"/>
          <w:color w:val="000000" w:themeColor="text1"/>
        </w:rPr>
        <w:t>考点精讲</w:t>
      </w:r>
      <w:bookmarkEnd w:id="73"/>
    </w:p>
    <w:p w14:paraId="430CE4CC" w14:textId="77777777" w:rsidR="009B5317" w:rsidRPr="008238AF" w:rsidRDefault="009B5317" w:rsidP="009B5317">
      <w:pPr>
        <w:pStyle w:val="3"/>
        <w:ind w:firstLine="422"/>
        <w:rPr>
          <w:color w:val="000000" w:themeColor="text1"/>
        </w:rPr>
      </w:pPr>
      <w:bookmarkStart w:id="74" w:name="_Toc105689352"/>
      <w:r w:rsidRPr="008238AF">
        <w:rPr>
          <w:rFonts w:hint="eastAsia"/>
          <w:color w:val="000000" w:themeColor="text1"/>
        </w:rPr>
        <w:t>2</w:t>
      </w:r>
      <w:r w:rsidRPr="008238AF">
        <w:rPr>
          <w:color w:val="000000" w:themeColor="text1"/>
        </w:rPr>
        <w:t xml:space="preserve">.1 </w:t>
      </w:r>
      <w:r w:rsidRPr="008238AF">
        <w:rPr>
          <w:color w:val="000000" w:themeColor="text1"/>
        </w:rPr>
        <w:t>计算机组成</w:t>
      </w:r>
      <w:bookmarkEnd w:id="74"/>
    </w:p>
    <w:p w14:paraId="60B24E1C"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1C3AE4FC" wp14:editId="1A6F5EF5">
            <wp:extent cx="4320000" cy="2251946"/>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20000" cy="2251946"/>
                    </a:xfrm>
                    <a:prstGeom prst="rect">
                      <a:avLst/>
                    </a:prstGeom>
                    <a:noFill/>
                  </pic:spPr>
                </pic:pic>
              </a:graphicData>
            </a:graphic>
          </wp:inline>
        </w:drawing>
      </w:r>
    </w:p>
    <w:p w14:paraId="336B6682" w14:textId="77777777" w:rsidR="009B5317" w:rsidRPr="008238AF" w:rsidRDefault="009B5317" w:rsidP="009B5317">
      <w:pPr>
        <w:ind w:firstLine="420"/>
        <w:rPr>
          <w:color w:val="000000" w:themeColor="text1"/>
        </w:rPr>
      </w:pPr>
      <w:r w:rsidRPr="008238AF">
        <w:rPr>
          <w:rFonts w:hint="eastAsia"/>
          <w:color w:val="000000" w:themeColor="text1"/>
        </w:rPr>
        <w:t>C</w:t>
      </w:r>
      <w:r w:rsidRPr="008238AF">
        <w:rPr>
          <w:color w:val="000000" w:themeColor="text1"/>
        </w:rPr>
        <w:t>PU组成</w:t>
      </w:r>
    </w:p>
    <w:p w14:paraId="3A485701"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1</w:t>
      </w:r>
      <w:r w:rsidRPr="008238AF">
        <w:rPr>
          <w:color w:val="000000" w:themeColor="text1"/>
        </w:rPr>
        <w:t>）运算器</w:t>
      </w:r>
    </w:p>
    <w:p w14:paraId="043E89AC" w14:textId="77777777" w:rsidR="009B5317" w:rsidRPr="008238AF" w:rsidRDefault="009B5317" w:rsidP="009B5317">
      <w:pPr>
        <w:ind w:firstLine="420"/>
        <w:rPr>
          <w:color w:val="000000" w:themeColor="text1"/>
        </w:rPr>
      </w:pPr>
      <w:r w:rsidRPr="008238AF">
        <w:rPr>
          <w:rFonts w:hint="eastAsia"/>
          <w:color w:val="000000" w:themeColor="text1"/>
        </w:rPr>
        <w:t>算术逻辑单元ALU：数据的算术运算和逻辑运算</w:t>
      </w:r>
    </w:p>
    <w:p w14:paraId="6E3449D2" w14:textId="77777777" w:rsidR="009B5317" w:rsidRPr="008238AF" w:rsidRDefault="009B5317" w:rsidP="009B5317">
      <w:pPr>
        <w:ind w:firstLine="420"/>
        <w:rPr>
          <w:color w:val="000000" w:themeColor="text1"/>
        </w:rPr>
      </w:pPr>
      <w:r w:rsidRPr="008238AF">
        <w:rPr>
          <w:rFonts w:hint="eastAsia"/>
          <w:color w:val="000000" w:themeColor="text1"/>
        </w:rPr>
        <w:t>累加寄存器AC：通用寄存器，为ALU提供一个工作区，用在暂存数据</w:t>
      </w:r>
    </w:p>
    <w:p w14:paraId="67010249" w14:textId="77777777" w:rsidR="009B5317" w:rsidRPr="008238AF" w:rsidRDefault="009B5317" w:rsidP="009B5317">
      <w:pPr>
        <w:ind w:firstLine="420"/>
        <w:rPr>
          <w:color w:val="000000" w:themeColor="text1"/>
        </w:rPr>
      </w:pPr>
      <w:r w:rsidRPr="008238AF">
        <w:rPr>
          <w:rFonts w:hint="eastAsia"/>
          <w:color w:val="000000" w:themeColor="text1"/>
        </w:rPr>
        <w:t>数据缓冲寄存器DR：写内存时，暂存指令或数据</w:t>
      </w:r>
    </w:p>
    <w:p w14:paraId="2CC1943F" w14:textId="77777777" w:rsidR="009B5317" w:rsidRPr="008238AF" w:rsidRDefault="009B5317" w:rsidP="009B5317">
      <w:pPr>
        <w:ind w:firstLine="420"/>
        <w:rPr>
          <w:color w:val="000000" w:themeColor="text1"/>
        </w:rPr>
      </w:pPr>
      <w:r w:rsidRPr="008238AF">
        <w:rPr>
          <w:rFonts w:hint="eastAsia"/>
          <w:color w:val="000000" w:themeColor="text1"/>
        </w:rPr>
        <w:t xml:space="preserve">状态条件寄存器PSW：存状态标志与控制标志 </w:t>
      </w:r>
    </w:p>
    <w:p w14:paraId="1960F3AE" w14:textId="77777777" w:rsidR="009B5317" w:rsidRPr="008238AF" w:rsidRDefault="009B5317" w:rsidP="009B5317">
      <w:pPr>
        <w:ind w:firstLine="420"/>
        <w:rPr>
          <w:color w:val="000000" w:themeColor="text1"/>
        </w:rPr>
      </w:pPr>
      <w:r w:rsidRPr="008238AF">
        <w:rPr>
          <w:rFonts w:hint="eastAsia"/>
          <w:color w:val="000000" w:themeColor="text1"/>
        </w:rPr>
        <w:t>（争议：也有将其归为控制器的）</w:t>
      </w:r>
    </w:p>
    <w:p w14:paraId="377115EE"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2</w:t>
      </w:r>
      <w:r w:rsidRPr="008238AF">
        <w:rPr>
          <w:color w:val="000000" w:themeColor="text1"/>
        </w:rPr>
        <w:t>）控制器</w:t>
      </w:r>
    </w:p>
    <w:p w14:paraId="08631C63" w14:textId="77777777" w:rsidR="009B5317" w:rsidRPr="008238AF" w:rsidRDefault="009B5317" w:rsidP="009B5317">
      <w:pPr>
        <w:ind w:firstLine="420"/>
        <w:rPr>
          <w:color w:val="000000" w:themeColor="text1"/>
        </w:rPr>
      </w:pPr>
      <w:r w:rsidRPr="008238AF">
        <w:rPr>
          <w:rFonts w:hint="eastAsia"/>
          <w:color w:val="000000" w:themeColor="text1"/>
        </w:rPr>
        <w:t>程序计数器PC：存储下一条要执行指令的地址</w:t>
      </w:r>
    </w:p>
    <w:p w14:paraId="5D44BC08" w14:textId="77777777" w:rsidR="009B5317" w:rsidRPr="008238AF" w:rsidRDefault="009B5317" w:rsidP="009B5317">
      <w:pPr>
        <w:ind w:firstLine="420"/>
        <w:rPr>
          <w:color w:val="000000" w:themeColor="text1"/>
        </w:rPr>
      </w:pPr>
      <w:r w:rsidRPr="008238AF">
        <w:rPr>
          <w:rFonts w:hint="eastAsia"/>
          <w:color w:val="000000" w:themeColor="text1"/>
        </w:rPr>
        <w:t>指令寄存器IR：存储即将执行的指令</w:t>
      </w:r>
    </w:p>
    <w:p w14:paraId="30EE7658" w14:textId="77777777" w:rsidR="009B5317" w:rsidRPr="008238AF" w:rsidRDefault="009B5317" w:rsidP="009B5317">
      <w:pPr>
        <w:ind w:firstLine="420"/>
        <w:rPr>
          <w:color w:val="000000" w:themeColor="text1"/>
        </w:rPr>
      </w:pPr>
      <w:r w:rsidRPr="008238AF">
        <w:rPr>
          <w:rFonts w:hint="eastAsia"/>
          <w:color w:val="000000" w:themeColor="text1"/>
        </w:rPr>
        <w:t>指令译码器ID：对指令中的操作码字段进行分析解释</w:t>
      </w:r>
    </w:p>
    <w:p w14:paraId="473ED5FA" w14:textId="77777777" w:rsidR="009B5317" w:rsidRPr="008238AF" w:rsidRDefault="009B5317" w:rsidP="009B5317">
      <w:pPr>
        <w:ind w:firstLine="420"/>
        <w:rPr>
          <w:color w:val="000000" w:themeColor="text1"/>
        </w:rPr>
      </w:pPr>
      <w:r w:rsidRPr="008238AF">
        <w:rPr>
          <w:rFonts w:hint="eastAsia"/>
          <w:color w:val="000000" w:themeColor="text1"/>
        </w:rPr>
        <w:t>时序部件：提供时序控制信号</w:t>
      </w:r>
    </w:p>
    <w:p w14:paraId="50A3A0A6" w14:textId="77777777" w:rsidR="009B5317" w:rsidRPr="008238AF" w:rsidRDefault="009B5317" w:rsidP="009B5317">
      <w:pPr>
        <w:ind w:firstLine="420"/>
        <w:rPr>
          <w:color w:val="000000" w:themeColor="text1"/>
        </w:rPr>
      </w:pPr>
    </w:p>
    <w:p w14:paraId="3056EF6D" w14:textId="77777777" w:rsidR="009B5317" w:rsidRPr="008238AF" w:rsidRDefault="009B5317" w:rsidP="009B5317">
      <w:pPr>
        <w:pStyle w:val="3"/>
        <w:ind w:firstLine="422"/>
        <w:rPr>
          <w:color w:val="000000" w:themeColor="text1"/>
        </w:rPr>
      </w:pPr>
      <w:bookmarkStart w:id="75" w:name="_Toc105689353"/>
      <w:r w:rsidRPr="008238AF">
        <w:rPr>
          <w:color w:val="000000" w:themeColor="text1"/>
        </w:rPr>
        <w:t xml:space="preserve">2.2 </w:t>
      </w:r>
      <w:r w:rsidRPr="008238AF">
        <w:rPr>
          <w:rFonts w:hint="eastAsia"/>
          <w:color w:val="000000" w:themeColor="text1"/>
        </w:rPr>
        <w:t>计算机体系结构</w:t>
      </w:r>
      <w:bookmarkEnd w:id="75"/>
    </w:p>
    <w:p w14:paraId="122BEA63"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2.1</w:t>
      </w:r>
      <w:r w:rsidRPr="008238AF">
        <w:rPr>
          <w:rFonts w:hint="eastAsia"/>
          <w:color w:val="000000" w:themeColor="text1"/>
        </w:rPr>
        <w:t>分类（</w:t>
      </w:r>
      <w:r w:rsidRPr="008238AF">
        <w:rPr>
          <w:color w:val="000000" w:themeColor="text1"/>
        </w:rPr>
        <w:t>Flynn</w:t>
      </w:r>
      <w:r w:rsidRPr="008238AF">
        <w:rPr>
          <w:color w:val="000000" w:themeColor="text1"/>
        </w:rPr>
        <w:t>分类法</w:t>
      </w:r>
      <w:r w:rsidRPr="008238AF">
        <w:rPr>
          <w:rFonts w:hint="eastAsia"/>
          <w:color w:val="000000" w:themeColor="text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077"/>
        <w:gridCol w:w="2077"/>
        <w:gridCol w:w="1842"/>
        <w:gridCol w:w="2300"/>
      </w:tblGrid>
      <w:tr w:rsidR="009B5317" w:rsidRPr="008238AF" w14:paraId="51CA91B9" w14:textId="77777777" w:rsidTr="00F32297">
        <w:trPr>
          <w:trHeight w:val="20"/>
        </w:trPr>
        <w:tc>
          <w:tcPr>
            <w:tcW w:w="1252" w:type="pct"/>
            <w:shd w:val="clear" w:color="auto" w:fill="auto"/>
            <w:tcMar>
              <w:top w:w="72" w:type="dxa"/>
              <w:left w:w="144" w:type="dxa"/>
              <w:bottom w:w="72" w:type="dxa"/>
              <w:right w:w="144" w:type="dxa"/>
            </w:tcMar>
            <w:vAlign w:val="center"/>
            <w:hideMark/>
          </w:tcPr>
          <w:p w14:paraId="39CB9DE0" w14:textId="77777777" w:rsidR="009B5317" w:rsidRPr="008238AF" w:rsidRDefault="009B5317" w:rsidP="00F32297">
            <w:pPr>
              <w:pStyle w:val="biao"/>
              <w:rPr>
                <w:color w:val="000000" w:themeColor="text1"/>
              </w:rPr>
            </w:pPr>
            <w:r w:rsidRPr="008238AF">
              <w:rPr>
                <w:rFonts w:hint="eastAsia"/>
                <w:color w:val="000000" w:themeColor="text1"/>
              </w:rPr>
              <w:t>体系结构类型</w:t>
            </w:r>
          </w:p>
        </w:tc>
        <w:tc>
          <w:tcPr>
            <w:tcW w:w="1252" w:type="pct"/>
            <w:shd w:val="clear" w:color="auto" w:fill="auto"/>
            <w:tcMar>
              <w:top w:w="72" w:type="dxa"/>
              <w:left w:w="144" w:type="dxa"/>
              <w:bottom w:w="72" w:type="dxa"/>
              <w:right w:w="144" w:type="dxa"/>
            </w:tcMar>
            <w:vAlign w:val="center"/>
            <w:hideMark/>
          </w:tcPr>
          <w:p w14:paraId="53745FE8" w14:textId="77777777" w:rsidR="009B5317" w:rsidRPr="008238AF" w:rsidRDefault="009B5317" w:rsidP="00F32297">
            <w:pPr>
              <w:pStyle w:val="biao"/>
              <w:rPr>
                <w:color w:val="000000" w:themeColor="text1"/>
              </w:rPr>
            </w:pPr>
            <w:r w:rsidRPr="008238AF">
              <w:rPr>
                <w:rFonts w:hint="eastAsia"/>
                <w:color w:val="000000" w:themeColor="text1"/>
              </w:rPr>
              <w:t>结构</w:t>
            </w:r>
          </w:p>
        </w:tc>
        <w:tc>
          <w:tcPr>
            <w:tcW w:w="1110" w:type="pct"/>
            <w:shd w:val="clear" w:color="auto" w:fill="auto"/>
            <w:tcMar>
              <w:top w:w="72" w:type="dxa"/>
              <w:left w:w="144" w:type="dxa"/>
              <w:bottom w:w="72" w:type="dxa"/>
              <w:right w:w="144" w:type="dxa"/>
            </w:tcMar>
            <w:vAlign w:val="center"/>
            <w:hideMark/>
          </w:tcPr>
          <w:p w14:paraId="329036B3" w14:textId="77777777" w:rsidR="009B5317" w:rsidRPr="008238AF" w:rsidRDefault="009B5317" w:rsidP="00F32297">
            <w:pPr>
              <w:pStyle w:val="biao"/>
              <w:rPr>
                <w:color w:val="000000" w:themeColor="text1"/>
              </w:rPr>
            </w:pPr>
            <w:r w:rsidRPr="008238AF">
              <w:rPr>
                <w:rFonts w:hint="eastAsia"/>
                <w:color w:val="000000" w:themeColor="text1"/>
              </w:rPr>
              <w:t>关键特性</w:t>
            </w:r>
          </w:p>
        </w:tc>
        <w:tc>
          <w:tcPr>
            <w:tcW w:w="1386" w:type="pct"/>
            <w:shd w:val="clear" w:color="auto" w:fill="auto"/>
            <w:tcMar>
              <w:top w:w="72" w:type="dxa"/>
              <w:left w:w="144" w:type="dxa"/>
              <w:bottom w:w="72" w:type="dxa"/>
              <w:right w:w="144" w:type="dxa"/>
            </w:tcMar>
            <w:vAlign w:val="center"/>
            <w:hideMark/>
          </w:tcPr>
          <w:p w14:paraId="618F4EB0" w14:textId="77777777" w:rsidR="009B5317" w:rsidRPr="008238AF" w:rsidRDefault="009B5317" w:rsidP="00F32297">
            <w:pPr>
              <w:pStyle w:val="biao"/>
              <w:rPr>
                <w:color w:val="000000" w:themeColor="text1"/>
              </w:rPr>
            </w:pPr>
            <w:r w:rsidRPr="008238AF">
              <w:rPr>
                <w:rFonts w:hint="eastAsia"/>
                <w:color w:val="000000" w:themeColor="text1"/>
              </w:rPr>
              <w:t>代表</w:t>
            </w:r>
          </w:p>
        </w:tc>
      </w:tr>
      <w:tr w:rsidR="009B5317" w:rsidRPr="008238AF" w14:paraId="63A1FDED" w14:textId="77777777" w:rsidTr="00F32297">
        <w:trPr>
          <w:trHeight w:val="20"/>
        </w:trPr>
        <w:tc>
          <w:tcPr>
            <w:tcW w:w="1252" w:type="pct"/>
            <w:shd w:val="clear" w:color="auto" w:fill="auto"/>
            <w:tcMar>
              <w:top w:w="72" w:type="dxa"/>
              <w:left w:w="144" w:type="dxa"/>
              <w:bottom w:w="72" w:type="dxa"/>
              <w:right w:w="144" w:type="dxa"/>
            </w:tcMar>
            <w:vAlign w:val="center"/>
            <w:hideMark/>
          </w:tcPr>
          <w:p w14:paraId="6345539A" w14:textId="77777777" w:rsidR="009B5317" w:rsidRPr="008238AF" w:rsidRDefault="009B5317" w:rsidP="00F32297">
            <w:pPr>
              <w:pStyle w:val="biao"/>
              <w:rPr>
                <w:color w:val="000000" w:themeColor="text1"/>
              </w:rPr>
            </w:pPr>
            <w:r w:rsidRPr="008238AF">
              <w:rPr>
                <w:rFonts w:hint="eastAsia"/>
                <w:color w:val="000000" w:themeColor="text1"/>
              </w:rPr>
              <w:t>单指令流单数据流</w:t>
            </w:r>
          </w:p>
          <w:p w14:paraId="75A51C46" w14:textId="77777777" w:rsidR="009B5317" w:rsidRPr="008238AF" w:rsidRDefault="009B5317" w:rsidP="00F32297">
            <w:pPr>
              <w:pStyle w:val="biao"/>
              <w:rPr>
                <w:color w:val="000000" w:themeColor="text1"/>
              </w:rPr>
            </w:pPr>
            <w:r w:rsidRPr="008238AF">
              <w:rPr>
                <w:rFonts w:hint="eastAsia"/>
                <w:color w:val="000000" w:themeColor="text1"/>
              </w:rPr>
              <w:t>SISD</w:t>
            </w:r>
          </w:p>
        </w:tc>
        <w:tc>
          <w:tcPr>
            <w:tcW w:w="1252" w:type="pct"/>
            <w:shd w:val="clear" w:color="auto" w:fill="auto"/>
            <w:tcMar>
              <w:top w:w="72" w:type="dxa"/>
              <w:left w:w="144" w:type="dxa"/>
              <w:bottom w:w="72" w:type="dxa"/>
              <w:right w:w="144" w:type="dxa"/>
            </w:tcMar>
            <w:vAlign w:val="center"/>
            <w:hideMark/>
          </w:tcPr>
          <w:p w14:paraId="5A3AA7C2" w14:textId="77777777" w:rsidR="009B5317" w:rsidRPr="008238AF" w:rsidRDefault="009B5317" w:rsidP="00F32297">
            <w:pPr>
              <w:pStyle w:val="biao"/>
              <w:rPr>
                <w:color w:val="000000" w:themeColor="text1"/>
              </w:rPr>
            </w:pPr>
            <w:r w:rsidRPr="008238AF">
              <w:rPr>
                <w:rFonts w:hint="eastAsia"/>
                <w:color w:val="000000" w:themeColor="text1"/>
              </w:rPr>
              <w:t>控制部分：一个</w:t>
            </w:r>
          </w:p>
          <w:p w14:paraId="1742A0E9" w14:textId="77777777" w:rsidR="009B5317" w:rsidRPr="008238AF" w:rsidRDefault="009B5317" w:rsidP="00F32297">
            <w:pPr>
              <w:pStyle w:val="biao"/>
              <w:rPr>
                <w:color w:val="000000" w:themeColor="text1"/>
              </w:rPr>
            </w:pPr>
            <w:r w:rsidRPr="008238AF">
              <w:rPr>
                <w:rFonts w:hint="eastAsia"/>
                <w:color w:val="000000" w:themeColor="text1"/>
              </w:rPr>
              <w:t>处 理 器：一个</w:t>
            </w:r>
          </w:p>
          <w:p w14:paraId="7223BF8B" w14:textId="77777777" w:rsidR="009B5317" w:rsidRPr="008238AF" w:rsidRDefault="009B5317" w:rsidP="00F32297">
            <w:pPr>
              <w:pStyle w:val="biao"/>
              <w:rPr>
                <w:color w:val="000000" w:themeColor="text1"/>
              </w:rPr>
            </w:pPr>
            <w:r w:rsidRPr="008238AF">
              <w:rPr>
                <w:rFonts w:hint="eastAsia"/>
                <w:color w:val="000000" w:themeColor="text1"/>
              </w:rPr>
              <w:t>主存模块：一个</w:t>
            </w:r>
          </w:p>
        </w:tc>
        <w:tc>
          <w:tcPr>
            <w:tcW w:w="1110" w:type="pct"/>
            <w:shd w:val="clear" w:color="auto" w:fill="auto"/>
            <w:tcMar>
              <w:top w:w="72" w:type="dxa"/>
              <w:left w:w="144" w:type="dxa"/>
              <w:bottom w:w="72" w:type="dxa"/>
              <w:right w:w="144" w:type="dxa"/>
            </w:tcMar>
            <w:vAlign w:val="center"/>
            <w:hideMark/>
          </w:tcPr>
          <w:p w14:paraId="60781A7A" w14:textId="77777777" w:rsidR="009B5317" w:rsidRPr="008238AF" w:rsidRDefault="009B5317" w:rsidP="00F32297">
            <w:pPr>
              <w:pStyle w:val="biao"/>
              <w:rPr>
                <w:color w:val="000000" w:themeColor="text1"/>
              </w:rPr>
            </w:pPr>
          </w:p>
        </w:tc>
        <w:tc>
          <w:tcPr>
            <w:tcW w:w="1386" w:type="pct"/>
            <w:shd w:val="clear" w:color="auto" w:fill="auto"/>
            <w:tcMar>
              <w:top w:w="72" w:type="dxa"/>
              <w:left w:w="57" w:type="dxa"/>
              <w:bottom w:w="72" w:type="dxa"/>
              <w:right w:w="57" w:type="dxa"/>
            </w:tcMar>
            <w:vAlign w:val="center"/>
            <w:hideMark/>
          </w:tcPr>
          <w:p w14:paraId="7A9C9235" w14:textId="77777777" w:rsidR="009B5317" w:rsidRPr="008238AF" w:rsidRDefault="009B5317" w:rsidP="00F32297">
            <w:pPr>
              <w:pStyle w:val="biao"/>
              <w:rPr>
                <w:color w:val="000000" w:themeColor="text1"/>
              </w:rPr>
            </w:pPr>
            <w:r w:rsidRPr="008238AF">
              <w:rPr>
                <w:rFonts w:hint="eastAsia"/>
                <w:color w:val="000000" w:themeColor="text1"/>
              </w:rPr>
              <w:t>单处理器系统</w:t>
            </w:r>
          </w:p>
        </w:tc>
      </w:tr>
      <w:tr w:rsidR="009B5317" w:rsidRPr="008238AF" w14:paraId="384AF29D" w14:textId="77777777" w:rsidTr="00F32297">
        <w:trPr>
          <w:trHeight w:val="20"/>
        </w:trPr>
        <w:tc>
          <w:tcPr>
            <w:tcW w:w="1252" w:type="pct"/>
            <w:shd w:val="clear" w:color="auto" w:fill="auto"/>
            <w:tcMar>
              <w:top w:w="72" w:type="dxa"/>
              <w:left w:w="57" w:type="dxa"/>
              <w:bottom w:w="72" w:type="dxa"/>
              <w:right w:w="57" w:type="dxa"/>
            </w:tcMar>
            <w:vAlign w:val="center"/>
            <w:hideMark/>
          </w:tcPr>
          <w:p w14:paraId="589764E8" w14:textId="77777777" w:rsidR="009B5317" w:rsidRPr="008238AF" w:rsidRDefault="009B5317" w:rsidP="00F32297">
            <w:pPr>
              <w:pStyle w:val="biao"/>
              <w:rPr>
                <w:color w:val="000000" w:themeColor="text1"/>
              </w:rPr>
            </w:pPr>
            <w:r w:rsidRPr="008238AF">
              <w:rPr>
                <w:rFonts w:hint="eastAsia"/>
                <w:color w:val="000000" w:themeColor="text1"/>
              </w:rPr>
              <w:t>单指令流多数据流</w:t>
            </w:r>
          </w:p>
          <w:p w14:paraId="43070321" w14:textId="77777777" w:rsidR="009B5317" w:rsidRPr="008238AF" w:rsidRDefault="009B5317" w:rsidP="00F32297">
            <w:pPr>
              <w:pStyle w:val="biao"/>
              <w:rPr>
                <w:color w:val="000000" w:themeColor="text1"/>
              </w:rPr>
            </w:pPr>
            <w:r w:rsidRPr="008238AF">
              <w:rPr>
                <w:rFonts w:hint="eastAsia"/>
                <w:color w:val="000000" w:themeColor="text1"/>
              </w:rPr>
              <w:t>SIMD</w:t>
            </w:r>
          </w:p>
        </w:tc>
        <w:tc>
          <w:tcPr>
            <w:tcW w:w="1252" w:type="pct"/>
            <w:shd w:val="clear" w:color="auto" w:fill="auto"/>
            <w:tcMar>
              <w:top w:w="72" w:type="dxa"/>
              <w:left w:w="57" w:type="dxa"/>
              <w:bottom w:w="72" w:type="dxa"/>
              <w:right w:w="57" w:type="dxa"/>
            </w:tcMar>
            <w:vAlign w:val="center"/>
            <w:hideMark/>
          </w:tcPr>
          <w:p w14:paraId="7F0FE393" w14:textId="77777777" w:rsidR="009B5317" w:rsidRPr="008238AF" w:rsidRDefault="009B5317" w:rsidP="00F32297">
            <w:pPr>
              <w:pStyle w:val="biao"/>
              <w:rPr>
                <w:color w:val="000000" w:themeColor="text1"/>
              </w:rPr>
            </w:pPr>
            <w:r w:rsidRPr="008238AF">
              <w:rPr>
                <w:rFonts w:hint="eastAsia"/>
                <w:color w:val="000000" w:themeColor="text1"/>
              </w:rPr>
              <w:t>控制部分：一个</w:t>
            </w:r>
          </w:p>
          <w:p w14:paraId="1F9A6F66" w14:textId="77777777" w:rsidR="009B5317" w:rsidRPr="008238AF" w:rsidRDefault="009B5317" w:rsidP="00F32297">
            <w:pPr>
              <w:pStyle w:val="biao"/>
              <w:rPr>
                <w:color w:val="000000" w:themeColor="text1"/>
              </w:rPr>
            </w:pPr>
            <w:r w:rsidRPr="008238AF">
              <w:rPr>
                <w:rFonts w:hint="eastAsia"/>
                <w:color w:val="000000" w:themeColor="text1"/>
              </w:rPr>
              <w:t>处 理 器：多个</w:t>
            </w:r>
          </w:p>
          <w:p w14:paraId="02B04C3D" w14:textId="77777777" w:rsidR="009B5317" w:rsidRPr="008238AF" w:rsidRDefault="009B5317" w:rsidP="00F32297">
            <w:pPr>
              <w:pStyle w:val="biao"/>
              <w:rPr>
                <w:color w:val="000000" w:themeColor="text1"/>
              </w:rPr>
            </w:pPr>
            <w:r w:rsidRPr="008238AF">
              <w:rPr>
                <w:rFonts w:hint="eastAsia"/>
                <w:color w:val="000000" w:themeColor="text1"/>
              </w:rPr>
              <w:t>主存模块：多个</w:t>
            </w:r>
          </w:p>
        </w:tc>
        <w:tc>
          <w:tcPr>
            <w:tcW w:w="1110" w:type="pct"/>
            <w:shd w:val="clear" w:color="auto" w:fill="auto"/>
            <w:tcMar>
              <w:top w:w="72" w:type="dxa"/>
              <w:left w:w="57" w:type="dxa"/>
              <w:bottom w:w="72" w:type="dxa"/>
              <w:right w:w="57" w:type="dxa"/>
            </w:tcMar>
            <w:vAlign w:val="center"/>
            <w:hideMark/>
          </w:tcPr>
          <w:p w14:paraId="40696BC5" w14:textId="77777777" w:rsidR="009B5317" w:rsidRPr="008238AF" w:rsidRDefault="009B5317" w:rsidP="00F32297">
            <w:pPr>
              <w:pStyle w:val="biao"/>
              <w:rPr>
                <w:color w:val="000000" w:themeColor="text1"/>
              </w:rPr>
            </w:pPr>
            <w:r w:rsidRPr="008238AF">
              <w:rPr>
                <w:rFonts w:hint="eastAsia"/>
                <w:color w:val="000000" w:themeColor="text1"/>
              </w:rPr>
              <w:t>各处理器以异步的形式执行同一条指令</w:t>
            </w:r>
          </w:p>
        </w:tc>
        <w:tc>
          <w:tcPr>
            <w:tcW w:w="1386" w:type="pct"/>
            <w:shd w:val="clear" w:color="auto" w:fill="auto"/>
            <w:tcMar>
              <w:top w:w="72" w:type="dxa"/>
              <w:left w:w="57" w:type="dxa"/>
              <w:bottom w:w="72" w:type="dxa"/>
              <w:right w:w="57" w:type="dxa"/>
            </w:tcMar>
            <w:vAlign w:val="center"/>
            <w:hideMark/>
          </w:tcPr>
          <w:p w14:paraId="27583378" w14:textId="77777777" w:rsidR="009B5317" w:rsidRPr="008238AF" w:rsidRDefault="009B5317" w:rsidP="00F32297">
            <w:pPr>
              <w:pStyle w:val="biao"/>
              <w:rPr>
                <w:color w:val="000000" w:themeColor="text1"/>
              </w:rPr>
            </w:pPr>
            <w:r w:rsidRPr="008238AF">
              <w:rPr>
                <w:rFonts w:hint="eastAsia"/>
                <w:color w:val="000000" w:themeColor="text1"/>
              </w:rPr>
              <w:t>并行处理机</w:t>
            </w:r>
          </w:p>
          <w:p w14:paraId="7DBB5756" w14:textId="77777777" w:rsidR="009B5317" w:rsidRPr="008238AF" w:rsidRDefault="009B5317" w:rsidP="00F32297">
            <w:pPr>
              <w:pStyle w:val="biao"/>
              <w:rPr>
                <w:color w:val="000000" w:themeColor="text1"/>
              </w:rPr>
            </w:pPr>
            <w:r w:rsidRPr="008238AF">
              <w:rPr>
                <w:rFonts w:hint="eastAsia"/>
                <w:color w:val="000000" w:themeColor="text1"/>
              </w:rPr>
              <w:t>阵列处理机</w:t>
            </w:r>
          </w:p>
          <w:p w14:paraId="171268CB" w14:textId="77777777" w:rsidR="009B5317" w:rsidRPr="008238AF" w:rsidRDefault="009B5317" w:rsidP="00F32297">
            <w:pPr>
              <w:pStyle w:val="biao"/>
              <w:rPr>
                <w:color w:val="000000" w:themeColor="text1"/>
              </w:rPr>
            </w:pPr>
            <w:r w:rsidRPr="008238AF">
              <w:rPr>
                <w:rFonts w:hint="eastAsia"/>
                <w:color w:val="000000" w:themeColor="text1"/>
              </w:rPr>
              <w:t>超级向量处理机</w:t>
            </w:r>
          </w:p>
        </w:tc>
      </w:tr>
      <w:tr w:rsidR="009B5317" w:rsidRPr="008238AF" w14:paraId="4937B88B" w14:textId="77777777" w:rsidTr="00F32297">
        <w:trPr>
          <w:trHeight w:val="20"/>
        </w:trPr>
        <w:tc>
          <w:tcPr>
            <w:tcW w:w="1252" w:type="pct"/>
            <w:shd w:val="clear" w:color="auto" w:fill="auto"/>
            <w:tcMar>
              <w:top w:w="72" w:type="dxa"/>
              <w:left w:w="57" w:type="dxa"/>
              <w:bottom w:w="72" w:type="dxa"/>
              <w:right w:w="57" w:type="dxa"/>
            </w:tcMar>
            <w:vAlign w:val="center"/>
            <w:hideMark/>
          </w:tcPr>
          <w:p w14:paraId="2E4A33B9" w14:textId="77777777" w:rsidR="009B5317" w:rsidRPr="008238AF" w:rsidRDefault="009B5317" w:rsidP="00F32297">
            <w:pPr>
              <w:pStyle w:val="biao"/>
              <w:rPr>
                <w:color w:val="000000" w:themeColor="text1"/>
              </w:rPr>
            </w:pPr>
            <w:r w:rsidRPr="008238AF">
              <w:rPr>
                <w:rFonts w:hint="eastAsia"/>
                <w:color w:val="000000" w:themeColor="text1"/>
              </w:rPr>
              <w:t>多指令流单数据流</w:t>
            </w:r>
          </w:p>
          <w:p w14:paraId="6FAF0D02" w14:textId="77777777" w:rsidR="009B5317" w:rsidRPr="008238AF" w:rsidRDefault="009B5317" w:rsidP="00F32297">
            <w:pPr>
              <w:pStyle w:val="biao"/>
              <w:rPr>
                <w:color w:val="000000" w:themeColor="text1"/>
              </w:rPr>
            </w:pPr>
            <w:r w:rsidRPr="008238AF">
              <w:rPr>
                <w:rFonts w:hint="eastAsia"/>
                <w:color w:val="000000" w:themeColor="text1"/>
              </w:rPr>
              <w:t>MISD</w:t>
            </w:r>
          </w:p>
        </w:tc>
        <w:tc>
          <w:tcPr>
            <w:tcW w:w="1252" w:type="pct"/>
            <w:shd w:val="clear" w:color="auto" w:fill="auto"/>
            <w:tcMar>
              <w:top w:w="72" w:type="dxa"/>
              <w:left w:w="57" w:type="dxa"/>
              <w:bottom w:w="72" w:type="dxa"/>
              <w:right w:w="57" w:type="dxa"/>
            </w:tcMar>
            <w:vAlign w:val="center"/>
            <w:hideMark/>
          </w:tcPr>
          <w:p w14:paraId="2992E689" w14:textId="77777777" w:rsidR="009B5317" w:rsidRPr="008238AF" w:rsidRDefault="009B5317" w:rsidP="00F32297">
            <w:pPr>
              <w:pStyle w:val="biao"/>
              <w:rPr>
                <w:color w:val="000000" w:themeColor="text1"/>
              </w:rPr>
            </w:pPr>
            <w:r w:rsidRPr="008238AF">
              <w:rPr>
                <w:rFonts w:hint="eastAsia"/>
                <w:color w:val="000000" w:themeColor="text1"/>
              </w:rPr>
              <w:t>控制部分：多个</w:t>
            </w:r>
          </w:p>
          <w:p w14:paraId="03A2E353" w14:textId="77777777" w:rsidR="009B5317" w:rsidRPr="008238AF" w:rsidRDefault="009B5317" w:rsidP="00F32297">
            <w:pPr>
              <w:pStyle w:val="biao"/>
              <w:rPr>
                <w:color w:val="000000" w:themeColor="text1"/>
              </w:rPr>
            </w:pPr>
            <w:r w:rsidRPr="008238AF">
              <w:rPr>
                <w:rFonts w:hint="eastAsia"/>
                <w:color w:val="000000" w:themeColor="text1"/>
              </w:rPr>
              <w:t>处 理 器：一个</w:t>
            </w:r>
          </w:p>
          <w:p w14:paraId="1AF79A8E" w14:textId="77777777" w:rsidR="009B5317" w:rsidRPr="008238AF" w:rsidRDefault="009B5317" w:rsidP="00F32297">
            <w:pPr>
              <w:pStyle w:val="biao"/>
              <w:rPr>
                <w:color w:val="000000" w:themeColor="text1"/>
              </w:rPr>
            </w:pPr>
            <w:r w:rsidRPr="008238AF">
              <w:rPr>
                <w:rFonts w:hint="eastAsia"/>
                <w:color w:val="000000" w:themeColor="text1"/>
              </w:rPr>
              <w:t>主存模块：多个</w:t>
            </w:r>
          </w:p>
        </w:tc>
        <w:tc>
          <w:tcPr>
            <w:tcW w:w="1110" w:type="pct"/>
            <w:shd w:val="clear" w:color="auto" w:fill="auto"/>
            <w:tcMar>
              <w:top w:w="72" w:type="dxa"/>
              <w:left w:w="57" w:type="dxa"/>
              <w:bottom w:w="72" w:type="dxa"/>
              <w:right w:w="57" w:type="dxa"/>
            </w:tcMar>
            <w:vAlign w:val="center"/>
            <w:hideMark/>
          </w:tcPr>
          <w:p w14:paraId="27F1044B" w14:textId="77777777" w:rsidR="009B5317" w:rsidRPr="008238AF" w:rsidRDefault="009B5317" w:rsidP="00F32297">
            <w:pPr>
              <w:pStyle w:val="biao"/>
              <w:rPr>
                <w:color w:val="000000" w:themeColor="text1"/>
              </w:rPr>
            </w:pPr>
            <w:r w:rsidRPr="008238AF">
              <w:rPr>
                <w:rFonts w:hint="eastAsia"/>
                <w:color w:val="000000" w:themeColor="text1"/>
              </w:rPr>
              <w:t>被证明不可能，至少是不实际</w:t>
            </w:r>
          </w:p>
        </w:tc>
        <w:tc>
          <w:tcPr>
            <w:tcW w:w="1386" w:type="pct"/>
            <w:shd w:val="clear" w:color="auto" w:fill="auto"/>
            <w:tcMar>
              <w:top w:w="72" w:type="dxa"/>
              <w:left w:w="57" w:type="dxa"/>
              <w:bottom w:w="72" w:type="dxa"/>
              <w:right w:w="57" w:type="dxa"/>
            </w:tcMar>
            <w:vAlign w:val="center"/>
            <w:hideMark/>
          </w:tcPr>
          <w:p w14:paraId="643E6864" w14:textId="77777777" w:rsidR="009B5317" w:rsidRPr="008238AF" w:rsidRDefault="009B5317" w:rsidP="00F32297">
            <w:pPr>
              <w:pStyle w:val="biao"/>
              <w:rPr>
                <w:color w:val="000000" w:themeColor="text1"/>
              </w:rPr>
            </w:pPr>
            <w:r w:rsidRPr="008238AF">
              <w:rPr>
                <w:rFonts w:hint="eastAsia"/>
                <w:color w:val="000000" w:themeColor="text1"/>
              </w:rPr>
              <w:t>目前没有，有文献称流水线计算机为此类</w:t>
            </w:r>
          </w:p>
        </w:tc>
      </w:tr>
      <w:tr w:rsidR="009B5317" w:rsidRPr="008238AF" w14:paraId="3C96FF2C" w14:textId="77777777" w:rsidTr="00F32297">
        <w:trPr>
          <w:trHeight w:val="20"/>
        </w:trPr>
        <w:tc>
          <w:tcPr>
            <w:tcW w:w="1252" w:type="pct"/>
            <w:shd w:val="clear" w:color="auto" w:fill="auto"/>
            <w:tcMar>
              <w:top w:w="72" w:type="dxa"/>
              <w:left w:w="57" w:type="dxa"/>
              <w:bottom w:w="72" w:type="dxa"/>
              <w:right w:w="57" w:type="dxa"/>
            </w:tcMar>
            <w:vAlign w:val="center"/>
            <w:hideMark/>
          </w:tcPr>
          <w:p w14:paraId="79AF7BC4" w14:textId="77777777" w:rsidR="009B5317" w:rsidRPr="008238AF" w:rsidRDefault="009B5317" w:rsidP="00F32297">
            <w:pPr>
              <w:pStyle w:val="biao"/>
              <w:rPr>
                <w:color w:val="000000" w:themeColor="text1"/>
              </w:rPr>
            </w:pPr>
            <w:r w:rsidRPr="008238AF">
              <w:rPr>
                <w:rFonts w:hint="eastAsia"/>
                <w:color w:val="000000" w:themeColor="text1"/>
              </w:rPr>
              <w:t>多指令流多数据流</w:t>
            </w:r>
          </w:p>
          <w:p w14:paraId="5C2C1526" w14:textId="77777777" w:rsidR="009B5317" w:rsidRPr="008238AF" w:rsidRDefault="009B5317" w:rsidP="00F32297">
            <w:pPr>
              <w:pStyle w:val="biao"/>
              <w:rPr>
                <w:color w:val="000000" w:themeColor="text1"/>
              </w:rPr>
            </w:pPr>
            <w:r w:rsidRPr="008238AF">
              <w:rPr>
                <w:rFonts w:hint="eastAsia"/>
                <w:color w:val="000000" w:themeColor="text1"/>
              </w:rPr>
              <w:t>MIMD</w:t>
            </w:r>
          </w:p>
        </w:tc>
        <w:tc>
          <w:tcPr>
            <w:tcW w:w="1252" w:type="pct"/>
            <w:shd w:val="clear" w:color="auto" w:fill="auto"/>
            <w:tcMar>
              <w:top w:w="72" w:type="dxa"/>
              <w:left w:w="57" w:type="dxa"/>
              <w:bottom w:w="72" w:type="dxa"/>
              <w:right w:w="57" w:type="dxa"/>
            </w:tcMar>
            <w:vAlign w:val="center"/>
            <w:hideMark/>
          </w:tcPr>
          <w:p w14:paraId="223431E4" w14:textId="77777777" w:rsidR="009B5317" w:rsidRPr="008238AF" w:rsidRDefault="009B5317" w:rsidP="00F32297">
            <w:pPr>
              <w:pStyle w:val="biao"/>
              <w:rPr>
                <w:color w:val="000000" w:themeColor="text1"/>
              </w:rPr>
            </w:pPr>
            <w:r w:rsidRPr="008238AF">
              <w:rPr>
                <w:rFonts w:hint="eastAsia"/>
                <w:color w:val="000000" w:themeColor="text1"/>
              </w:rPr>
              <w:t>控制部分：多个</w:t>
            </w:r>
          </w:p>
          <w:p w14:paraId="476ABE8F" w14:textId="77777777" w:rsidR="009B5317" w:rsidRPr="008238AF" w:rsidRDefault="009B5317" w:rsidP="00F32297">
            <w:pPr>
              <w:pStyle w:val="biao"/>
              <w:rPr>
                <w:color w:val="000000" w:themeColor="text1"/>
              </w:rPr>
            </w:pPr>
            <w:r w:rsidRPr="008238AF">
              <w:rPr>
                <w:rFonts w:hint="eastAsia"/>
                <w:color w:val="000000" w:themeColor="text1"/>
              </w:rPr>
              <w:t>处 理 器：多个</w:t>
            </w:r>
          </w:p>
          <w:p w14:paraId="651D5FC5" w14:textId="77777777" w:rsidR="009B5317" w:rsidRPr="008238AF" w:rsidRDefault="009B5317" w:rsidP="00F32297">
            <w:pPr>
              <w:pStyle w:val="biao"/>
              <w:rPr>
                <w:color w:val="000000" w:themeColor="text1"/>
              </w:rPr>
            </w:pPr>
            <w:r w:rsidRPr="008238AF">
              <w:rPr>
                <w:rFonts w:hint="eastAsia"/>
                <w:color w:val="000000" w:themeColor="text1"/>
              </w:rPr>
              <w:t>主存模块：多个</w:t>
            </w:r>
          </w:p>
        </w:tc>
        <w:tc>
          <w:tcPr>
            <w:tcW w:w="1110" w:type="pct"/>
            <w:shd w:val="clear" w:color="auto" w:fill="auto"/>
            <w:tcMar>
              <w:top w:w="72" w:type="dxa"/>
              <w:left w:w="57" w:type="dxa"/>
              <w:bottom w:w="72" w:type="dxa"/>
              <w:right w:w="57" w:type="dxa"/>
            </w:tcMar>
            <w:vAlign w:val="center"/>
            <w:hideMark/>
          </w:tcPr>
          <w:p w14:paraId="32EFF104" w14:textId="77777777" w:rsidR="009B5317" w:rsidRPr="008238AF" w:rsidRDefault="009B5317" w:rsidP="00F32297">
            <w:pPr>
              <w:pStyle w:val="biao"/>
              <w:rPr>
                <w:color w:val="000000" w:themeColor="text1"/>
              </w:rPr>
            </w:pPr>
            <w:r w:rsidRPr="008238AF">
              <w:rPr>
                <w:rFonts w:hint="eastAsia"/>
                <w:color w:val="000000" w:themeColor="text1"/>
              </w:rPr>
              <w:t>能够实现作业、任务、指令等各级全面并行</w:t>
            </w:r>
          </w:p>
        </w:tc>
        <w:tc>
          <w:tcPr>
            <w:tcW w:w="1386" w:type="pct"/>
            <w:shd w:val="clear" w:color="auto" w:fill="auto"/>
            <w:tcMar>
              <w:top w:w="72" w:type="dxa"/>
              <w:left w:w="57" w:type="dxa"/>
              <w:bottom w:w="72" w:type="dxa"/>
              <w:right w:w="57" w:type="dxa"/>
            </w:tcMar>
            <w:vAlign w:val="center"/>
            <w:hideMark/>
          </w:tcPr>
          <w:p w14:paraId="39FE083C" w14:textId="77777777" w:rsidR="009B5317" w:rsidRPr="008238AF" w:rsidRDefault="009B5317" w:rsidP="00F32297">
            <w:pPr>
              <w:pStyle w:val="biao"/>
              <w:rPr>
                <w:color w:val="000000" w:themeColor="text1"/>
              </w:rPr>
            </w:pPr>
            <w:r w:rsidRPr="008238AF">
              <w:rPr>
                <w:rFonts w:hint="eastAsia"/>
                <w:color w:val="000000" w:themeColor="text1"/>
              </w:rPr>
              <w:t>多处理机系统</w:t>
            </w:r>
          </w:p>
          <w:p w14:paraId="618EC135" w14:textId="77777777" w:rsidR="009B5317" w:rsidRPr="008238AF" w:rsidRDefault="009B5317" w:rsidP="00F32297">
            <w:pPr>
              <w:pStyle w:val="biao"/>
              <w:rPr>
                <w:color w:val="000000" w:themeColor="text1"/>
              </w:rPr>
            </w:pPr>
            <w:r w:rsidRPr="008238AF">
              <w:rPr>
                <w:rFonts w:hint="eastAsia"/>
                <w:color w:val="000000" w:themeColor="text1"/>
              </w:rPr>
              <w:t>多计算机</w:t>
            </w:r>
          </w:p>
        </w:tc>
      </w:tr>
    </w:tbl>
    <w:p w14:paraId="07C80A90" w14:textId="77777777" w:rsidR="009B5317" w:rsidRPr="008238AF" w:rsidRDefault="009B5317" w:rsidP="00C46733">
      <w:pPr>
        <w:ind w:firstLineChars="95" w:firstLine="199"/>
        <w:rPr>
          <w:color w:val="000000" w:themeColor="text1"/>
        </w:rPr>
      </w:pPr>
    </w:p>
    <w:p w14:paraId="2049E60B" w14:textId="77777777" w:rsidR="009B5317" w:rsidRPr="008238AF" w:rsidRDefault="009B5317" w:rsidP="009B5317">
      <w:pPr>
        <w:pStyle w:val="4"/>
        <w:rPr>
          <w:color w:val="000000" w:themeColor="text1"/>
        </w:rPr>
      </w:pPr>
      <w:r w:rsidRPr="008238AF">
        <w:rPr>
          <w:rFonts w:hint="eastAsia"/>
          <w:color w:val="000000" w:themeColor="text1"/>
        </w:rPr>
        <w:t>2</w:t>
      </w:r>
      <w:r w:rsidR="00C46733">
        <w:rPr>
          <w:color w:val="000000" w:themeColor="text1"/>
        </w:rPr>
        <w:t>.2.2</w:t>
      </w:r>
      <w:r w:rsidRPr="008238AF">
        <w:rPr>
          <w:color w:val="000000" w:themeColor="text1"/>
        </w:rPr>
        <w:t xml:space="preserve"> </w:t>
      </w:r>
      <w:r w:rsidRPr="008238AF">
        <w:rPr>
          <w:color w:val="000000" w:themeColor="text1"/>
        </w:rPr>
        <w:t>指令系统分类</w:t>
      </w:r>
      <w:r w:rsidRPr="008238AF">
        <w:rPr>
          <w:color w:val="000000" w:themeColor="text1"/>
        </w:rPr>
        <w:t>--</w:t>
      </w:r>
      <w:r w:rsidRPr="008238AF">
        <w:rPr>
          <w:rFonts w:hint="eastAsia"/>
          <w:color w:val="000000" w:themeColor="text1"/>
        </w:rPr>
        <w:t>C</w:t>
      </w:r>
      <w:r w:rsidRPr="008238AF">
        <w:rPr>
          <w:color w:val="000000" w:themeColor="text1"/>
        </w:rPr>
        <w:t>ISC</w:t>
      </w:r>
      <w:r w:rsidRPr="008238AF">
        <w:rPr>
          <w:color w:val="000000" w:themeColor="text1"/>
        </w:rPr>
        <w:t>与</w:t>
      </w:r>
      <w:r w:rsidRPr="008238AF">
        <w:rPr>
          <w:rFonts w:hint="eastAsia"/>
          <w:color w:val="000000" w:themeColor="text1"/>
        </w:rPr>
        <w:t>R</w:t>
      </w:r>
      <w:r w:rsidRPr="008238AF">
        <w:rPr>
          <w:color w:val="000000" w:themeColor="text1"/>
        </w:rPr>
        <w:t>ISC</w:t>
      </w: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r w:rsidRPr="008238AF">
        <w:rPr>
          <w:rFonts w:hint="eastAsia"/>
          <w:color w:val="000000" w:themeColor="text1"/>
        </w:rPr>
        <w:t>CISC</w:t>
      </w:r>
      <w:r w:rsidRPr="008238AF">
        <w:rPr>
          <w:rFonts w:hint="eastAsia"/>
          <w:color w:val="000000" w:themeColor="text1"/>
        </w:rPr>
        <w:t>：复杂指令集；</w:t>
      </w:r>
      <w:r w:rsidRPr="008238AF">
        <w:rPr>
          <w:rFonts w:hint="eastAsia"/>
          <w:color w:val="000000" w:themeColor="text1"/>
        </w:rPr>
        <w:t>RISC</w:t>
      </w:r>
      <w:r w:rsidRPr="008238AF">
        <w:rPr>
          <w:rFonts w:hint="eastAsia"/>
          <w:color w:val="000000" w:themeColor="text1"/>
        </w:rPr>
        <w:t>：精简指令集。）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184"/>
        <w:gridCol w:w="3115"/>
        <w:gridCol w:w="807"/>
        <w:gridCol w:w="1863"/>
        <w:gridCol w:w="1327"/>
      </w:tblGrid>
      <w:tr w:rsidR="009B5317" w:rsidRPr="008238AF" w14:paraId="44E37540" w14:textId="77777777" w:rsidTr="00F32297">
        <w:trPr>
          <w:trHeight w:val="20"/>
        </w:trPr>
        <w:tc>
          <w:tcPr>
            <w:tcW w:w="713" w:type="pct"/>
            <w:shd w:val="clear" w:color="auto" w:fill="auto"/>
            <w:tcMar>
              <w:top w:w="15" w:type="dxa"/>
              <w:left w:w="108" w:type="dxa"/>
              <w:bottom w:w="0" w:type="dxa"/>
              <w:right w:w="108" w:type="dxa"/>
            </w:tcMar>
            <w:vAlign w:val="center"/>
            <w:hideMark/>
          </w:tcPr>
          <w:p w14:paraId="4E0B0285" w14:textId="77777777" w:rsidR="009B5317" w:rsidRPr="008238AF" w:rsidRDefault="009B5317" w:rsidP="00F32297">
            <w:pPr>
              <w:pStyle w:val="biao"/>
              <w:rPr>
                <w:color w:val="000000" w:themeColor="text1"/>
              </w:rPr>
            </w:pPr>
            <w:r w:rsidRPr="008238AF">
              <w:rPr>
                <w:rFonts w:hint="eastAsia"/>
                <w:color w:val="000000" w:themeColor="text1"/>
              </w:rPr>
              <w:t>指令系统类型</w:t>
            </w:r>
          </w:p>
        </w:tc>
        <w:tc>
          <w:tcPr>
            <w:tcW w:w="1877" w:type="pct"/>
            <w:shd w:val="clear" w:color="auto" w:fill="auto"/>
            <w:tcMar>
              <w:top w:w="15" w:type="dxa"/>
              <w:left w:w="108" w:type="dxa"/>
              <w:bottom w:w="0" w:type="dxa"/>
              <w:right w:w="108" w:type="dxa"/>
            </w:tcMar>
            <w:vAlign w:val="center"/>
            <w:hideMark/>
          </w:tcPr>
          <w:p w14:paraId="176C8FF2" w14:textId="77777777" w:rsidR="009B5317" w:rsidRPr="008238AF" w:rsidRDefault="009B5317" w:rsidP="00F32297">
            <w:pPr>
              <w:pStyle w:val="biao"/>
              <w:rPr>
                <w:color w:val="000000" w:themeColor="text1"/>
              </w:rPr>
            </w:pPr>
            <w:r w:rsidRPr="008238AF">
              <w:rPr>
                <w:rFonts w:hint="eastAsia"/>
                <w:color w:val="000000" w:themeColor="text1"/>
              </w:rPr>
              <w:t>指令</w:t>
            </w:r>
          </w:p>
        </w:tc>
        <w:tc>
          <w:tcPr>
            <w:tcW w:w="486" w:type="pct"/>
            <w:shd w:val="clear" w:color="auto" w:fill="auto"/>
            <w:tcMar>
              <w:top w:w="15" w:type="dxa"/>
              <w:left w:w="108" w:type="dxa"/>
              <w:bottom w:w="0" w:type="dxa"/>
              <w:right w:w="108" w:type="dxa"/>
            </w:tcMar>
            <w:vAlign w:val="center"/>
            <w:hideMark/>
          </w:tcPr>
          <w:p w14:paraId="3ADAF268" w14:textId="77777777" w:rsidR="009B5317" w:rsidRPr="008238AF" w:rsidRDefault="009B5317" w:rsidP="00F32297">
            <w:pPr>
              <w:pStyle w:val="biao"/>
              <w:rPr>
                <w:color w:val="000000" w:themeColor="text1"/>
              </w:rPr>
            </w:pPr>
            <w:r w:rsidRPr="008238AF">
              <w:rPr>
                <w:rFonts w:hint="eastAsia"/>
                <w:color w:val="000000" w:themeColor="text1"/>
              </w:rPr>
              <w:t>寻址方式</w:t>
            </w:r>
          </w:p>
        </w:tc>
        <w:tc>
          <w:tcPr>
            <w:tcW w:w="1123" w:type="pct"/>
            <w:shd w:val="clear" w:color="auto" w:fill="auto"/>
            <w:tcMar>
              <w:top w:w="15" w:type="dxa"/>
              <w:left w:w="108" w:type="dxa"/>
              <w:bottom w:w="0" w:type="dxa"/>
              <w:right w:w="108" w:type="dxa"/>
            </w:tcMar>
            <w:vAlign w:val="center"/>
            <w:hideMark/>
          </w:tcPr>
          <w:p w14:paraId="7C926229" w14:textId="77777777" w:rsidR="009B5317" w:rsidRPr="008238AF" w:rsidRDefault="009B5317" w:rsidP="00F32297">
            <w:pPr>
              <w:pStyle w:val="biao"/>
              <w:rPr>
                <w:color w:val="000000" w:themeColor="text1"/>
              </w:rPr>
            </w:pPr>
            <w:r w:rsidRPr="008238AF">
              <w:rPr>
                <w:rFonts w:hint="eastAsia"/>
                <w:color w:val="000000" w:themeColor="text1"/>
              </w:rPr>
              <w:t>实现方式</w:t>
            </w:r>
          </w:p>
        </w:tc>
        <w:tc>
          <w:tcPr>
            <w:tcW w:w="800" w:type="pct"/>
            <w:shd w:val="clear" w:color="auto" w:fill="auto"/>
            <w:tcMar>
              <w:top w:w="15" w:type="dxa"/>
              <w:left w:w="108" w:type="dxa"/>
              <w:bottom w:w="0" w:type="dxa"/>
              <w:right w:w="108" w:type="dxa"/>
            </w:tcMar>
            <w:vAlign w:val="center"/>
            <w:hideMark/>
          </w:tcPr>
          <w:p w14:paraId="16CCABB1" w14:textId="77777777" w:rsidR="009B5317" w:rsidRPr="008238AF" w:rsidRDefault="009B5317" w:rsidP="00F32297">
            <w:pPr>
              <w:pStyle w:val="biao"/>
              <w:rPr>
                <w:color w:val="000000" w:themeColor="text1"/>
              </w:rPr>
            </w:pPr>
            <w:r w:rsidRPr="008238AF">
              <w:rPr>
                <w:rFonts w:hint="eastAsia"/>
                <w:color w:val="000000" w:themeColor="text1"/>
              </w:rPr>
              <w:t>其它</w:t>
            </w:r>
          </w:p>
        </w:tc>
      </w:tr>
      <w:tr w:rsidR="009B5317" w:rsidRPr="008238AF" w14:paraId="04589E60" w14:textId="77777777" w:rsidTr="00F32297">
        <w:trPr>
          <w:trHeight w:val="20"/>
        </w:trPr>
        <w:tc>
          <w:tcPr>
            <w:tcW w:w="713" w:type="pct"/>
            <w:shd w:val="clear" w:color="auto" w:fill="auto"/>
            <w:tcMar>
              <w:top w:w="15" w:type="dxa"/>
              <w:left w:w="108" w:type="dxa"/>
              <w:bottom w:w="0" w:type="dxa"/>
              <w:right w:w="108" w:type="dxa"/>
            </w:tcMar>
            <w:vAlign w:val="center"/>
            <w:hideMark/>
          </w:tcPr>
          <w:p w14:paraId="6515EAD2" w14:textId="77777777" w:rsidR="009B5317" w:rsidRPr="008238AF" w:rsidRDefault="009B5317" w:rsidP="00F32297">
            <w:pPr>
              <w:pStyle w:val="biao"/>
              <w:rPr>
                <w:color w:val="000000" w:themeColor="text1"/>
              </w:rPr>
            </w:pPr>
            <w:r w:rsidRPr="008238AF">
              <w:rPr>
                <w:rFonts w:hint="eastAsia"/>
                <w:color w:val="000000" w:themeColor="text1"/>
              </w:rPr>
              <w:t>CISC（复杂）</w:t>
            </w:r>
          </w:p>
        </w:tc>
        <w:tc>
          <w:tcPr>
            <w:tcW w:w="1877" w:type="pct"/>
            <w:shd w:val="clear" w:color="auto" w:fill="auto"/>
            <w:tcMar>
              <w:top w:w="15" w:type="dxa"/>
              <w:left w:w="108" w:type="dxa"/>
              <w:bottom w:w="0" w:type="dxa"/>
              <w:right w:w="108" w:type="dxa"/>
            </w:tcMar>
            <w:vAlign w:val="center"/>
            <w:hideMark/>
          </w:tcPr>
          <w:p w14:paraId="14DE5A93" w14:textId="77777777" w:rsidR="009B5317" w:rsidRPr="008238AF" w:rsidRDefault="009B5317" w:rsidP="00F32297">
            <w:pPr>
              <w:pStyle w:val="biao"/>
              <w:rPr>
                <w:color w:val="000000" w:themeColor="text1"/>
              </w:rPr>
            </w:pPr>
            <w:r w:rsidRPr="008238AF">
              <w:rPr>
                <w:rFonts w:hint="eastAsia"/>
                <w:color w:val="000000" w:themeColor="text1"/>
              </w:rPr>
              <w:t>数量多，使用频率差别大，可变长格式</w:t>
            </w:r>
          </w:p>
        </w:tc>
        <w:tc>
          <w:tcPr>
            <w:tcW w:w="486" w:type="pct"/>
            <w:shd w:val="clear" w:color="auto" w:fill="auto"/>
            <w:tcMar>
              <w:top w:w="15" w:type="dxa"/>
              <w:left w:w="108" w:type="dxa"/>
              <w:bottom w:w="0" w:type="dxa"/>
              <w:right w:w="108" w:type="dxa"/>
            </w:tcMar>
            <w:vAlign w:val="center"/>
            <w:hideMark/>
          </w:tcPr>
          <w:p w14:paraId="31457C8A" w14:textId="77777777" w:rsidR="009B5317" w:rsidRPr="008238AF" w:rsidRDefault="009B5317" w:rsidP="00F32297">
            <w:pPr>
              <w:pStyle w:val="biao"/>
              <w:rPr>
                <w:color w:val="000000" w:themeColor="text1"/>
              </w:rPr>
            </w:pPr>
            <w:r w:rsidRPr="008238AF">
              <w:rPr>
                <w:rFonts w:hint="eastAsia"/>
                <w:color w:val="000000" w:themeColor="text1"/>
              </w:rPr>
              <w:t>支持多种</w:t>
            </w:r>
          </w:p>
        </w:tc>
        <w:tc>
          <w:tcPr>
            <w:tcW w:w="1123" w:type="pct"/>
            <w:shd w:val="clear" w:color="auto" w:fill="auto"/>
            <w:tcMar>
              <w:top w:w="15" w:type="dxa"/>
              <w:left w:w="108" w:type="dxa"/>
              <w:bottom w:w="0" w:type="dxa"/>
              <w:right w:w="108" w:type="dxa"/>
            </w:tcMar>
            <w:vAlign w:val="center"/>
            <w:hideMark/>
          </w:tcPr>
          <w:p w14:paraId="51C78A61" w14:textId="77777777" w:rsidR="009B5317" w:rsidRPr="008238AF" w:rsidRDefault="009B5317" w:rsidP="00F32297">
            <w:pPr>
              <w:pStyle w:val="biao"/>
              <w:rPr>
                <w:color w:val="000000" w:themeColor="text1"/>
              </w:rPr>
            </w:pPr>
            <w:r w:rsidRPr="008238AF">
              <w:rPr>
                <w:rFonts w:hint="eastAsia"/>
                <w:color w:val="000000" w:themeColor="text1"/>
              </w:rPr>
              <w:t>微程序控制技术（微码）</w:t>
            </w:r>
          </w:p>
        </w:tc>
        <w:tc>
          <w:tcPr>
            <w:tcW w:w="800" w:type="pct"/>
            <w:shd w:val="clear" w:color="auto" w:fill="auto"/>
            <w:tcMar>
              <w:top w:w="15" w:type="dxa"/>
              <w:left w:w="108" w:type="dxa"/>
              <w:bottom w:w="0" w:type="dxa"/>
              <w:right w:w="108" w:type="dxa"/>
            </w:tcMar>
            <w:vAlign w:val="center"/>
            <w:hideMark/>
          </w:tcPr>
          <w:p w14:paraId="6F1499AE" w14:textId="77777777" w:rsidR="009B5317" w:rsidRPr="008238AF" w:rsidRDefault="009B5317" w:rsidP="00F32297">
            <w:pPr>
              <w:pStyle w:val="biao"/>
              <w:rPr>
                <w:color w:val="000000" w:themeColor="text1"/>
              </w:rPr>
            </w:pPr>
            <w:r w:rsidRPr="008238AF">
              <w:rPr>
                <w:rFonts w:hint="eastAsia"/>
                <w:color w:val="000000" w:themeColor="text1"/>
              </w:rPr>
              <w:t>研制周期长</w:t>
            </w:r>
          </w:p>
        </w:tc>
      </w:tr>
      <w:tr w:rsidR="009B5317" w:rsidRPr="008238AF" w14:paraId="73ED48CE" w14:textId="77777777" w:rsidTr="00F32297">
        <w:trPr>
          <w:trHeight w:val="20"/>
        </w:trPr>
        <w:tc>
          <w:tcPr>
            <w:tcW w:w="713" w:type="pct"/>
            <w:shd w:val="clear" w:color="auto" w:fill="auto"/>
            <w:tcMar>
              <w:top w:w="15" w:type="dxa"/>
              <w:left w:w="108" w:type="dxa"/>
              <w:bottom w:w="0" w:type="dxa"/>
              <w:right w:w="108" w:type="dxa"/>
            </w:tcMar>
            <w:vAlign w:val="center"/>
            <w:hideMark/>
          </w:tcPr>
          <w:p w14:paraId="56C08D95" w14:textId="77777777" w:rsidR="009B5317" w:rsidRPr="008238AF" w:rsidRDefault="009B5317" w:rsidP="00F32297">
            <w:pPr>
              <w:pStyle w:val="biao"/>
              <w:rPr>
                <w:color w:val="000000" w:themeColor="text1"/>
              </w:rPr>
            </w:pPr>
            <w:r w:rsidRPr="008238AF">
              <w:rPr>
                <w:rFonts w:hint="eastAsia"/>
                <w:color w:val="000000" w:themeColor="text1"/>
              </w:rPr>
              <w:t>RISC（精简）</w:t>
            </w:r>
          </w:p>
        </w:tc>
        <w:tc>
          <w:tcPr>
            <w:tcW w:w="1877" w:type="pct"/>
            <w:shd w:val="clear" w:color="auto" w:fill="auto"/>
            <w:tcMar>
              <w:top w:w="15" w:type="dxa"/>
              <w:left w:w="108" w:type="dxa"/>
              <w:bottom w:w="0" w:type="dxa"/>
              <w:right w:w="108" w:type="dxa"/>
            </w:tcMar>
            <w:vAlign w:val="center"/>
            <w:hideMark/>
          </w:tcPr>
          <w:p w14:paraId="34047CA0" w14:textId="77777777" w:rsidR="009B5317" w:rsidRPr="008238AF" w:rsidRDefault="009B5317" w:rsidP="00F32297">
            <w:pPr>
              <w:pStyle w:val="biao"/>
              <w:rPr>
                <w:color w:val="000000" w:themeColor="text1"/>
              </w:rPr>
            </w:pPr>
            <w:r w:rsidRPr="008238AF">
              <w:rPr>
                <w:rFonts w:hint="eastAsia"/>
                <w:color w:val="000000" w:themeColor="text1"/>
              </w:rPr>
              <w:t>数量少，使用频率接近，定长格式，大部分为单周期指令，操作寄存器，只有Load/Store操作内存</w:t>
            </w:r>
          </w:p>
        </w:tc>
        <w:tc>
          <w:tcPr>
            <w:tcW w:w="486" w:type="pct"/>
            <w:shd w:val="clear" w:color="auto" w:fill="auto"/>
            <w:tcMar>
              <w:top w:w="15" w:type="dxa"/>
              <w:left w:w="108" w:type="dxa"/>
              <w:bottom w:w="0" w:type="dxa"/>
              <w:right w:w="108" w:type="dxa"/>
            </w:tcMar>
            <w:vAlign w:val="center"/>
            <w:hideMark/>
          </w:tcPr>
          <w:p w14:paraId="2B2DC464" w14:textId="77777777" w:rsidR="009B5317" w:rsidRPr="008238AF" w:rsidRDefault="009B5317" w:rsidP="00F32297">
            <w:pPr>
              <w:pStyle w:val="biao"/>
              <w:rPr>
                <w:color w:val="000000" w:themeColor="text1"/>
              </w:rPr>
            </w:pPr>
            <w:r w:rsidRPr="008238AF">
              <w:rPr>
                <w:rFonts w:hint="eastAsia"/>
                <w:color w:val="000000" w:themeColor="text1"/>
              </w:rPr>
              <w:t>支持方式少</w:t>
            </w:r>
          </w:p>
        </w:tc>
        <w:tc>
          <w:tcPr>
            <w:tcW w:w="1123" w:type="pct"/>
            <w:shd w:val="clear" w:color="auto" w:fill="auto"/>
            <w:tcMar>
              <w:top w:w="15" w:type="dxa"/>
              <w:left w:w="108" w:type="dxa"/>
              <w:bottom w:w="0" w:type="dxa"/>
              <w:right w:w="108" w:type="dxa"/>
            </w:tcMar>
            <w:vAlign w:val="center"/>
            <w:hideMark/>
          </w:tcPr>
          <w:p w14:paraId="15D407FF" w14:textId="77777777" w:rsidR="009B5317" w:rsidRPr="008238AF" w:rsidRDefault="009B5317" w:rsidP="00F32297">
            <w:pPr>
              <w:pStyle w:val="biao"/>
              <w:rPr>
                <w:color w:val="000000" w:themeColor="text1"/>
              </w:rPr>
            </w:pPr>
            <w:r w:rsidRPr="008238AF">
              <w:rPr>
                <w:rFonts w:hint="eastAsia"/>
                <w:color w:val="000000" w:themeColor="text1"/>
              </w:rPr>
              <w:t>增加了通用寄存器；硬布线逻辑控制为主；适合采用流水线</w:t>
            </w:r>
          </w:p>
        </w:tc>
        <w:tc>
          <w:tcPr>
            <w:tcW w:w="800" w:type="pct"/>
            <w:shd w:val="clear" w:color="auto" w:fill="auto"/>
            <w:tcMar>
              <w:top w:w="15" w:type="dxa"/>
              <w:left w:w="108" w:type="dxa"/>
              <w:bottom w:w="0" w:type="dxa"/>
              <w:right w:w="108" w:type="dxa"/>
            </w:tcMar>
            <w:vAlign w:val="center"/>
            <w:hideMark/>
          </w:tcPr>
          <w:p w14:paraId="0243890C" w14:textId="77777777" w:rsidR="009B5317" w:rsidRPr="008238AF" w:rsidRDefault="009B5317" w:rsidP="00F32297">
            <w:pPr>
              <w:pStyle w:val="biao"/>
              <w:rPr>
                <w:color w:val="000000" w:themeColor="text1"/>
              </w:rPr>
            </w:pPr>
            <w:r w:rsidRPr="008238AF">
              <w:rPr>
                <w:rFonts w:hint="eastAsia"/>
                <w:color w:val="000000" w:themeColor="text1"/>
              </w:rPr>
              <w:t>优化编译，有效支持高级语言</w:t>
            </w:r>
          </w:p>
        </w:tc>
      </w:tr>
    </w:tbl>
    <w:p w14:paraId="710EF08F" w14:textId="77777777" w:rsidR="009B5317" w:rsidRPr="008238AF" w:rsidRDefault="009B5317" w:rsidP="009B5317">
      <w:pPr>
        <w:ind w:firstLine="420"/>
        <w:rPr>
          <w:color w:val="000000" w:themeColor="text1"/>
        </w:rPr>
      </w:pPr>
    </w:p>
    <w:p w14:paraId="652F9A1A" w14:textId="77777777" w:rsidR="009B5317" w:rsidRPr="008238AF" w:rsidRDefault="009B5317" w:rsidP="009B5317">
      <w:pPr>
        <w:pStyle w:val="3"/>
        <w:ind w:firstLine="422"/>
        <w:rPr>
          <w:color w:val="000000" w:themeColor="text1"/>
        </w:rPr>
      </w:pPr>
      <w:bookmarkStart w:id="76" w:name="_Toc105689354"/>
      <w:r w:rsidRPr="008238AF">
        <w:rPr>
          <w:rFonts w:hint="eastAsia"/>
          <w:color w:val="000000" w:themeColor="text1"/>
        </w:rPr>
        <w:t>2.</w:t>
      </w:r>
      <w:r w:rsidRPr="008238AF">
        <w:rPr>
          <w:color w:val="000000" w:themeColor="text1"/>
        </w:rPr>
        <w:t xml:space="preserve">3 </w:t>
      </w:r>
      <w:r w:rsidRPr="008238AF">
        <w:rPr>
          <w:rFonts w:hint="eastAsia"/>
          <w:color w:val="000000" w:themeColor="text1"/>
        </w:rPr>
        <w:t>存储系统（</w:t>
      </w:r>
      <w:r w:rsidRPr="008238AF">
        <w:rPr>
          <w:rFonts w:ascii="Segoe UI Symbol" w:hAnsi="Segoe UI Symbol" w:cs="Segoe UI Symbol"/>
          <w:color w:val="000000" w:themeColor="text1"/>
        </w:rPr>
        <w:t>⭐⭐⭐⭐</w:t>
      </w:r>
      <w:r w:rsidRPr="008238AF">
        <w:rPr>
          <w:rFonts w:hint="eastAsia"/>
          <w:color w:val="000000" w:themeColor="text1"/>
        </w:rPr>
        <w:t>）</w:t>
      </w:r>
      <w:bookmarkEnd w:id="76"/>
    </w:p>
    <w:p w14:paraId="6E37D6E5"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3</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分级存储体系</w:t>
      </w:r>
      <w:r w:rsidRPr="008238AF">
        <w:rPr>
          <w:color w:val="000000" w:themeColor="text1"/>
        </w:rPr>
        <w:t>概念</w:t>
      </w:r>
    </w:p>
    <w:p w14:paraId="6F3C0E44"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3D9A9474" wp14:editId="6E3DE980">
            <wp:extent cx="4320000" cy="2288545"/>
            <wp:effectExtent l="0" t="0" r="444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20000" cy="2288545"/>
                    </a:xfrm>
                    <a:prstGeom prst="rect">
                      <a:avLst/>
                    </a:prstGeom>
                  </pic:spPr>
                </pic:pic>
              </a:graphicData>
            </a:graphic>
          </wp:inline>
        </w:drawing>
      </w:r>
    </w:p>
    <w:p w14:paraId="6DFC494D" w14:textId="77777777" w:rsidR="009B5317" w:rsidRPr="008238AF" w:rsidRDefault="009B5317" w:rsidP="009B5317">
      <w:pPr>
        <w:ind w:firstLine="420"/>
        <w:rPr>
          <w:color w:val="000000" w:themeColor="text1"/>
        </w:rPr>
      </w:pPr>
      <w:r w:rsidRPr="008238AF">
        <w:rPr>
          <w:rFonts w:hint="eastAsia"/>
          <w:color w:val="000000" w:themeColor="text1"/>
        </w:rPr>
        <w:t>（1）关于多级存储体系的分布；</w:t>
      </w:r>
    </w:p>
    <w:p w14:paraId="0294FFE5" w14:textId="77777777" w:rsidR="009B5317" w:rsidRPr="008238AF" w:rsidRDefault="009B5317" w:rsidP="009B5317">
      <w:pPr>
        <w:ind w:firstLine="420"/>
        <w:rPr>
          <w:color w:val="000000" w:themeColor="text1"/>
        </w:rPr>
      </w:pPr>
      <w:r w:rsidRPr="008238AF">
        <w:rPr>
          <w:rFonts w:hint="eastAsia"/>
          <w:color w:val="000000" w:themeColor="text1"/>
        </w:rPr>
        <w:t>（2）关于多级存储体系不同层次的大小、速度、成本等对比；</w:t>
      </w:r>
    </w:p>
    <w:p w14:paraId="29299D7B" w14:textId="77777777" w:rsidR="009B5317" w:rsidRPr="008238AF" w:rsidRDefault="009B5317" w:rsidP="009B5317">
      <w:pPr>
        <w:ind w:firstLine="420"/>
        <w:rPr>
          <w:color w:val="000000" w:themeColor="text1"/>
        </w:rPr>
      </w:pPr>
      <w:r w:rsidRPr="008238AF">
        <w:rPr>
          <w:rFonts w:hint="eastAsia"/>
          <w:color w:val="000000" w:themeColor="text1"/>
        </w:rPr>
        <w:t>（3）关于多级存储体系的理论支持体系（局部性原理）。</w:t>
      </w:r>
    </w:p>
    <w:p w14:paraId="3C8B2E62" w14:textId="77777777" w:rsidR="009B5317" w:rsidRPr="008238AF" w:rsidRDefault="009B5317" w:rsidP="009B5317">
      <w:pPr>
        <w:ind w:firstLine="420"/>
        <w:rPr>
          <w:color w:val="000000" w:themeColor="text1"/>
        </w:rPr>
      </w:pPr>
      <w:r w:rsidRPr="008238AF">
        <w:rPr>
          <w:rFonts w:hint="eastAsia"/>
          <w:color w:val="000000" w:themeColor="text1"/>
        </w:rPr>
        <w:t>时间局部性：指程序中的某条指令一旦执行，不久以后该指令可能再次执行，典型原因是由于程序中存在着大量的循环操作。</w:t>
      </w:r>
    </w:p>
    <w:p w14:paraId="427F4702" w14:textId="77777777" w:rsidR="009B5317" w:rsidRPr="008238AF" w:rsidRDefault="009B5317" w:rsidP="009B5317">
      <w:pPr>
        <w:ind w:firstLine="420"/>
        <w:rPr>
          <w:color w:val="000000" w:themeColor="text1"/>
        </w:rPr>
      </w:pPr>
      <w:r w:rsidRPr="008238AF">
        <w:rPr>
          <w:rFonts w:hint="eastAsia"/>
          <w:color w:val="000000" w:themeColor="text1"/>
        </w:rPr>
        <w:t>空间局部性：指一旦程序访问了某个存储单元，不久以后，其附近的存储单元也将被访问，即程序在一段时间内所访问的地址可能集中在一定的范围内，其典型情况是程序顺序执行。</w:t>
      </w:r>
    </w:p>
    <w:p w14:paraId="27D3F6AA" w14:textId="77777777" w:rsidR="009B5317" w:rsidRPr="008238AF" w:rsidRDefault="009B5317" w:rsidP="009B5317">
      <w:pPr>
        <w:ind w:firstLine="420"/>
        <w:rPr>
          <w:color w:val="000000" w:themeColor="text1"/>
        </w:rPr>
      </w:pPr>
      <w:r w:rsidRPr="008238AF">
        <w:rPr>
          <w:rFonts w:hint="eastAsia"/>
          <w:color w:val="000000" w:themeColor="text1"/>
        </w:rPr>
        <w:t>工作集理论：工作集是进程运行时被频繁访问的页面集合。</w:t>
      </w:r>
    </w:p>
    <w:p w14:paraId="09AA908F"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3</w:t>
      </w:r>
      <w:r w:rsidRPr="008238AF">
        <w:rPr>
          <w:rFonts w:hint="eastAsia"/>
          <w:color w:val="000000" w:themeColor="text1"/>
        </w:rPr>
        <w:t>.</w:t>
      </w:r>
      <w:r w:rsidRPr="008238AF">
        <w:rPr>
          <w:color w:val="000000" w:themeColor="text1"/>
        </w:rPr>
        <w:t xml:space="preserve">2 </w:t>
      </w:r>
      <w:r w:rsidRPr="008238AF">
        <w:rPr>
          <w:rFonts w:hint="eastAsia"/>
          <w:color w:val="000000" w:themeColor="text1"/>
        </w:rPr>
        <w:t>Cache</w:t>
      </w:r>
    </w:p>
    <w:p w14:paraId="6F786549" w14:textId="77777777" w:rsidR="009B5317" w:rsidRPr="008238AF" w:rsidRDefault="009B5317" w:rsidP="009B5317">
      <w:pPr>
        <w:ind w:firstLine="420"/>
        <w:rPr>
          <w:color w:val="000000" w:themeColor="text1"/>
        </w:rPr>
      </w:pPr>
      <w:r w:rsidRPr="008238AF">
        <w:rPr>
          <w:rFonts w:hint="eastAsia"/>
          <w:color w:val="000000" w:themeColor="text1"/>
        </w:rPr>
        <w:t>（1）Cache的相关概念（理论依据（局部性原理），大小、速度、成本等对比）</w:t>
      </w:r>
    </w:p>
    <w:p w14:paraId="78D28938" w14:textId="77777777" w:rsidR="009B5317" w:rsidRPr="008238AF" w:rsidRDefault="009B5317" w:rsidP="009B5317">
      <w:pPr>
        <w:ind w:firstLine="420"/>
        <w:rPr>
          <w:color w:val="000000" w:themeColor="text1"/>
        </w:rPr>
      </w:pPr>
      <w:r w:rsidRPr="008238AF">
        <w:rPr>
          <w:rFonts w:hint="eastAsia"/>
          <w:color w:val="000000" w:themeColor="text1"/>
        </w:rPr>
        <w:t xml:space="preserve">Cache的功能:提高CPU数据输入输出的速率，突破冯·诺依曼瓶颈，即CPU与存储系统间数据传送带宽限制。 </w:t>
      </w:r>
    </w:p>
    <w:p w14:paraId="3FE7122B" w14:textId="77777777" w:rsidR="009B5317" w:rsidRPr="008238AF" w:rsidRDefault="009B5317" w:rsidP="009B5317">
      <w:pPr>
        <w:ind w:firstLine="420"/>
        <w:rPr>
          <w:color w:val="000000" w:themeColor="text1"/>
        </w:rPr>
      </w:pPr>
      <w:r w:rsidRPr="008238AF">
        <w:rPr>
          <w:rFonts w:hint="eastAsia"/>
          <w:color w:val="000000" w:themeColor="text1"/>
        </w:rPr>
        <w:t>在计算机的存储系统体系中，Cache是（除寄存器以外）访问速度最快的层次。</w:t>
      </w:r>
    </w:p>
    <w:p w14:paraId="1EB0D9F5" w14:textId="77777777" w:rsidR="009B5317" w:rsidRPr="008238AF" w:rsidRDefault="009B5317" w:rsidP="009B5317">
      <w:pPr>
        <w:ind w:firstLine="420"/>
        <w:rPr>
          <w:color w:val="000000" w:themeColor="text1"/>
        </w:rPr>
      </w:pPr>
      <w:r w:rsidRPr="008238AF">
        <w:rPr>
          <w:rFonts w:hint="eastAsia"/>
          <w:color w:val="000000" w:themeColor="text1"/>
        </w:rPr>
        <w:t>使用Cache改善系统性能的依据是程序的局部性原理。</w:t>
      </w:r>
    </w:p>
    <w:p w14:paraId="01A659C9" w14:textId="77777777" w:rsidR="009B5317" w:rsidRPr="008238AF" w:rsidRDefault="009B5317" w:rsidP="009B5317">
      <w:pPr>
        <w:ind w:firstLine="420"/>
        <w:rPr>
          <w:color w:val="000000" w:themeColor="text1"/>
        </w:rPr>
      </w:pPr>
      <w:r w:rsidRPr="008238AF">
        <w:rPr>
          <w:rFonts w:hint="eastAsia"/>
          <w:color w:val="000000" w:themeColor="text1"/>
        </w:rPr>
        <w:t>如果以h代表对Cache的访问命中率，t1表示Cache的周期时间，t2表示主存储器周期时间，以读操作为例，使用“Cache+主存储器”的系统的平均周期为t3，则：</w:t>
      </w:r>
      <w:r w:rsidRPr="008238AF">
        <w:rPr>
          <w:color w:val="000000" w:themeColor="text1"/>
        </w:rPr>
        <w:t>t3 = h×t1+(1-h)×t2</w:t>
      </w:r>
    </w:p>
    <w:p w14:paraId="65CF15F6" w14:textId="77777777" w:rsidR="009B5317" w:rsidRPr="008238AF" w:rsidRDefault="009B5317" w:rsidP="009B5317">
      <w:pPr>
        <w:ind w:firstLine="420"/>
        <w:rPr>
          <w:color w:val="000000" w:themeColor="text1"/>
        </w:rPr>
      </w:pPr>
      <w:r w:rsidRPr="008238AF">
        <w:rPr>
          <w:rFonts w:hint="eastAsia"/>
          <w:color w:val="000000" w:themeColor="text1"/>
        </w:rPr>
        <w:t>其中，（1-h）又称为失效率（未命中率）。</w:t>
      </w:r>
    </w:p>
    <w:p w14:paraId="548A6312" w14:textId="77777777" w:rsidR="009B5317" w:rsidRPr="008238AF" w:rsidRDefault="009B5317" w:rsidP="009B5317">
      <w:pPr>
        <w:ind w:firstLine="420"/>
        <w:rPr>
          <w:color w:val="000000" w:themeColor="text1"/>
        </w:rPr>
      </w:pPr>
      <w:r w:rsidRPr="008238AF">
        <w:rPr>
          <w:rFonts w:hint="eastAsia"/>
          <w:color w:val="000000" w:themeColor="text1"/>
        </w:rPr>
        <w:t>（2）Cache映射方式</w:t>
      </w:r>
    </w:p>
    <w:p w14:paraId="5C0793A3" w14:textId="77777777" w:rsidR="009B5317" w:rsidRPr="008238AF" w:rsidRDefault="009B5317" w:rsidP="009B5317">
      <w:pPr>
        <w:ind w:firstLine="420"/>
        <w:rPr>
          <w:color w:val="000000" w:themeColor="text1"/>
        </w:rPr>
      </w:pPr>
      <w:r w:rsidRPr="008238AF">
        <w:rPr>
          <w:rFonts w:hint="eastAsia"/>
          <w:bCs/>
          <w:color w:val="000000" w:themeColor="text1"/>
        </w:rPr>
        <w:t>直接相联映像</w:t>
      </w:r>
      <w:r w:rsidRPr="008238AF">
        <w:rPr>
          <w:rFonts w:hint="eastAsia"/>
          <w:color w:val="000000" w:themeColor="text1"/>
        </w:rPr>
        <w:t>：硬件电路较简单，但冲突率很高。</w:t>
      </w:r>
    </w:p>
    <w:p w14:paraId="29B7B5D9" w14:textId="77777777" w:rsidR="009B5317" w:rsidRPr="008238AF" w:rsidRDefault="009B5317" w:rsidP="009B5317">
      <w:pPr>
        <w:ind w:firstLine="420"/>
        <w:rPr>
          <w:color w:val="000000" w:themeColor="text1"/>
        </w:rPr>
      </w:pPr>
      <w:r w:rsidRPr="008238AF">
        <w:rPr>
          <w:rFonts w:hint="eastAsia"/>
          <w:bCs/>
          <w:color w:val="000000" w:themeColor="text1"/>
        </w:rPr>
        <w:t>全相联映像</w:t>
      </w:r>
      <w:r w:rsidRPr="008238AF">
        <w:rPr>
          <w:rFonts w:hint="eastAsia"/>
          <w:color w:val="000000" w:themeColor="text1"/>
        </w:rPr>
        <w:t>：电路难于设计和实现，只适用于小容量的cache，冲突率较低。</w:t>
      </w:r>
    </w:p>
    <w:p w14:paraId="07C81350" w14:textId="77777777" w:rsidR="009B5317" w:rsidRPr="008238AF" w:rsidRDefault="009B5317" w:rsidP="009B5317">
      <w:pPr>
        <w:ind w:firstLine="420"/>
        <w:rPr>
          <w:color w:val="000000" w:themeColor="text1"/>
        </w:rPr>
      </w:pPr>
      <w:r w:rsidRPr="008238AF">
        <w:rPr>
          <w:rFonts w:hint="eastAsia"/>
          <w:bCs/>
          <w:color w:val="000000" w:themeColor="text1"/>
        </w:rPr>
        <w:t>组相联映像</w:t>
      </w:r>
      <w:r w:rsidRPr="008238AF">
        <w:rPr>
          <w:rFonts w:hint="eastAsia"/>
          <w:color w:val="000000" w:themeColor="text1"/>
        </w:rPr>
        <w:t>：直接相联与全相联的折中。</w:t>
      </w:r>
    </w:p>
    <w:p w14:paraId="2199907F" w14:textId="77777777" w:rsidR="009B5317" w:rsidRPr="008238AF" w:rsidRDefault="009B5317" w:rsidP="009B5317">
      <w:pPr>
        <w:ind w:firstLine="420"/>
        <w:rPr>
          <w:color w:val="000000" w:themeColor="text1"/>
        </w:rPr>
      </w:pPr>
      <w:r w:rsidRPr="008238AF">
        <w:rPr>
          <w:rFonts w:hint="eastAsia"/>
          <w:color w:val="000000" w:themeColor="text1"/>
        </w:rPr>
        <w:t>（3）Cache页面淘汰算法</w:t>
      </w:r>
    </w:p>
    <w:p w14:paraId="1B4926F7" w14:textId="77777777" w:rsidR="009B5317" w:rsidRPr="008238AF" w:rsidRDefault="009B5317" w:rsidP="009B5317">
      <w:pPr>
        <w:ind w:firstLine="420"/>
        <w:rPr>
          <w:color w:val="000000" w:themeColor="text1"/>
        </w:rPr>
      </w:pPr>
      <w:r w:rsidRPr="008238AF">
        <w:rPr>
          <w:rFonts w:hint="eastAsia"/>
          <w:color w:val="000000" w:themeColor="text1"/>
        </w:rPr>
        <w:t>随机算法</w:t>
      </w:r>
    </w:p>
    <w:p w14:paraId="60688880" w14:textId="77777777" w:rsidR="009B5317" w:rsidRPr="008238AF" w:rsidRDefault="009B5317" w:rsidP="009B5317">
      <w:pPr>
        <w:ind w:firstLine="420"/>
        <w:rPr>
          <w:color w:val="000000" w:themeColor="text1"/>
        </w:rPr>
      </w:pPr>
      <w:r w:rsidRPr="008238AF">
        <w:rPr>
          <w:rFonts w:hint="eastAsia"/>
          <w:color w:val="000000" w:themeColor="text1"/>
        </w:rPr>
        <w:t>先进先出算法（FIFO）</w:t>
      </w:r>
    </w:p>
    <w:p w14:paraId="25498E3D" w14:textId="77777777" w:rsidR="009B5317" w:rsidRPr="008238AF" w:rsidRDefault="009B5317" w:rsidP="009B5317">
      <w:pPr>
        <w:ind w:firstLine="420"/>
        <w:rPr>
          <w:color w:val="000000" w:themeColor="text1"/>
        </w:rPr>
      </w:pPr>
      <w:r w:rsidRPr="008238AF">
        <w:rPr>
          <w:rFonts w:hint="eastAsia"/>
          <w:color w:val="000000" w:themeColor="text1"/>
        </w:rPr>
        <w:t>近期最少使用算法（LRU）--</w:t>
      </w:r>
      <w:r w:rsidRPr="008238AF">
        <w:rPr>
          <w:color w:val="000000" w:themeColor="text1"/>
        </w:rPr>
        <w:tab/>
      </w:r>
      <w:r w:rsidRPr="008238AF">
        <w:rPr>
          <w:rFonts w:hint="eastAsia"/>
          <w:color w:val="000000" w:themeColor="text1"/>
        </w:rPr>
        <w:t>计数器统计使用次数</w:t>
      </w:r>
    </w:p>
    <w:p w14:paraId="11E277AE" w14:textId="77777777" w:rsidR="009B5317" w:rsidRPr="008238AF" w:rsidRDefault="009B5317" w:rsidP="009B5317">
      <w:pPr>
        <w:ind w:firstLine="420"/>
        <w:rPr>
          <w:color w:val="000000" w:themeColor="text1"/>
        </w:rPr>
      </w:pPr>
      <w:r w:rsidRPr="008238AF">
        <w:rPr>
          <w:rFonts w:hint="eastAsia"/>
          <w:color w:val="000000" w:themeColor="text1"/>
        </w:rPr>
        <w:t>（4）Cache的读写过程</w:t>
      </w:r>
    </w:p>
    <w:p w14:paraId="3816068F" w14:textId="77777777" w:rsidR="009B5317" w:rsidRPr="008238AF" w:rsidRDefault="009B5317" w:rsidP="009B5317">
      <w:pPr>
        <w:ind w:firstLine="420"/>
        <w:rPr>
          <w:color w:val="000000" w:themeColor="text1"/>
        </w:rPr>
      </w:pPr>
      <w:r w:rsidRPr="008238AF">
        <w:rPr>
          <w:rFonts w:hint="eastAsia"/>
          <w:color w:val="000000" w:themeColor="text1"/>
        </w:rPr>
        <w:t>写直达：同时写Cache与内存</w:t>
      </w:r>
    </w:p>
    <w:p w14:paraId="40066634" w14:textId="77777777" w:rsidR="009B5317" w:rsidRPr="008238AF" w:rsidRDefault="009B5317" w:rsidP="009B5317">
      <w:pPr>
        <w:ind w:firstLine="420"/>
        <w:rPr>
          <w:color w:val="000000" w:themeColor="text1"/>
        </w:rPr>
      </w:pPr>
      <w:r w:rsidRPr="008238AF">
        <w:rPr>
          <w:rFonts w:hint="eastAsia"/>
          <w:color w:val="000000" w:themeColor="text1"/>
        </w:rPr>
        <w:t>写回：只写Cache，淘汰页面时，写回内存</w:t>
      </w:r>
    </w:p>
    <w:p w14:paraId="508BB2F4" w14:textId="77777777" w:rsidR="009B5317" w:rsidRPr="008238AF" w:rsidRDefault="009B5317" w:rsidP="009B5317">
      <w:pPr>
        <w:ind w:firstLine="420"/>
        <w:rPr>
          <w:color w:val="000000" w:themeColor="text1"/>
        </w:rPr>
      </w:pPr>
      <w:r w:rsidRPr="008238AF">
        <w:rPr>
          <w:rFonts w:hint="eastAsia"/>
          <w:color w:val="000000" w:themeColor="text1"/>
        </w:rPr>
        <w:t>标记法：只写入内存，并将标志位清0，若用到此数据，需要再次调取</w:t>
      </w:r>
    </w:p>
    <w:p w14:paraId="1A5D2138"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3</w:t>
      </w:r>
      <w:r w:rsidRPr="008238AF">
        <w:rPr>
          <w:rFonts w:hint="eastAsia"/>
          <w:color w:val="000000" w:themeColor="text1"/>
        </w:rPr>
        <w:t xml:space="preserve">.3 </w:t>
      </w:r>
      <w:r w:rsidRPr="008238AF">
        <w:rPr>
          <w:rFonts w:hint="eastAsia"/>
          <w:color w:val="000000" w:themeColor="text1"/>
        </w:rPr>
        <w:t>主存</w:t>
      </w:r>
      <w:r w:rsidRPr="008238AF">
        <w:rPr>
          <w:rFonts w:hint="eastAsia"/>
          <w:color w:val="000000" w:themeColor="text1"/>
        </w:rPr>
        <w:t>/</w:t>
      </w:r>
      <w:r w:rsidRPr="008238AF">
        <w:rPr>
          <w:rFonts w:hint="eastAsia"/>
          <w:color w:val="000000" w:themeColor="text1"/>
        </w:rPr>
        <w:t>内存</w:t>
      </w:r>
    </w:p>
    <w:p w14:paraId="01D02E60" w14:textId="77777777" w:rsidR="009B5317" w:rsidRPr="008238AF" w:rsidRDefault="009B5317" w:rsidP="009B5317">
      <w:pPr>
        <w:ind w:firstLine="420"/>
        <w:rPr>
          <w:color w:val="000000" w:themeColor="text1"/>
        </w:rPr>
      </w:pPr>
      <w:r w:rsidRPr="008238AF">
        <w:rPr>
          <w:rFonts w:hint="eastAsia"/>
          <w:color w:val="000000" w:themeColor="text1"/>
        </w:rPr>
        <w:t>（1）分类</w:t>
      </w:r>
    </w:p>
    <w:p w14:paraId="2A8FC1DD" w14:textId="77777777" w:rsidR="009B5317" w:rsidRPr="008238AF" w:rsidRDefault="009B5317" w:rsidP="009B5317">
      <w:pPr>
        <w:ind w:firstLine="420"/>
        <w:rPr>
          <w:color w:val="000000" w:themeColor="text1"/>
        </w:rPr>
      </w:pPr>
      <w:r w:rsidRPr="008238AF">
        <w:rPr>
          <w:rFonts w:hint="eastAsia"/>
          <w:color w:val="000000" w:themeColor="text1"/>
        </w:rPr>
        <w:t>相联存储器：按内容存取，如Cache。</w:t>
      </w:r>
    </w:p>
    <w:p w14:paraId="680CFC79" w14:textId="77777777" w:rsidR="009B5317" w:rsidRPr="008238AF" w:rsidRDefault="009B5317" w:rsidP="009B5317">
      <w:pPr>
        <w:ind w:firstLine="420"/>
        <w:rPr>
          <w:color w:val="000000" w:themeColor="text1"/>
        </w:rPr>
      </w:pPr>
      <w:r w:rsidRPr="008238AF">
        <w:rPr>
          <w:rFonts w:hint="eastAsia"/>
          <w:color w:val="000000" w:themeColor="text1"/>
        </w:rPr>
        <w:t>随机存取存储器</w:t>
      </w:r>
    </w:p>
    <w:p w14:paraId="553E9FD9" w14:textId="77777777" w:rsidR="009B5317" w:rsidRPr="008238AF" w:rsidRDefault="009B5317" w:rsidP="009B5317">
      <w:pPr>
        <w:ind w:firstLine="420"/>
        <w:rPr>
          <w:color w:val="000000" w:themeColor="text1"/>
        </w:rPr>
      </w:pPr>
      <w:r w:rsidRPr="008238AF">
        <w:rPr>
          <w:rFonts w:hint="eastAsia"/>
          <w:color w:val="000000" w:themeColor="text1"/>
        </w:rPr>
        <w:t>DRAM（Dynamic RAM，动态RAM）-SDRAM</w:t>
      </w:r>
    </w:p>
    <w:p w14:paraId="5E872544" w14:textId="77777777" w:rsidR="009B5317" w:rsidRPr="008238AF" w:rsidRDefault="009B5317" w:rsidP="009B5317">
      <w:pPr>
        <w:ind w:firstLine="420"/>
        <w:rPr>
          <w:color w:val="000000" w:themeColor="text1"/>
        </w:rPr>
      </w:pPr>
      <w:r w:rsidRPr="008238AF">
        <w:rPr>
          <w:rFonts w:hint="eastAsia"/>
          <w:color w:val="000000" w:themeColor="text1"/>
        </w:rPr>
        <w:t>SRAM（Static RAM，静态）</w:t>
      </w:r>
    </w:p>
    <w:p w14:paraId="01AD8EF4" w14:textId="77777777" w:rsidR="009B5317" w:rsidRPr="008238AF" w:rsidRDefault="009B5317" w:rsidP="009B5317">
      <w:pPr>
        <w:ind w:firstLine="420"/>
        <w:rPr>
          <w:color w:val="000000" w:themeColor="text1"/>
        </w:rPr>
      </w:pPr>
      <w:r w:rsidRPr="008238AF">
        <w:rPr>
          <w:rFonts w:hint="eastAsia"/>
          <w:color w:val="000000" w:themeColor="text1"/>
        </w:rPr>
        <w:t>只读存储器</w:t>
      </w:r>
    </w:p>
    <w:p w14:paraId="7A51D3AB" w14:textId="77777777" w:rsidR="009B5317" w:rsidRPr="008238AF" w:rsidRDefault="009B5317" w:rsidP="009B5317">
      <w:pPr>
        <w:ind w:firstLine="420"/>
        <w:rPr>
          <w:color w:val="000000" w:themeColor="text1"/>
        </w:rPr>
      </w:pPr>
      <w:r w:rsidRPr="008238AF">
        <w:rPr>
          <w:rFonts w:hint="eastAsia"/>
          <w:color w:val="000000" w:themeColor="text1"/>
        </w:rPr>
        <w:t>MROM（Mask ROM，掩模式ROM）</w:t>
      </w:r>
    </w:p>
    <w:p w14:paraId="30324DB2" w14:textId="77777777" w:rsidR="009B5317" w:rsidRPr="008238AF" w:rsidRDefault="009B5317" w:rsidP="009B5317">
      <w:pPr>
        <w:ind w:firstLine="420"/>
        <w:rPr>
          <w:color w:val="000000" w:themeColor="text1"/>
        </w:rPr>
      </w:pPr>
      <w:r w:rsidRPr="008238AF">
        <w:rPr>
          <w:rFonts w:hint="eastAsia"/>
          <w:color w:val="000000" w:themeColor="text1"/>
        </w:rPr>
        <w:t>PROM（Programmable ROM，一次可编程 ROM）</w:t>
      </w:r>
    </w:p>
    <w:p w14:paraId="14DB78EA" w14:textId="77777777" w:rsidR="009B5317" w:rsidRPr="008238AF" w:rsidRDefault="009B5317" w:rsidP="009B5317">
      <w:pPr>
        <w:ind w:firstLine="420"/>
        <w:rPr>
          <w:color w:val="000000" w:themeColor="text1"/>
        </w:rPr>
      </w:pPr>
      <w:r w:rsidRPr="008238AF">
        <w:rPr>
          <w:rFonts w:hint="eastAsia"/>
          <w:color w:val="000000" w:themeColor="text1"/>
        </w:rPr>
        <w:t>EPROM（Erasable PROM，可擦除的 PROM）</w:t>
      </w:r>
    </w:p>
    <w:p w14:paraId="42BA54EA" w14:textId="77777777" w:rsidR="009B5317" w:rsidRPr="008238AF" w:rsidRDefault="009B5317" w:rsidP="009B5317">
      <w:pPr>
        <w:ind w:firstLine="420"/>
        <w:rPr>
          <w:color w:val="000000" w:themeColor="text1"/>
        </w:rPr>
      </w:pPr>
      <w:r w:rsidRPr="008238AF">
        <w:rPr>
          <w:rFonts w:hint="eastAsia"/>
          <w:color w:val="000000" w:themeColor="text1"/>
        </w:rPr>
        <w:t>闪速存储器（flash memory，闪存）</w:t>
      </w:r>
    </w:p>
    <w:p w14:paraId="01587FC9" w14:textId="77777777" w:rsidR="009B5317" w:rsidRPr="008238AF" w:rsidRDefault="009B5317" w:rsidP="009B5317">
      <w:pPr>
        <w:ind w:firstLine="420"/>
        <w:rPr>
          <w:color w:val="000000" w:themeColor="text1"/>
        </w:rPr>
      </w:pPr>
      <w:r w:rsidRPr="008238AF">
        <w:rPr>
          <w:rFonts w:hint="eastAsia"/>
          <w:color w:val="000000" w:themeColor="text1"/>
        </w:rPr>
        <w:t>（2）计算</w:t>
      </w:r>
    </w:p>
    <w:p w14:paraId="3B2AEF47" w14:textId="77777777" w:rsidR="009B5317" w:rsidRPr="008238AF" w:rsidRDefault="009B5317" w:rsidP="009B5317">
      <w:pPr>
        <w:ind w:firstLine="420"/>
        <w:rPr>
          <w:color w:val="000000" w:themeColor="text1"/>
        </w:rPr>
      </w:pPr>
      <w:r w:rsidRPr="008238AF">
        <w:rPr>
          <w:rFonts w:hint="eastAsia"/>
          <w:bCs/>
          <w:color w:val="000000" w:themeColor="text1"/>
        </w:rPr>
        <w:t>内存单元数计算</w:t>
      </w:r>
      <w:r w:rsidRPr="008238AF">
        <w:rPr>
          <w:rFonts w:hint="eastAsia"/>
          <w:color w:val="000000" w:themeColor="text1"/>
        </w:rPr>
        <w:t>：最大地址+1-最小地址</w:t>
      </w:r>
    </w:p>
    <w:p w14:paraId="792A458A" w14:textId="77777777" w:rsidR="009B5317" w:rsidRPr="008238AF" w:rsidRDefault="009B5317" w:rsidP="009B5317">
      <w:pPr>
        <w:ind w:firstLine="420"/>
        <w:rPr>
          <w:color w:val="000000" w:themeColor="text1"/>
        </w:rPr>
      </w:pPr>
      <w:r w:rsidRPr="008238AF">
        <w:rPr>
          <w:rFonts w:hint="eastAsia"/>
          <w:bCs/>
          <w:color w:val="000000" w:themeColor="text1"/>
        </w:rPr>
        <w:t>内存总容量</w:t>
      </w:r>
      <w:r w:rsidRPr="008238AF">
        <w:rPr>
          <w:rFonts w:hint="eastAsia"/>
          <w:color w:val="000000" w:themeColor="text1"/>
        </w:rPr>
        <w:t>：按字节编址，内存单元数*8bit；按字编址，内存单元数*机器字长。</w:t>
      </w:r>
    </w:p>
    <w:p w14:paraId="65BAC720" w14:textId="77777777" w:rsidR="009B5317" w:rsidRPr="008238AF" w:rsidRDefault="009B5317" w:rsidP="009B5317">
      <w:pPr>
        <w:ind w:firstLine="420"/>
        <w:rPr>
          <w:color w:val="000000" w:themeColor="text1"/>
        </w:rPr>
      </w:pPr>
      <w:r w:rsidRPr="008238AF">
        <w:rPr>
          <w:rFonts w:hint="eastAsia"/>
          <w:color w:val="000000" w:themeColor="text1"/>
        </w:rPr>
        <w:t>已知芯片单位容量，求所用芯片的片数，总容量/单位容量；</w:t>
      </w:r>
    </w:p>
    <w:p w14:paraId="49760A8A" w14:textId="77777777" w:rsidR="009B5317" w:rsidRPr="008238AF" w:rsidRDefault="009B5317" w:rsidP="009B5317">
      <w:pPr>
        <w:ind w:firstLine="420"/>
        <w:rPr>
          <w:color w:val="000000" w:themeColor="text1"/>
        </w:rPr>
      </w:pPr>
      <w:r w:rsidRPr="008238AF">
        <w:rPr>
          <w:rFonts w:hint="eastAsia"/>
          <w:color w:val="000000" w:themeColor="text1"/>
        </w:rPr>
        <w:t>已知所用芯片的片数，求取芯片单位容量，总容量/芯片片数。</w:t>
      </w:r>
    </w:p>
    <w:p w14:paraId="507F29E5" w14:textId="77777777" w:rsidR="009B5317" w:rsidRPr="008238AF" w:rsidRDefault="009B5317" w:rsidP="00C8704D">
      <w:pPr>
        <w:pStyle w:val="4"/>
        <w:rPr>
          <w:color w:val="000000" w:themeColor="text1"/>
        </w:rPr>
      </w:pPr>
      <w:r w:rsidRPr="008238AF">
        <w:rPr>
          <w:color w:val="000000" w:themeColor="text1"/>
        </w:rPr>
        <w:t>2.3.</w:t>
      </w:r>
      <w:r w:rsidRPr="008238AF">
        <w:rPr>
          <w:rFonts w:hint="eastAsia"/>
          <w:color w:val="000000" w:themeColor="text1"/>
        </w:rPr>
        <w:t xml:space="preserve">4 </w:t>
      </w:r>
      <w:r w:rsidRPr="008238AF">
        <w:rPr>
          <w:rFonts w:hint="eastAsia"/>
          <w:color w:val="000000" w:themeColor="text1"/>
        </w:rPr>
        <w:t>磁盘结构与参数</w:t>
      </w:r>
      <w:r w:rsidRPr="008238AF">
        <w:rPr>
          <w:color w:val="000000" w:themeColor="text1"/>
        </w:rPr>
        <w:tab/>
      </w:r>
    </w:p>
    <w:p w14:paraId="39772742" w14:textId="77777777" w:rsidR="009B5317" w:rsidRPr="008238AF" w:rsidRDefault="009B5317" w:rsidP="009B5317">
      <w:pPr>
        <w:ind w:firstLine="420"/>
        <w:rPr>
          <w:color w:val="000000" w:themeColor="text1"/>
        </w:rPr>
      </w:pPr>
      <w:r w:rsidRPr="008238AF">
        <w:rPr>
          <w:rFonts w:hint="eastAsia"/>
          <w:color w:val="000000" w:themeColor="text1"/>
        </w:rPr>
        <w:t>（1）</w:t>
      </w:r>
      <w:r w:rsidRPr="008238AF">
        <w:rPr>
          <w:rFonts w:hint="eastAsia"/>
          <w:bCs/>
          <w:color w:val="000000" w:themeColor="text1"/>
        </w:rPr>
        <w:t>存取时间=寻道时间+等待时间</w:t>
      </w:r>
      <w:r w:rsidRPr="008238AF">
        <w:rPr>
          <w:rFonts w:hint="eastAsia"/>
          <w:color w:val="000000" w:themeColor="text1"/>
        </w:rPr>
        <w:t>，寻道时间是指磁头移动到磁道所需的时间；等待时间为等待读写的扇区转到磁头下方所用的时间。有时还需要加上数据的传输时间。</w:t>
      </w:r>
    </w:p>
    <w:p w14:paraId="2B29EC7D" w14:textId="77777777" w:rsidR="009B5317" w:rsidRPr="008238AF" w:rsidRDefault="009B5317" w:rsidP="009B5317">
      <w:pPr>
        <w:ind w:firstLine="420"/>
        <w:rPr>
          <w:color w:val="000000" w:themeColor="text1"/>
        </w:rPr>
      </w:pPr>
      <w:r w:rsidRPr="008238AF">
        <w:rPr>
          <w:rFonts w:hint="eastAsia"/>
          <w:color w:val="000000" w:themeColor="text1"/>
        </w:rPr>
        <w:t>（2）在处理过程中，如果有关于</w:t>
      </w:r>
      <w:r w:rsidRPr="008238AF">
        <w:rPr>
          <w:rFonts w:hint="eastAsia"/>
          <w:bCs/>
          <w:color w:val="000000" w:themeColor="text1"/>
        </w:rPr>
        <w:t>缓冲区的使用</w:t>
      </w:r>
      <w:r w:rsidRPr="008238AF">
        <w:rPr>
          <w:rFonts w:hint="eastAsia"/>
          <w:color w:val="000000" w:themeColor="text1"/>
        </w:rPr>
        <w:t>，需要了解对于单缓冲区每次只能被一个进程使用，即向缓冲区传输数据的时候不能从缓冲区读取数据，反之亦然。</w:t>
      </w:r>
    </w:p>
    <w:p w14:paraId="02624544" w14:textId="77777777" w:rsidR="009B5317" w:rsidRPr="008238AF" w:rsidRDefault="009B5317" w:rsidP="009B5317">
      <w:pPr>
        <w:ind w:firstLine="420"/>
        <w:rPr>
          <w:color w:val="000000" w:themeColor="text1"/>
        </w:rPr>
      </w:pPr>
      <w:r w:rsidRPr="008238AF">
        <w:rPr>
          <w:rFonts w:hint="eastAsia"/>
          <w:color w:val="000000" w:themeColor="text1"/>
        </w:rPr>
        <w:t>（3）对于</w:t>
      </w:r>
      <w:r w:rsidRPr="008238AF">
        <w:rPr>
          <w:rFonts w:hint="eastAsia"/>
          <w:bCs/>
          <w:color w:val="000000" w:themeColor="text1"/>
        </w:rPr>
        <w:t>磁盘存储的优化</w:t>
      </w:r>
      <w:r w:rsidRPr="008238AF">
        <w:rPr>
          <w:rFonts w:hint="eastAsia"/>
          <w:color w:val="000000" w:themeColor="text1"/>
        </w:rPr>
        <w:t>，是因为磁头保持转动的状态，当读取数据传输或处理时，磁头会移动到超前的位置，需要继续旋转才能回到逻辑下一磁盘块，优化存储就是调整磁盘块的位置，让逻辑下一磁盘块放到磁头将要开始读取该逻辑块的位置。</w:t>
      </w:r>
    </w:p>
    <w:p w14:paraId="0F07EA9E" w14:textId="77777777" w:rsidR="009B5317" w:rsidRPr="008238AF" w:rsidRDefault="009B5317" w:rsidP="009B5317">
      <w:pPr>
        <w:ind w:firstLine="420"/>
        <w:rPr>
          <w:color w:val="000000" w:themeColor="text1"/>
        </w:rPr>
      </w:pPr>
      <w:r w:rsidRPr="008238AF">
        <w:rPr>
          <w:rFonts w:hint="eastAsia"/>
          <w:color w:val="000000" w:themeColor="text1"/>
        </w:rPr>
        <w:t>（4）磁盘移臂调度算法：</w:t>
      </w:r>
    </w:p>
    <w:p w14:paraId="3DC0699F" w14:textId="77777777" w:rsidR="009B5317" w:rsidRPr="008238AF" w:rsidRDefault="009B5317" w:rsidP="009B5317">
      <w:pPr>
        <w:ind w:firstLine="420"/>
        <w:rPr>
          <w:color w:val="000000" w:themeColor="text1"/>
        </w:rPr>
      </w:pPr>
      <w:r w:rsidRPr="008238AF">
        <w:rPr>
          <w:rFonts w:hint="eastAsia"/>
          <w:color w:val="000000" w:themeColor="text1"/>
        </w:rPr>
        <w:t>先来先服务FCFS（谁先申请先服务谁）；</w:t>
      </w:r>
    </w:p>
    <w:p w14:paraId="19A0C86A" w14:textId="77777777" w:rsidR="009B5317" w:rsidRPr="008238AF" w:rsidRDefault="009B5317" w:rsidP="009B5317">
      <w:pPr>
        <w:ind w:firstLine="420"/>
        <w:rPr>
          <w:color w:val="000000" w:themeColor="text1"/>
        </w:rPr>
      </w:pPr>
      <w:r w:rsidRPr="008238AF">
        <w:rPr>
          <w:rFonts w:hint="eastAsia"/>
          <w:color w:val="000000" w:themeColor="text1"/>
        </w:rPr>
        <w:t>最短寻道时间优先SSTF（申请时判断与磁头当前位置的距离，谁短先服务谁）；</w:t>
      </w:r>
    </w:p>
    <w:p w14:paraId="48354135" w14:textId="77777777" w:rsidR="009B5317" w:rsidRPr="008238AF" w:rsidRDefault="009B5317" w:rsidP="009B5317">
      <w:pPr>
        <w:ind w:firstLine="420"/>
        <w:rPr>
          <w:color w:val="000000" w:themeColor="text1"/>
        </w:rPr>
      </w:pPr>
      <w:r w:rsidRPr="008238AF">
        <w:rPr>
          <w:rFonts w:hint="eastAsia"/>
          <w:color w:val="000000" w:themeColor="text1"/>
        </w:rPr>
        <w:t>扫描算法SCAN（电梯算法，双向扫描）；</w:t>
      </w:r>
    </w:p>
    <w:p w14:paraId="3E1358A8" w14:textId="77777777" w:rsidR="009B5317" w:rsidRPr="008238AF" w:rsidRDefault="009B5317" w:rsidP="009B5317">
      <w:pPr>
        <w:ind w:firstLine="420"/>
        <w:rPr>
          <w:color w:val="000000" w:themeColor="text1"/>
        </w:rPr>
      </w:pPr>
      <w:r w:rsidRPr="008238AF">
        <w:rPr>
          <w:rFonts w:hint="eastAsia"/>
          <w:color w:val="000000" w:themeColor="text1"/>
        </w:rPr>
        <w:t>循环扫描CSCAN（单向扫描）。</w:t>
      </w:r>
    </w:p>
    <w:p w14:paraId="073D0D09" w14:textId="77777777" w:rsidR="009B5317" w:rsidRPr="008238AF" w:rsidDel="001D1AAE" w:rsidRDefault="009B5317" w:rsidP="00C46733">
      <w:pPr>
        <w:ind w:firstLineChars="0" w:firstLine="0"/>
        <w:rPr>
          <w:del w:id="77" w:author="yjg" w:date="2022-06-09T11:18:00Z"/>
          <w:color w:val="000000" w:themeColor="text1"/>
        </w:rPr>
      </w:pPr>
    </w:p>
    <w:p w14:paraId="4C29CA3E" w14:textId="77777777" w:rsidR="009B5317" w:rsidRPr="008238AF" w:rsidRDefault="009B5317" w:rsidP="009B5317">
      <w:pPr>
        <w:pStyle w:val="3"/>
        <w:ind w:firstLine="422"/>
        <w:rPr>
          <w:color w:val="000000" w:themeColor="text1"/>
        </w:rPr>
      </w:pPr>
      <w:bookmarkStart w:id="78" w:name="_Toc105689355"/>
      <w:r w:rsidRPr="008238AF">
        <w:rPr>
          <w:rFonts w:hint="eastAsia"/>
          <w:color w:val="000000" w:themeColor="text1"/>
        </w:rPr>
        <w:t>2.</w:t>
      </w:r>
      <w:r w:rsidR="00C46733">
        <w:rPr>
          <w:color w:val="000000" w:themeColor="text1"/>
        </w:rPr>
        <w:t>4</w:t>
      </w:r>
      <w:r w:rsidRPr="008238AF">
        <w:rPr>
          <w:color w:val="000000" w:themeColor="text1"/>
        </w:rPr>
        <w:t xml:space="preserve"> </w:t>
      </w:r>
      <w:r w:rsidRPr="008238AF">
        <w:rPr>
          <w:rFonts w:hint="eastAsia"/>
          <w:color w:val="000000" w:themeColor="text1"/>
        </w:rPr>
        <w:t>流水线（</w:t>
      </w:r>
      <w:r w:rsidRPr="008238AF">
        <w:rPr>
          <w:rFonts w:ascii="Segoe UI Symbol" w:hAnsi="Segoe UI Symbol" w:cs="Segoe UI Symbol"/>
          <w:color w:val="000000" w:themeColor="text1"/>
        </w:rPr>
        <w:t>⭐⭐</w:t>
      </w:r>
      <w:r w:rsidRPr="008238AF">
        <w:rPr>
          <w:rFonts w:hint="eastAsia"/>
          <w:color w:val="000000" w:themeColor="text1"/>
        </w:rPr>
        <w:t>）</w:t>
      </w:r>
      <w:bookmarkEnd w:id="78"/>
    </w:p>
    <w:p w14:paraId="7A407A4C" w14:textId="77777777" w:rsidR="009B5317" w:rsidRPr="008238AF" w:rsidRDefault="009B5317" w:rsidP="009B5317">
      <w:pPr>
        <w:ind w:firstLine="420"/>
        <w:rPr>
          <w:color w:val="000000" w:themeColor="text1"/>
        </w:rPr>
      </w:pPr>
      <w:r w:rsidRPr="008238AF">
        <w:rPr>
          <w:rFonts w:hint="eastAsia"/>
          <w:color w:val="000000" w:themeColor="text1"/>
        </w:rPr>
        <w:t>（1）流水线 – 概念</w:t>
      </w:r>
    </w:p>
    <w:p w14:paraId="16A0A448" w14:textId="77777777" w:rsidR="009B5317" w:rsidRPr="008238AF" w:rsidRDefault="009B5317" w:rsidP="009B5317">
      <w:pPr>
        <w:ind w:firstLine="420"/>
        <w:rPr>
          <w:color w:val="000000" w:themeColor="text1"/>
        </w:rPr>
      </w:pPr>
      <w:r w:rsidRPr="008238AF">
        <w:rPr>
          <w:rFonts w:hint="eastAsia"/>
          <w:color w:val="000000" w:themeColor="text1"/>
        </w:rPr>
        <w:t>流水线是指在程序执行时多条指令重叠进行操作的一种准并行处理实现技术。各种部件同时处理是针对不同指令而言的，它们可同时为多条指令的不同部分进行工作，以提高各部件的利用率和指令的平均执行速度。</w:t>
      </w:r>
    </w:p>
    <w:p w14:paraId="2BCB1C93" w14:textId="77777777" w:rsidR="009B5317" w:rsidRPr="008238AF" w:rsidRDefault="009B5317" w:rsidP="009B5317">
      <w:pPr>
        <w:ind w:firstLine="420"/>
        <w:rPr>
          <w:color w:val="000000" w:themeColor="text1"/>
        </w:rPr>
      </w:pPr>
      <w:r w:rsidRPr="008238AF">
        <w:rPr>
          <w:rFonts w:hint="eastAsia"/>
          <w:color w:val="000000" w:themeColor="text1"/>
        </w:rPr>
        <w:t>（2）相关参数计算</w:t>
      </w:r>
    </w:p>
    <w:p w14:paraId="2A13F2A5" w14:textId="77777777" w:rsidR="009B5317" w:rsidRPr="008238AF" w:rsidRDefault="009B5317" w:rsidP="009B5317">
      <w:pPr>
        <w:ind w:firstLine="420"/>
        <w:rPr>
          <w:color w:val="000000" w:themeColor="text1"/>
        </w:rPr>
      </w:pPr>
      <w:r w:rsidRPr="008238AF">
        <w:rPr>
          <w:rFonts w:hint="eastAsia"/>
          <w:color w:val="000000" w:themeColor="text1"/>
        </w:rPr>
        <w:t>（流水线执行时间计算、流水线吞吐率、流水线加速比、流水线效率）</w:t>
      </w:r>
    </w:p>
    <w:p w14:paraId="5A50631B" w14:textId="77777777" w:rsidR="009B5317" w:rsidRPr="008238AF" w:rsidRDefault="009B5317" w:rsidP="009B5317">
      <w:pPr>
        <w:ind w:firstLine="420"/>
        <w:rPr>
          <w:color w:val="000000" w:themeColor="text1"/>
        </w:rPr>
      </w:pPr>
      <w:r w:rsidRPr="008238AF">
        <w:rPr>
          <w:rFonts w:hint="eastAsia"/>
          <w:color w:val="000000" w:themeColor="text1"/>
        </w:rPr>
        <w:t>流水线建立时间：1条指令执行时间。</w:t>
      </w:r>
    </w:p>
    <w:p w14:paraId="58F6E15E" w14:textId="77777777" w:rsidR="009B5317" w:rsidRPr="008238AF" w:rsidRDefault="009B5317" w:rsidP="009B5317">
      <w:pPr>
        <w:ind w:firstLine="420"/>
        <w:rPr>
          <w:color w:val="000000" w:themeColor="text1"/>
        </w:rPr>
      </w:pPr>
      <w:r w:rsidRPr="008238AF">
        <w:rPr>
          <w:rFonts w:hint="eastAsia"/>
          <w:color w:val="000000" w:themeColor="text1"/>
        </w:rPr>
        <w:t>流水线周期：执行时间最长的一段</w:t>
      </w:r>
    </w:p>
    <w:p w14:paraId="1230B5D5" w14:textId="77777777" w:rsidR="009B5317" w:rsidRPr="008238AF" w:rsidRDefault="009B5317" w:rsidP="009B5317">
      <w:pPr>
        <w:ind w:firstLine="420"/>
        <w:rPr>
          <w:color w:val="000000" w:themeColor="text1"/>
        </w:rPr>
      </w:pPr>
      <w:r w:rsidRPr="008238AF">
        <w:rPr>
          <w:rFonts w:hint="eastAsia"/>
          <w:color w:val="000000" w:themeColor="text1"/>
        </w:rPr>
        <w:t>流水线执行时间（理论公式）：</w:t>
      </w:r>
      <w:r w:rsidRPr="008238AF">
        <w:rPr>
          <w:color w:val="000000" w:themeColor="text1"/>
        </w:rPr>
        <w:t>(t1+t2+..+tk)+(n-1)*</w:t>
      </w:r>
      <w:r w:rsidRPr="008238AF">
        <w:rPr>
          <w:rFonts w:ascii="MS Gothic" w:hAnsi="MS Gothic" w:cs="MS Gothic"/>
          <w:color w:val="000000" w:themeColor="text1"/>
        </w:rPr>
        <w:t>∆</w:t>
      </w:r>
      <w:r w:rsidRPr="008238AF">
        <w:rPr>
          <w:color w:val="000000" w:themeColor="text1"/>
        </w:rPr>
        <w:t>t</w:t>
      </w:r>
    </w:p>
    <w:p w14:paraId="71BC6852" w14:textId="77777777" w:rsidR="009B5317" w:rsidRPr="008238AF" w:rsidRDefault="009B5317" w:rsidP="009B5317">
      <w:pPr>
        <w:ind w:firstLine="420"/>
        <w:rPr>
          <w:color w:val="000000" w:themeColor="text1"/>
        </w:rPr>
      </w:pPr>
      <w:r w:rsidRPr="008238AF">
        <w:rPr>
          <w:rFonts w:hint="eastAsia"/>
          <w:color w:val="000000" w:themeColor="text1"/>
        </w:rPr>
        <w:t>流水线执行时间（实践公式）：</w:t>
      </w:r>
      <w:r w:rsidRPr="008238AF">
        <w:rPr>
          <w:color w:val="000000" w:themeColor="text1"/>
        </w:rPr>
        <w:t>k*</w:t>
      </w:r>
      <w:r w:rsidRPr="008238AF">
        <w:rPr>
          <w:rFonts w:ascii="MS Gothic" w:hAnsi="MS Gothic" w:cs="MS Gothic"/>
          <w:color w:val="000000" w:themeColor="text1"/>
        </w:rPr>
        <w:t>∆</w:t>
      </w:r>
      <w:r w:rsidRPr="008238AF">
        <w:rPr>
          <w:color w:val="000000" w:themeColor="text1"/>
        </w:rPr>
        <w:t>t +(n-1)*</w:t>
      </w:r>
      <w:r w:rsidRPr="008238AF">
        <w:rPr>
          <w:rFonts w:ascii="MS Gothic" w:hAnsi="MS Gothic" w:cs="MS Gothic"/>
          <w:color w:val="000000" w:themeColor="text1"/>
        </w:rPr>
        <w:t>∆</w:t>
      </w:r>
      <w:r w:rsidRPr="008238AF">
        <w:rPr>
          <w:color w:val="000000" w:themeColor="text1"/>
        </w:rPr>
        <w:t>t</w:t>
      </w:r>
    </w:p>
    <w:p w14:paraId="63FAF79D" w14:textId="77777777" w:rsidR="009B5317" w:rsidRPr="008238AF" w:rsidRDefault="009B5317" w:rsidP="009B5317">
      <w:pPr>
        <w:ind w:firstLine="420"/>
        <w:rPr>
          <w:color w:val="000000" w:themeColor="text1"/>
        </w:rPr>
      </w:pPr>
      <w:r w:rsidRPr="008238AF">
        <w:rPr>
          <w:rFonts w:hint="eastAsia"/>
          <w:color w:val="000000" w:themeColor="text1"/>
        </w:rPr>
        <w:t>流水线吞吐率：</w:t>
      </w:r>
    </w:p>
    <w:p w14:paraId="2DFA3C8B" w14:textId="77777777" w:rsidR="009B5317" w:rsidRPr="008238AF" w:rsidRDefault="009B5317" w:rsidP="009B5317">
      <w:pPr>
        <w:pStyle w:val="biao"/>
        <w:spacing w:line="240" w:lineRule="atLeast"/>
        <w:rPr>
          <w:color w:val="000000" w:themeColor="text1"/>
        </w:rPr>
      </w:pPr>
      <w:r w:rsidRPr="008238AF">
        <w:rPr>
          <w:color w:val="000000" w:themeColor="text1"/>
        </w:rPr>
        <w:t xml:space="preserve"> </w:t>
      </w:r>
      <w:r w:rsidRPr="008238AF">
        <w:rPr>
          <w:color w:val="000000" w:themeColor="text1"/>
        </w:rPr>
        <w:tab/>
      </w:r>
      <w:r w:rsidRPr="008238AF">
        <w:rPr>
          <w:color w:val="000000" w:themeColor="text1"/>
        </w:rPr>
        <w:tab/>
      </w:r>
      <w:r w:rsidRPr="008238AF">
        <w:rPr>
          <w:noProof/>
          <w:color w:val="000000" w:themeColor="text1"/>
        </w:rPr>
        <w:drawing>
          <wp:inline distT="0" distB="0" distL="0" distR="0" wp14:anchorId="5833B8A7" wp14:editId="533FC0E6">
            <wp:extent cx="1593850" cy="456484"/>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35608" cy="468444"/>
                    </a:xfrm>
                    <a:prstGeom prst="rect">
                      <a:avLst/>
                    </a:prstGeom>
                    <a:noFill/>
                  </pic:spPr>
                </pic:pic>
              </a:graphicData>
            </a:graphic>
          </wp:inline>
        </w:drawing>
      </w:r>
    </w:p>
    <w:p w14:paraId="73F179A8" w14:textId="77777777" w:rsidR="009B5317" w:rsidRPr="008238AF" w:rsidRDefault="009B5317" w:rsidP="009B5317">
      <w:pPr>
        <w:ind w:firstLine="420"/>
        <w:rPr>
          <w:color w:val="000000" w:themeColor="text1"/>
        </w:rPr>
      </w:pPr>
      <w:r w:rsidRPr="008238AF">
        <w:rPr>
          <w:rFonts w:hint="eastAsia"/>
          <w:color w:val="000000" w:themeColor="text1"/>
        </w:rPr>
        <w:t>流水线最大吞吐率（即流水线周期的倒数）</w:t>
      </w:r>
    </w:p>
    <w:p w14:paraId="11D52815" w14:textId="77777777" w:rsidR="009B5317" w:rsidRPr="008238AF" w:rsidRDefault="009B5317" w:rsidP="009B5317">
      <w:pPr>
        <w:pStyle w:val="biao"/>
        <w:rPr>
          <w:color w:val="000000" w:themeColor="text1"/>
        </w:rPr>
      </w:pPr>
      <w:r w:rsidRPr="008238AF">
        <w:rPr>
          <w:color w:val="000000" w:themeColor="text1"/>
        </w:rPr>
        <w:t xml:space="preserve"> </w:t>
      </w:r>
      <w:r w:rsidRPr="008238AF">
        <w:rPr>
          <w:color w:val="000000" w:themeColor="text1"/>
        </w:rPr>
        <w:tab/>
      </w:r>
      <w:r w:rsidRPr="008238AF">
        <w:rPr>
          <w:noProof/>
          <w:color w:val="000000" w:themeColor="text1"/>
        </w:rPr>
        <w:drawing>
          <wp:inline distT="0" distB="0" distL="0" distR="0" wp14:anchorId="4FD8166A" wp14:editId="2FE0B8B3">
            <wp:extent cx="2189038" cy="400050"/>
            <wp:effectExtent l="0" t="0" r="190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95236" cy="401183"/>
                    </a:xfrm>
                    <a:prstGeom prst="rect">
                      <a:avLst/>
                    </a:prstGeom>
                    <a:noFill/>
                  </pic:spPr>
                </pic:pic>
              </a:graphicData>
            </a:graphic>
          </wp:inline>
        </w:drawing>
      </w:r>
    </w:p>
    <w:p w14:paraId="396F5F75" w14:textId="77777777" w:rsidR="009B5317" w:rsidRPr="008238AF" w:rsidRDefault="009B5317" w:rsidP="009B5317">
      <w:pPr>
        <w:ind w:firstLine="420"/>
        <w:rPr>
          <w:color w:val="000000" w:themeColor="text1"/>
        </w:rPr>
      </w:pPr>
      <w:r w:rsidRPr="008238AF">
        <w:rPr>
          <w:rFonts w:hint="eastAsia"/>
          <w:color w:val="000000" w:themeColor="text1"/>
        </w:rPr>
        <w:t>流水线加速比：</w:t>
      </w:r>
    </w:p>
    <w:p w14:paraId="00ADDD54" w14:textId="77777777" w:rsidR="009B5317" w:rsidRPr="008238AF" w:rsidRDefault="009B5317" w:rsidP="009B5317">
      <w:pPr>
        <w:pStyle w:val="biao"/>
        <w:rPr>
          <w:color w:val="000000" w:themeColor="text1"/>
        </w:rPr>
      </w:pPr>
      <w:r w:rsidRPr="008238AF">
        <w:rPr>
          <w:color w:val="000000" w:themeColor="text1"/>
        </w:rPr>
        <w:t xml:space="preserve"> </w:t>
      </w:r>
      <w:r w:rsidRPr="008238AF">
        <w:rPr>
          <w:noProof/>
          <w:color w:val="000000" w:themeColor="text1"/>
        </w:rPr>
        <w:drawing>
          <wp:inline distT="0" distB="0" distL="0" distR="0" wp14:anchorId="5B1A7CD9" wp14:editId="22347829">
            <wp:extent cx="1847850" cy="384466"/>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79571" cy="391066"/>
                    </a:xfrm>
                    <a:prstGeom prst="rect">
                      <a:avLst/>
                    </a:prstGeom>
                    <a:noFill/>
                  </pic:spPr>
                </pic:pic>
              </a:graphicData>
            </a:graphic>
          </wp:inline>
        </w:drawing>
      </w:r>
    </w:p>
    <w:p w14:paraId="2910A07B" w14:textId="77777777" w:rsidR="009B5317" w:rsidRPr="008238AF" w:rsidRDefault="009B5317" w:rsidP="009B5317">
      <w:pPr>
        <w:pStyle w:val="3"/>
        <w:ind w:firstLine="422"/>
        <w:rPr>
          <w:color w:val="000000" w:themeColor="text1"/>
        </w:rPr>
      </w:pPr>
      <w:bookmarkStart w:id="79" w:name="_Toc105689356"/>
      <w:r w:rsidRPr="008238AF">
        <w:rPr>
          <w:rFonts w:hint="eastAsia"/>
          <w:color w:val="000000" w:themeColor="text1"/>
        </w:rPr>
        <w:t>2.</w:t>
      </w:r>
      <w:r w:rsidR="00C46733">
        <w:rPr>
          <w:color w:val="000000" w:themeColor="text1"/>
        </w:rPr>
        <w:t>5</w:t>
      </w:r>
      <w:r w:rsidRPr="008238AF">
        <w:rPr>
          <w:rFonts w:hint="eastAsia"/>
          <w:color w:val="000000" w:themeColor="text1"/>
        </w:rPr>
        <w:t>校验码（</w:t>
      </w:r>
      <w:r w:rsidRPr="008238AF">
        <w:rPr>
          <w:rFonts w:ascii="Segoe UI Symbol" w:hAnsi="Segoe UI Symbol" w:cs="Segoe UI Symbol"/>
          <w:color w:val="000000" w:themeColor="text1"/>
        </w:rPr>
        <w:t>⭐</w:t>
      </w:r>
      <w:r w:rsidRPr="008238AF">
        <w:rPr>
          <w:rFonts w:hint="eastAsia"/>
          <w:color w:val="000000" w:themeColor="text1"/>
        </w:rPr>
        <w:t>）</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212"/>
        <w:gridCol w:w="1641"/>
        <w:gridCol w:w="1782"/>
        <w:gridCol w:w="986"/>
        <w:gridCol w:w="682"/>
        <w:gridCol w:w="1993"/>
      </w:tblGrid>
      <w:tr w:rsidR="009B5317" w:rsidRPr="008238AF" w14:paraId="2E834FB0" w14:textId="77777777" w:rsidTr="00F32297">
        <w:trPr>
          <w:trHeight w:val="170"/>
        </w:trPr>
        <w:tc>
          <w:tcPr>
            <w:tcW w:w="731" w:type="pct"/>
            <w:shd w:val="clear" w:color="auto" w:fill="auto"/>
            <w:tcMar>
              <w:top w:w="72" w:type="dxa"/>
              <w:left w:w="144" w:type="dxa"/>
              <w:bottom w:w="72" w:type="dxa"/>
              <w:right w:w="144" w:type="dxa"/>
            </w:tcMar>
            <w:vAlign w:val="center"/>
            <w:hideMark/>
          </w:tcPr>
          <w:p w14:paraId="7DE954AA" w14:textId="77777777" w:rsidR="009B5317" w:rsidRPr="008238AF" w:rsidRDefault="009B5317" w:rsidP="00F32297">
            <w:pPr>
              <w:pStyle w:val="biao"/>
              <w:rPr>
                <w:color w:val="000000" w:themeColor="text1"/>
              </w:rPr>
            </w:pPr>
          </w:p>
        </w:tc>
        <w:tc>
          <w:tcPr>
            <w:tcW w:w="989" w:type="pct"/>
            <w:shd w:val="clear" w:color="auto" w:fill="auto"/>
            <w:tcMar>
              <w:top w:w="72" w:type="dxa"/>
              <w:left w:w="144" w:type="dxa"/>
              <w:bottom w:w="72" w:type="dxa"/>
              <w:right w:w="144" w:type="dxa"/>
            </w:tcMar>
            <w:vAlign w:val="center"/>
            <w:hideMark/>
          </w:tcPr>
          <w:p w14:paraId="7B61FC1F" w14:textId="77777777" w:rsidR="009B5317" w:rsidRPr="008238AF" w:rsidRDefault="009B5317" w:rsidP="00F32297">
            <w:pPr>
              <w:pStyle w:val="biao"/>
              <w:rPr>
                <w:color w:val="000000" w:themeColor="text1"/>
              </w:rPr>
            </w:pPr>
            <w:r w:rsidRPr="008238AF">
              <w:rPr>
                <w:rFonts w:hint="eastAsia"/>
                <w:color w:val="000000" w:themeColor="text1"/>
              </w:rPr>
              <w:t>校验码位数</w:t>
            </w:r>
          </w:p>
        </w:tc>
        <w:tc>
          <w:tcPr>
            <w:tcW w:w="1074" w:type="pct"/>
            <w:shd w:val="clear" w:color="auto" w:fill="auto"/>
            <w:tcMar>
              <w:top w:w="72" w:type="dxa"/>
              <w:left w:w="144" w:type="dxa"/>
              <w:bottom w:w="72" w:type="dxa"/>
              <w:right w:w="144" w:type="dxa"/>
            </w:tcMar>
            <w:vAlign w:val="center"/>
            <w:hideMark/>
          </w:tcPr>
          <w:p w14:paraId="79122B51" w14:textId="77777777" w:rsidR="009B5317" w:rsidRPr="008238AF" w:rsidRDefault="009B5317" w:rsidP="00F32297">
            <w:pPr>
              <w:pStyle w:val="biao"/>
              <w:rPr>
                <w:color w:val="000000" w:themeColor="text1"/>
              </w:rPr>
            </w:pPr>
            <w:r w:rsidRPr="008238AF">
              <w:rPr>
                <w:rFonts w:hint="eastAsia"/>
                <w:color w:val="000000" w:themeColor="text1"/>
              </w:rPr>
              <w:t>校验码位置</w:t>
            </w:r>
          </w:p>
        </w:tc>
        <w:tc>
          <w:tcPr>
            <w:tcW w:w="594" w:type="pct"/>
            <w:shd w:val="clear" w:color="auto" w:fill="auto"/>
            <w:tcMar>
              <w:top w:w="72" w:type="dxa"/>
              <w:left w:w="144" w:type="dxa"/>
              <w:bottom w:w="72" w:type="dxa"/>
              <w:right w:w="144" w:type="dxa"/>
            </w:tcMar>
            <w:vAlign w:val="center"/>
            <w:hideMark/>
          </w:tcPr>
          <w:p w14:paraId="4914BE95" w14:textId="77777777" w:rsidR="009B5317" w:rsidRPr="008238AF" w:rsidRDefault="009B5317" w:rsidP="00F32297">
            <w:pPr>
              <w:pStyle w:val="biao"/>
              <w:rPr>
                <w:color w:val="000000" w:themeColor="text1"/>
              </w:rPr>
            </w:pPr>
            <w:r w:rsidRPr="008238AF">
              <w:rPr>
                <w:rFonts w:hint="eastAsia"/>
                <w:color w:val="000000" w:themeColor="text1"/>
              </w:rPr>
              <w:t>检错</w:t>
            </w:r>
          </w:p>
        </w:tc>
        <w:tc>
          <w:tcPr>
            <w:tcW w:w="411" w:type="pct"/>
            <w:shd w:val="clear" w:color="auto" w:fill="auto"/>
            <w:tcMar>
              <w:top w:w="72" w:type="dxa"/>
              <w:left w:w="144" w:type="dxa"/>
              <w:bottom w:w="72" w:type="dxa"/>
              <w:right w:w="144" w:type="dxa"/>
            </w:tcMar>
            <w:vAlign w:val="center"/>
            <w:hideMark/>
          </w:tcPr>
          <w:p w14:paraId="3BE03338" w14:textId="77777777" w:rsidR="009B5317" w:rsidRPr="008238AF" w:rsidRDefault="009B5317" w:rsidP="00F32297">
            <w:pPr>
              <w:pStyle w:val="biao"/>
              <w:rPr>
                <w:color w:val="000000" w:themeColor="text1"/>
              </w:rPr>
            </w:pPr>
            <w:r w:rsidRPr="008238AF">
              <w:rPr>
                <w:rFonts w:hint="eastAsia"/>
                <w:color w:val="000000" w:themeColor="text1"/>
              </w:rPr>
              <w:t>纠错</w:t>
            </w:r>
          </w:p>
        </w:tc>
        <w:tc>
          <w:tcPr>
            <w:tcW w:w="1202" w:type="pct"/>
            <w:shd w:val="clear" w:color="auto" w:fill="auto"/>
            <w:tcMar>
              <w:top w:w="72" w:type="dxa"/>
              <w:left w:w="144" w:type="dxa"/>
              <w:bottom w:w="72" w:type="dxa"/>
              <w:right w:w="144" w:type="dxa"/>
            </w:tcMar>
            <w:vAlign w:val="center"/>
            <w:hideMark/>
          </w:tcPr>
          <w:p w14:paraId="2319C410" w14:textId="77777777" w:rsidR="009B5317" w:rsidRPr="008238AF" w:rsidRDefault="009B5317" w:rsidP="00F32297">
            <w:pPr>
              <w:pStyle w:val="biao"/>
              <w:rPr>
                <w:color w:val="000000" w:themeColor="text1"/>
              </w:rPr>
            </w:pPr>
            <w:r w:rsidRPr="008238AF">
              <w:rPr>
                <w:rFonts w:hint="eastAsia"/>
                <w:color w:val="000000" w:themeColor="text1"/>
              </w:rPr>
              <w:t>校验方式</w:t>
            </w:r>
          </w:p>
        </w:tc>
      </w:tr>
      <w:tr w:rsidR="009B5317" w:rsidRPr="008238AF" w14:paraId="17AD6120" w14:textId="77777777" w:rsidTr="00F32297">
        <w:trPr>
          <w:trHeight w:val="170"/>
        </w:trPr>
        <w:tc>
          <w:tcPr>
            <w:tcW w:w="731" w:type="pct"/>
            <w:shd w:val="clear" w:color="auto" w:fill="auto"/>
            <w:tcMar>
              <w:top w:w="72" w:type="dxa"/>
              <w:left w:w="144" w:type="dxa"/>
              <w:bottom w:w="72" w:type="dxa"/>
              <w:right w:w="144" w:type="dxa"/>
            </w:tcMar>
            <w:vAlign w:val="center"/>
            <w:hideMark/>
          </w:tcPr>
          <w:p w14:paraId="7E94DD6A" w14:textId="77777777" w:rsidR="009B5317" w:rsidRPr="008238AF" w:rsidRDefault="009B5317" w:rsidP="00F32297">
            <w:pPr>
              <w:pStyle w:val="biao"/>
              <w:rPr>
                <w:color w:val="000000" w:themeColor="text1"/>
              </w:rPr>
            </w:pPr>
            <w:r w:rsidRPr="008238AF">
              <w:rPr>
                <w:rFonts w:hint="eastAsia"/>
                <w:color w:val="000000" w:themeColor="text1"/>
              </w:rPr>
              <w:t>奇偶校验</w:t>
            </w:r>
          </w:p>
        </w:tc>
        <w:tc>
          <w:tcPr>
            <w:tcW w:w="989" w:type="pct"/>
            <w:shd w:val="clear" w:color="auto" w:fill="auto"/>
            <w:tcMar>
              <w:top w:w="72" w:type="dxa"/>
              <w:left w:w="144" w:type="dxa"/>
              <w:bottom w:w="72" w:type="dxa"/>
              <w:right w:w="144" w:type="dxa"/>
            </w:tcMar>
            <w:vAlign w:val="center"/>
            <w:hideMark/>
          </w:tcPr>
          <w:p w14:paraId="2FFF1A7A"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074" w:type="pct"/>
            <w:shd w:val="clear" w:color="auto" w:fill="auto"/>
            <w:tcMar>
              <w:top w:w="72" w:type="dxa"/>
              <w:left w:w="144" w:type="dxa"/>
              <w:bottom w:w="72" w:type="dxa"/>
              <w:right w:w="144" w:type="dxa"/>
            </w:tcMar>
            <w:vAlign w:val="center"/>
            <w:hideMark/>
          </w:tcPr>
          <w:p w14:paraId="68A7949B" w14:textId="77777777" w:rsidR="009B5317" w:rsidRPr="008238AF" w:rsidRDefault="009B5317" w:rsidP="00F32297">
            <w:pPr>
              <w:pStyle w:val="biao"/>
              <w:rPr>
                <w:color w:val="000000" w:themeColor="text1"/>
              </w:rPr>
            </w:pPr>
            <w:r w:rsidRPr="008238AF">
              <w:rPr>
                <w:rFonts w:hint="eastAsia"/>
                <w:color w:val="000000" w:themeColor="text1"/>
              </w:rPr>
              <w:t>一般拼接在头部</w:t>
            </w:r>
          </w:p>
        </w:tc>
        <w:tc>
          <w:tcPr>
            <w:tcW w:w="594" w:type="pct"/>
            <w:shd w:val="clear" w:color="auto" w:fill="auto"/>
            <w:tcMar>
              <w:top w:w="72" w:type="dxa"/>
              <w:left w:w="144" w:type="dxa"/>
              <w:bottom w:w="72" w:type="dxa"/>
              <w:right w:w="144" w:type="dxa"/>
            </w:tcMar>
            <w:vAlign w:val="center"/>
            <w:hideMark/>
          </w:tcPr>
          <w:p w14:paraId="7FFCF9C9" w14:textId="77777777" w:rsidR="009B5317" w:rsidRPr="008238AF" w:rsidRDefault="009B5317" w:rsidP="00F32297">
            <w:pPr>
              <w:pStyle w:val="biao"/>
              <w:rPr>
                <w:color w:val="000000" w:themeColor="text1"/>
              </w:rPr>
            </w:pPr>
            <w:r w:rsidRPr="008238AF">
              <w:rPr>
                <w:rFonts w:hint="eastAsia"/>
                <w:color w:val="000000" w:themeColor="text1"/>
              </w:rPr>
              <w:t>可检奇数位错</w:t>
            </w:r>
          </w:p>
        </w:tc>
        <w:tc>
          <w:tcPr>
            <w:tcW w:w="411" w:type="pct"/>
            <w:shd w:val="clear" w:color="auto" w:fill="auto"/>
            <w:tcMar>
              <w:top w:w="72" w:type="dxa"/>
              <w:left w:w="144" w:type="dxa"/>
              <w:bottom w:w="72" w:type="dxa"/>
              <w:right w:w="144" w:type="dxa"/>
            </w:tcMar>
            <w:vAlign w:val="center"/>
            <w:hideMark/>
          </w:tcPr>
          <w:p w14:paraId="2707A169" w14:textId="77777777" w:rsidR="009B5317" w:rsidRPr="008238AF" w:rsidRDefault="009B5317" w:rsidP="00F32297">
            <w:pPr>
              <w:pStyle w:val="biao"/>
              <w:rPr>
                <w:color w:val="000000" w:themeColor="text1"/>
              </w:rPr>
            </w:pPr>
            <w:r w:rsidRPr="008238AF">
              <w:rPr>
                <w:rFonts w:hint="eastAsia"/>
                <w:color w:val="000000" w:themeColor="text1"/>
              </w:rPr>
              <w:t>不可</w:t>
            </w:r>
          </w:p>
          <w:p w14:paraId="6AC809B1" w14:textId="77777777" w:rsidR="009B5317" w:rsidRPr="008238AF" w:rsidRDefault="009B5317" w:rsidP="00F32297">
            <w:pPr>
              <w:pStyle w:val="biao"/>
              <w:rPr>
                <w:color w:val="000000" w:themeColor="text1"/>
              </w:rPr>
            </w:pPr>
            <w:r w:rsidRPr="008238AF">
              <w:rPr>
                <w:rFonts w:hint="eastAsia"/>
                <w:color w:val="000000" w:themeColor="text1"/>
              </w:rPr>
              <w:t>纠错</w:t>
            </w:r>
          </w:p>
        </w:tc>
        <w:tc>
          <w:tcPr>
            <w:tcW w:w="1202" w:type="pct"/>
            <w:shd w:val="clear" w:color="auto" w:fill="auto"/>
            <w:tcMar>
              <w:top w:w="72" w:type="dxa"/>
              <w:left w:w="144" w:type="dxa"/>
              <w:bottom w:w="72" w:type="dxa"/>
              <w:right w:w="144" w:type="dxa"/>
            </w:tcMar>
            <w:vAlign w:val="center"/>
            <w:hideMark/>
          </w:tcPr>
          <w:p w14:paraId="1728AF42" w14:textId="77777777" w:rsidR="009B5317" w:rsidRPr="008238AF" w:rsidRDefault="009B5317" w:rsidP="00F32297">
            <w:pPr>
              <w:pStyle w:val="biao"/>
              <w:rPr>
                <w:color w:val="000000" w:themeColor="text1"/>
              </w:rPr>
            </w:pPr>
            <w:r w:rsidRPr="008238AF">
              <w:rPr>
                <w:rFonts w:hint="eastAsia"/>
                <w:color w:val="000000" w:themeColor="text1"/>
              </w:rPr>
              <w:t>奇校验：最终1的个数是奇数个；</w:t>
            </w:r>
          </w:p>
          <w:p w14:paraId="0ED83672" w14:textId="77777777" w:rsidR="009B5317" w:rsidRPr="008238AF" w:rsidRDefault="009B5317" w:rsidP="00F32297">
            <w:pPr>
              <w:pStyle w:val="biao"/>
              <w:rPr>
                <w:color w:val="000000" w:themeColor="text1"/>
              </w:rPr>
            </w:pPr>
            <w:r w:rsidRPr="008238AF">
              <w:rPr>
                <w:rFonts w:hint="eastAsia"/>
                <w:color w:val="000000" w:themeColor="text1"/>
              </w:rPr>
              <w:t>偶校验：最终1的个数是偶数个；</w:t>
            </w:r>
          </w:p>
        </w:tc>
      </w:tr>
      <w:tr w:rsidR="009B5317" w:rsidRPr="008238AF" w14:paraId="34DC92C1" w14:textId="77777777" w:rsidTr="00F32297">
        <w:trPr>
          <w:trHeight w:val="170"/>
        </w:trPr>
        <w:tc>
          <w:tcPr>
            <w:tcW w:w="731" w:type="pct"/>
            <w:shd w:val="clear" w:color="auto" w:fill="auto"/>
            <w:tcMar>
              <w:top w:w="72" w:type="dxa"/>
              <w:left w:w="144" w:type="dxa"/>
              <w:bottom w:w="72" w:type="dxa"/>
              <w:right w:w="144" w:type="dxa"/>
            </w:tcMar>
            <w:vAlign w:val="center"/>
            <w:hideMark/>
          </w:tcPr>
          <w:p w14:paraId="7173B475" w14:textId="77777777" w:rsidR="009B5317" w:rsidRPr="008238AF" w:rsidRDefault="009B5317" w:rsidP="00F32297">
            <w:pPr>
              <w:pStyle w:val="biao"/>
              <w:rPr>
                <w:color w:val="000000" w:themeColor="text1"/>
              </w:rPr>
            </w:pPr>
            <w:r w:rsidRPr="008238AF">
              <w:rPr>
                <w:rFonts w:hint="eastAsia"/>
                <w:color w:val="000000" w:themeColor="text1"/>
              </w:rPr>
              <w:t>CRC循环冗余校验</w:t>
            </w:r>
          </w:p>
        </w:tc>
        <w:tc>
          <w:tcPr>
            <w:tcW w:w="989" w:type="pct"/>
            <w:shd w:val="clear" w:color="auto" w:fill="auto"/>
            <w:tcMar>
              <w:top w:w="72" w:type="dxa"/>
              <w:left w:w="144" w:type="dxa"/>
              <w:bottom w:w="72" w:type="dxa"/>
              <w:right w:w="144" w:type="dxa"/>
            </w:tcMar>
            <w:vAlign w:val="center"/>
            <w:hideMark/>
          </w:tcPr>
          <w:p w14:paraId="7EDED04E" w14:textId="77777777" w:rsidR="009B5317" w:rsidRPr="008238AF" w:rsidRDefault="009B5317" w:rsidP="00F32297">
            <w:pPr>
              <w:pStyle w:val="biao"/>
              <w:rPr>
                <w:color w:val="000000" w:themeColor="text1"/>
              </w:rPr>
            </w:pPr>
            <w:r w:rsidRPr="008238AF">
              <w:rPr>
                <w:rFonts w:hint="eastAsia"/>
                <w:color w:val="000000" w:themeColor="text1"/>
              </w:rPr>
              <w:t>生成多项式最高次幂决定</w:t>
            </w:r>
          </w:p>
        </w:tc>
        <w:tc>
          <w:tcPr>
            <w:tcW w:w="1074" w:type="pct"/>
            <w:shd w:val="clear" w:color="auto" w:fill="auto"/>
            <w:tcMar>
              <w:top w:w="72" w:type="dxa"/>
              <w:left w:w="144" w:type="dxa"/>
              <w:bottom w:w="72" w:type="dxa"/>
              <w:right w:w="144" w:type="dxa"/>
            </w:tcMar>
            <w:vAlign w:val="center"/>
            <w:hideMark/>
          </w:tcPr>
          <w:p w14:paraId="44EA3E71" w14:textId="77777777" w:rsidR="009B5317" w:rsidRPr="008238AF" w:rsidRDefault="009B5317" w:rsidP="00F32297">
            <w:pPr>
              <w:pStyle w:val="biao"/>
              <w:rPr>
                <w:color w:val="000000" w:themeColor="text1"/>
              </w:rPr>
            </w:pPr>
            <w:r w:rsidRPr="008238AF">
              <w:rPr>
                <w:rFonts w:hint="eastAsia"/>
                <w:color w:val="000000" w:themeColor="text1"/>
              </w:rPr>
              <w:t>拼接在信息位尾部</w:t>
            </w:r>
          </w:p>
        </w:tc>
        <w:tc>
          <w:tcPr>
            <w:tcW w:w="594" w:type="pct"/>
            <w:shd w:val="clear" w:color="auto" w:fill="auto"/>
            <w:tcMar>
              <w:top w:w="72" w:type="dxa"/>
              <w:left w:w="144" w:type="dxa"/>
              <w:bottom w:w="72" w:type="dxa"/>
              <w:right w:w="144" w:type="dxa"/>
            </w:tcMar>
            <w:vAlign w:val="center"/>
            <w:hideMark/>
          </w:tcPr>
          <w:p w14:paraId="696A4380" w14:textId="77777777" w:rsidR="009B5317" w:rsidRPr="008238AF" w:rsidRDefault="009B5317" w:rsidP="00F32297">
            <w:pPr>
              <w:pStyle w:val="biao"/>
              <w:rPr>
                <w:color w:val="000000" w:themeColor="text1"/>
              </w:rPr>
            </w:pPr>
            <w:r w:rsidRPr="008238AF">
              <w:rPr>
                <w:rFonts w:hint="eastAsia"/>
                <w:color w:val="000000" w:themeColor="text1"/>
              </w:rPr>
              <w:t>可检错</w:t>
            </w:r>
          </w:p>
        </w:tc>
        <w:tc>
          <w:tcPr>
            <w:tcW w:w="411" w:type="pct"/>
            <w:shd w:val="clear" w:color="auto" w:fill="auto"/>
            <w:tcMar>
              <w:top w:w="72" w:type="dxa"/>
              <w:left w:w="144" w:type="dxa"/>
              <w:bottom w:w="72" w:type="dxa"/>
              <w:right w:w="144" w:type="dxa"/>
            </w:tcMar>
            <w:vAlign w:val="center"/>
            <w:hideMark/>
          </w:tcPr>
          <w:p w14:paraId="2CAC6629" w14:textId="77777777" w:rsidR="009B5317" w:rsidRPr="008238AF" w:rsidRDefault="009B5317" w:rsidP="00F32297">
            <w:pPr>
              <w:pStyle w:val="biao"/>
              <w:rPr>
                <w:color w:val="000000" w:themeColor="text1"/>
              </w:rPr>
            </w:pPr>
            <w:r w:rsidRPr="008238AF">
              <w:rPr>
                <w:rFonts w:hint="eastAsia"/>
                <w:color w:val="000000" w:themeColor="text1"/>
              </w:rPr>
              <w:t>不可</w:t>
            </w:r>
          </w:p>
          <w:p w14:paraId="6CD7F282" w14:textId="77777777" w:rsidR="009B5317" w:rsidRPr="008238AF" w:rsidRDefault="009B5317" w:rsidP="00F32297">
            <w:pPr>
              <w:pStyle w:val="biao"/>
              <w:rPr>
                <w:color w:val="000000" w:themeColor="text1"/>
              </w:rPr>
            </w:pPr>
            <w:r w:rsidRPr="008238AF">
              <w:rPr>
                <w:rFonts w:hint="eastAsia"/>
                <w:color w:val="000000" w:themeColor="text1"/>
              </w:rPr>
              <w:t>纠错</w:t>
            </w:r>
          </w:p>
        </w:tc>
        <w:tc>
          <w:tcPr>
            <w:tcW w:w="1202" w:type="pct"/>
            <w:shd w:val="clear" w:color="auto" w:fill="auto"/>
            <w:tcMar>
              <w:top w:w="72" w:type="dxa"/>
              <w:left w:w="144" w:type="dxa"/>
              <w:bottom w:w="72" w:type="dxa"/>
              <w:right w:w="144" w:type="dxa"/>
            </w:tcMar>
            <w:vAlign w:val="center"/>
            <w:hideMark/>
          </w:tcPr>
          <w:p w14:paraId="337F473C" w14:textId="77777777" w:rsidR="009B5317" w:rsidRPr="008238AF" w:rsidRDefault="009B5317" w:rsidP="00F32297">
            <w:pPr>
              <w:pStyle w:val="biao"/>
              <w:rPr>
                <w:color w:val="000000" w:themeColor="text1"/>
              </w:rPr>
            </w:pPr>
            <w:r w:rsidRPr="008238AF">
              <w:rPr>
                <w:rFonts w:hint="eastAsia"/>
                <w:color w:val="000000" w:themeColor="text1"/>
              </w:rPr>
              <w:t>模二除法求余数，拼接作为校验位</w:t>
            </w:r>
          </w:p>
        </w:tc>
      </w:tr>
      <w:tr w:rsidR="009B5317" w:rsidRPr="008238AF" w14:paraId="09C45DD3" w14:textId="77777777" w:rsidTr="00F32297">
        <w:trPr>
          <w:trHeight w:val="170"/>
        </w:trPr>
        <w:tc>
          <w:tcPr>
            <w:tcW w:w="731" w:type="pct"/>
            <w:shd w:val="clear" w:color="auto" w:fill="auto"/>
            <w:tcMar>
              <w:top w:w="72" w:type="dxa"/>
              <w:left w:w="144" w:type="dxa"/>
              <w:bottom w:w="72" w:type="dxa"/>
              <w:right w:w="144" w:type="dxa"/>
            </w:tcMar>
            <w:vAlign w:val="center"/>
            <w:hideMark/>
          </w:tcPr>
          <w:p w14:paraId="0CF6B44F" w14:textId="77777777" w:rsidR="009B5317" w:rsidRPr="008238AF" w:rsidRDefault="009B5317" w:rsidP="00F32297">
            <w:pPr>
              <w:pStyle w:val="biao"/>
              <w:rPr>
                <w:color w:val="000000" w:themeColor="text1"/>
              </w:rPr>
            </w:pPr>
            <w:r w:rsidRPr="008238AF">
              <w:rPr>
                <w:rFonts w:hint="eastAsia"/>
                <w:color w:val="000000" w:themeColor="text1"/>
              </w:rPr>
              <w:t>海明校验</w:t>
            </w:r>
          </w:p>
        </w:tc>
        <w:tc>
          <w:tcPr>
            <w:tcW w:w="989" w:type="pct"/>
            <w:shd w:val="clear" w:color="auto" w:fill="auto"/>
            <w:tcMar>
              <w:top w:w="72" w:type="dxa"/>
              <w:left w:w="144" w:type="dxa"/>
              <w:bottom w:w="72" w:type="dxa"/>
              <w:right w:w="144" w:type="dxa"/>
            </w:tcMar>
            <w:vAlign w:val="center"/>
            <w:hideMark/>
          </w:tcPr>
          <w:p w14:paraId="6F6FE508" w14:textId="77777777" w:rsidR="009B5317" w:rsidRPr="008238AF" w:rsidRDefault="009B5317" w:rsidP="00F32297">
            <w:pPr>
              <w:pStyle w:val="biao"/>
              <w:rPr>
                <w:color w:val="000000" w:themeColor="text1"/>
              </w:rPr>
            </w:pPr>
            <w:r w:rsidRPr="008238AF">
              <w:rPr>
                <w:rFonts w:hint="eastAsia"/>
                <w:color w:val="000000" w:themeColor="text1"/>
              </w:rPr>
              <w:t>2</w:t>
            </w:r>
            <w:r w:rsidRPr="008238AF">
              <w:rPr>
                <w:rFonts w:hint="eastAsia"/>
                <w:color w:val="000000" w:themeColor="text1"/>
                <w:vertAlign w:val="superscript"/>
              </w:rPr>
              <w:t>r</w:t>
            </w:r>
            <w:r w:rsidRPr="008238AF">
              <w:rPr>
                <w:rFonts w:hint="eastAsia"/>
                <w:color w:val="000000" w:themeColor="text1"/>
              </w:rPr>
              <w:t>≥m+r+1</w:t>
            </w:r>
          </w:p>
        </w:tc>
        <w:tc>
          <w:tcPr>
            <w:tcW w:w="1074" w:type="pct"/>
            <w:shd w:val="clear" w:color="auto" w:fill="auto"/>
            <w:tcMar>
              <w:top w:w="72" w:type="dxa"/>
              <w:left w:w="144" w:type="dxa"/>
              <w:bottom w:w="72" w:type="dxa"/>
              <w:right w:w="144" w:type="dxa"/>
            </w:tcMar>
            <w:vAlign w:val="center"/>
            <w:hideMark/>
          </w:tcPr>
          <w:p w14:paraId="32B255CC" w14:textId="77777777" w:rsidR="009B5317" w:rsidRPr="008238AF" w:rsidRDefault="009B5317" w:rsidP="00F32297">
            <w:pPr>
              <w:pStyle w:val="biao"/>
              <w:rPr>
                <w:color w:val="000000" w:themeColor="text1"/>
              </w:rPr>
            </w:pPr>
            <w:r w:rsidRPr="008238AF">
              <w:rPr>
                <w:rFonts w:hint="eastAsia"/>
                <w:color w:val="000000" w:themeColor="text1"/>
              </w:rPr>
              <w:t>插入在信息位中间（2</w:t>
            </w:r>
            <w:r w:rsidRPr="008238AF">
              <w:rPr>
                <w:rFonts w:hint="eastAsia"/>
                <w:color w:val="000000" w:themeColor="text1"/>
                <w:vertAlign w:val="superscript"/>
              </w:rPr>
              <w:t>k</w:t>
            </w:r>
            <w:r w:rsidRPr="008238AF">
              <w:rPr>
                <w:rFonts w:hint="eastAsia"/>
                <w:color w:val="000000" w:themeColor="text1"/>
              </w:rPr>
              <w:t>位置）</w:t>
            </w:r>
          </w:p>
        </w:tc>
        <w:tc>
          <w:tcPr>
            <w:tcW w:w="594" w:type="pct"/>
            <w:shd w:val="clear" w:color="auto" w:fill="auto"/>
            <w:tcMar>
              <w:top w:w="72" w:type="dxa"/>
              <w:left w:w="144" w:type="dxa"/>
              <w:bottom w:w="72" w:type="dxa"/>
              <w:right w:w="144" w:type="dxa"/>
            </w:tcMar>
            <w:vAlign w:val="center"/>
            <w:hideMark/>
          </w:tcPr>
          <w:p w14:paraId="7E92508B" w14:textId="77777777" w:rsidR="009B5317" w:rsidRPr="008238AF" w:rsidRDefault="009B5317" w:rsidP="00F32297">
            <w:pPr>
              <w:pStyle w:val="biao"/>
              <w:rPr>
                <w:color w:val="000000" w:themeColor="text1"/>
              </w:rPr>
            </w:pPr>
            <w:r w:rsidRPr="008238AF">
              <w:rPr>
                <w:rFonts w:hint="eastAsia"/>
                <w:color w:val="000000" w:themeColor="text1"/>
              </w:rPr>
              <w:t>可检错</w:t>
            </w:r>
          </w:p>
        </w:tc>
        <w:tc>
          <w:tcPr>
            <w:tcW w:w="411" w:type="pct"/>
            <w:shd w:val="clear" w:color="auto" w:fill="auto"/>
            <w:tcMar>
              <w:top w:w="72" w:type="dxa"/>
              <w:left w:w="144" w:type="dxa"/>
              <w:bottom w:w="72" w:type="dxa"/>
              <w:right w:w="144" w:type="dxa"/>
            </w:tcMar>
            <w:vAlign w:val="center"/>
            <w:hideMark/>
          </w:tcPr>
          <w:p w14:paraId="4E28D1BE" w14:textId="77777777" w:rsidR="009B5317" w:rsidRPr="008238AF" w:rsidRDefault="009B5317" w:rsidP="00F32297">
            <w:pPr>
              <w:pStyle w:val="biao"/>
              <w:rPr>
                <w:color w:val="000000" w:themeColor="text1"/>
              </w:rPr>
            </w:pPr>
            <w:r w:rsidRPr="008238AF">
              <w:rPr>
                <w:rFonts w:hint="eastAsia"/>
                <w:color w:val="000000" w:themeColor="text1"/>
              </w:rPr>
              <w:t>可纠错</w:t>
            </w:r>
          </w:p>
        </w:tc>
        <w:tc>
          <w:tcPr>
            <w:tcW w:w="1202" w:type="pct"/>
            <w:shd w:val="clear" w:color="auto" w:fill="auto"/>
            <w:tcMar>
              <w:top w:w="72" w:type="dxa"/>
              <w:left w:w="144" w:type="dxa"/>
              <w:bottom w:w="72" w:type="dxa"/>
              <w:right w:w="144" w:type="dxa"/>
            </w:tcMar>
            <w:vAlign w:val="center"/>
            <w:hideMark/>
          </w:tcPr>
          <w:p w14:paraId="0F033992" w14:textId="77777777" w:rsidR="009B5317" w:rsidRPr="008238AF" w:rsidRDefault="009B5317" w:rsidP="00F32297">
            <w:pPr>
              <w:pStyle w:val="biao"/>
              <w:rPr>
                <w:color w:val="000000" w:themeColor="text1"/>
              </w:rPr>
            </w:pPr>
            <w:r w:rsidRPr="008238AF">
              <w:rPr>
                <w:rFonts w:hint="eastAsia"/>
                <w:color w:val="000000" w:themeColor="text1"/>
              </w:rPr>
              <w:t>分组奇偶校验</w:t>
            </w:r>
          </w:p>
        </w:tc>
      </w:tr>
    </w:tbl>
    <w:p w14:paraId="4D501B94" w14:textId="77777777" w:rsidR="009B5317" w:rsidRPr="008238AF" w:rsidRDefault="009B5317" w:rsidP="009B5317">
      <w:pPr>
        <w:pStyle w:val="2"/>
        <w:rPr>
          <w:color w:val="000000" w:themeColor="text1"/>
        </w:rPr>
      </w:pPr>
      <w:bookmarkStart w:id="80" w:name="_Toc105689357"/>
      <w:r w:rsidRPr="008238AF">
        <w:rPr>
          <w:rFonts w:hint="eastAsia"/>
          <w:color w:val="000000" w:themeColor="text1"/>
        </w:rPr>
        <w:t xml:space="preserve">3 </w:t>
      </w:r>
      <w:r w:rsidRPr="008238AF">
        <w:rPr>
          <w:rFonts w:hint="eastAsia"/>
          <w:color w:val="000000" w:themeColor="text1"/>
        </w:rPr>
        <w:t>章节问答</w:t>
      </w:r>
      <w:bookmarkEnd w:id="80"/>
    </w:p>
    <w:p w14:paraId="153ED1E3" w14:textId="77777777" w:rsidR="009B5317" w:rsidRPr="008238AF" w:rsidRDefault="009B5317" w:rsidP="009B5317">
      <w:pPr>
        <w:ind w:firstLine="420"/>
        <w:rPr>
          <w:color w:val="000000" w:themeColor="text1"/>
        </w:rPr>
      </w:pPr>
      <w:r w:rsidRPr="008238AF">
        <w:rPr>
          <w:rFonts w:hint="eastAsia"/>
          <w:color w:val="000000" w:themeColor="text1"/>
        </w:rPr>
        <w:t>（1）移臂调度过程中，同一柱面有多个扇区怎么办？</w:t>
      </w:r>
    </w:p>
    <w:p w14:paraId="2606B221" w14:textId="77777777" w:rsidR="009B5317" w:rsidRPr="008238AF" w:rsidRDefault="009B5317" w:rsidP="009B5317">
      <w:pPr>
        <w:ind w:firstLine="420"/>
        <w:rPr>
          <w:color w:val="000000" w:themeColor="text1"/>
        </w:rPr>
      </w:pPr>
      <w:r w:rsidRPr="008238AF">
        <w:rPr>
          <w:rFonts w:hint="eastAsia"/>
          <w:color w:val="000000" w:themeColor="text1"/>
        </w:rPr>
        <w:t>答：</w:t>
      </w:r>
    </w:p>
    <w:p w14:paraId="69EC6C76" w14:textId="77777777" w:rsidR="009B5317" w:rsidRPr="008238AF" w:rsidRDefault="009B5317" w:rsidP="009B5317">
      <w:pPr>
        <w:ind w:firstLine="420"/>
        <w:rPr>
          <w:color w:val="000000" w:themeColor="text1"/>
        </w:rPr>
      </w:pPr>
      <w:r w:rsidRPr="008238AF">
        <w:rPr>
          <w:rFonts w:hint="eastAsia"/>
          <w:color w:val="000000" w:themeColor="text1"/>
        </w:rPr>
        <w:t>一般而言，涉及到移臂调度算法时，只需要考虑移臂过程，查看柱面顺序即可。旋转等待时间跟多磁头（盘面）是否并发读写有关系，从目前磁盘技术来看，是支持多个盘面同时读写的。 所以只要是同一柱面，扇区顺序没有要求。</w:t>
      </w:r>
    </w:p>
    <w:p w14:paraId="2E09C7DB" w14:textId="77777777" w:rsidR="009B5317" w:rsidRPr="008238AF" w:rsidRDefault="009B5317" w:rsidP="009B5317">
      <w:pPr>
        <w:ind w:firstLine="420"/>
        <w:rPr>
          <w:color w:val="000000" w:themeColor="text1"/>
        </w:rPr>
      </w:pPr>
      <w:r w:rsidRPr="008238AF">
        <w:rPr>
          <w:rFonts w:hint="eastAsia"/>
          <w:color w:val="000000" w:themeColor="text1"/>
        </w:rPr>
        <w:t>（2）为什么说高速缓存对程序员来说是透明的？什么是透明？</w:t>
      </w:r>
    </w:p>
    <w:p w14:paraId="4844DFFE" w14:textId="77777777" w:rsidR="009B5317" w:rsidRPr="008238AF" w:rsidRDefault="009B5317" w:rsidP="009B5317">
      <w:pPr>
        <w:ind w:firstLine="420"/>
        <w:rPr>
          <w:color w:val="000000" w:themeColor="text1"/>
        </w:rPr>
      </w:pPr>
      <w:r w:rsidRPr="008238AF">
        <w:rPr>
          <w:rFonts w:hint="eastAsia"/>
          <w:color w:val="000000" w:themeColor="text1"/>
        </w:rPr>
        <w:t>答：</w:t>
      </w:r>
    </w:p>
    <w:p w14:paraId="1551FF66" w14:textId="77777777" w:rsidR="009B5317" w:rsidRPr="008238AF" w:rsidRDefault="009B5317" w:rsidP="009B5317">
      <w:pPr>
        <w:ind w:firstLine="420"/>
        <w:rPr>
          <w:color w:val="000000" w:themeColor="text1"/>
        </w:rPr>
      </w:pPr>
      <w:r w:rsidRPr="008238AF">
        <w:rPr>
          <w:rFonts w:hint="eastAsia"/>
          <w:color w:val="000000" w:themeColor="text1"/>
        </w:rPr>
        <w:t>这里的透明指的是不需要了解其中的机制甚至是看不到这个层次，也就是不直接操作。高速缓存是由硬件自动完成的，所以对程序员来说是透明的。</w:t>
      </w:r>
    </w:p>
    <w:p w14:paraId="05BFA3A8" w14:textId="77777777" w:rsidR="009B5317" w:rsidRPr="008238AF" w:rsidRDefault="009B5317" w:rsidP="009B5317">
      <w:pPr>
        <w:ind w:firstLine="420"/>
        <w:rPr>
          <w:color w:val="000000" w:themeColor="text1"/>
        </w:rPr>
      </w:pPr>
      <w:r w:rsidRPr="008238AF">
        <w:rPr>
          <w:rFonts w:hint="eastAsia"/>
          <w:color w:val="000000" w:themeColor="text1"/>
        </w:rPr>
        <w:t>（3）磁盘读取数据过程中单缓冲区和双缓冲区有什么区别？</w:t>
      </w:r>
    </w:p>
    <w:p w14:paraId="1F64698C" w14:textId="77777777" w:rsidR="00D1525D" w:rsidRDefault="009B5317" w:rsidP="009B5317">
      <w:pPr>
        <w:ind w:firstLine="420"/>
        <w:rPr>
          <w:color w:val="000000" w:themeColor="text1"/>
        </w:rPr>
      </w:pPr>
      <w:r w:rsidRPr="008238AF">
        <w:rPr>
          <w:rFonts w:hint="eastAsia"/>
          <w:color w:val="000000" w:themeColor="text1"/>
        </w:rPr>
        <w:t>答：</w:t>
      </w:r>
    </w:p>
    <w:p w14:paraId="23F60EF8" w14:textId="6A31E3E4" w:rsidR="009B5317" w:rsidRPr="008238AF" w:rsidRDefault="009B5317" w:rsidP="009B5317">
      <w:pPr>
        <w:ind w:firstLine="420"/>
        <w:rPr>
          <w:color w:val="000000" w:themeColor="text1"/>
        </w:rPr>
      </w:pPr>
      <w:r w:rsidRPr="008238AF">
        <w:rPr>
          <w:rFonts w:hint="eastAsia"/>
          <w:color w:val="000000" w:themeColor="text1"/>
        </w:rPr>
        <w:t>磁盘读取涉及到缓冲区一般形式如下：</w:t>
      </w:r>
    </w:p>
    <w:p w14:paraId="31A8F6A5" w14:textId="77777777" w:rsidR="009B5317" w:rsidRPr="008238AF" w:rsidRDefault="009B5317" w:rsidP="009B5317">
      <w:pPr>
        <w:ind w:left="420" w:firstLineChars="0" w:firstLine="0"/>
        <w:jc w:val="center"/>
        <w:rPr>
          <w:color w:val="000000" w:themeColor="text1"/>
        </w:rPr>
      </w:pPr>
      <w:r w:rsidRPr="008238AF">
        <w:rPr>
          <w:color w:val="000000" w:themeColor="text1"/>
        </w:rPr>
        <w:object w:dxaOrig="5700" w:dyaOrig="1515" w14:anchorId="51F282E0">
          <v:shape id="_x0000_i1062" type="#_x0000_t75" style="width:266.25pt;height:69.75pt" o:ole="">
            <v:imagedata r:id="rId136" o:title=""/>
          </v:shape>
          <o:OLEObject Type="Embed" ProgID="Visio.Drawing.15" ShapeID="_x0000_i1062" DrawAspect="Content" ObjectID="_1723890229" r:id="rId137"/>
        </w:object>
      </w:r>
    </w:p>
    <w:p w14:paraId="3A0AD469" w14:textId="77777777" w:rsidR="009B5317" w:rsidRPr="008238AF" w:rsidRDefault="009B5317" w:rsidP="009B5317">
      <w:pPr>
        <w:ind w:firstLine="420"/>
        <w:rPr>
          <w:color w:val="000000" w:themeColor="text1"/>
        </w:rPr>
      </w:pPr>
      <w:r w:rsidRPr="008238AF">
        <w:rPr>
          <w:rFonts w:hint="eastAsia"/>
          <w:color w:val="000000" w:themeColor="text1"/>
        </w:rPr>
        <w:t>处理数据可以理解为三个处理步骤：①从磁盘读入到缓冲区；</w:t>
      </w:r>
      <w:r w:rsidRPr="008238AF">
        <w:rPr>
          <w:rFonts w:cs="宋体" w:hint="eastAsia"/>
          <w:color w:val="000000" w:themeColor="text1"/>
        </w:rPr>
        <w:t>②</w:t>
      </w:r>
      <w:r w:rsidRPr="008238AF">
        <w:rPr>
          <w:rFonts w:hint="eastAsia"/>
          <w:color w:val="000000" w:themeColor="text1"/>
        </w:rPr>
        <w:t>从缓冲区读入到（内存）用户区；③处理（内存）用户区数据。</w:t>
      </w:r>
    </w:p>
    <w:p w14:paraId="4C838A06" w14:textId="77777777" w:rsidR="009B5317" w:rsidRPr="008238AF" w:rsidRDefault="009B5317" w:rsidP="009B5317">
      <w:pPr>
        <w:ind w:firstLine="420"/>
        <w:rPr>
          <w:color w:val="000000" w:themeColor="text1"/>
        </w:rPr>
      </w:pPr>
      <w:r w:rsidRPr="008238AF">
        <w:rPr>
          <w:rFonts w:hint="eastAsia"/>
          <w:color w:val="000000" w:themeColor="text1"/>
        </w:rPr>
        <w:t>如果是单缓冲区，则意味步骤①和②都需要访问临界资源——缓冲区，所以需要合并成一个操作阶段。（缓冲区同一时刻只允许一个进程访问）</w:t>
      </w:r>
    </w:p>
    <w:p w14:paraId="6D52E5C3" w14:textId="77777777" w:rsidR="009B5317" w:rsidRPr="008238AF" w:rsidRDefault="009B5317" w:rsidP="009B5317">
      <w:pPr>
        <w:ind w:firstLine="420"/>
        <w:rPr>
          <w:color w:val="000000" w:themeColor="text1"/>
        </w:rPr>
      </w:pPr>
      <w:r w:rsidRPr="008238AF">
        <w:rPr>
          <w:rFonts w:hint="eastAsia"/>
          <w:color w:val="000000" w:themeColor="text1"/>
        </w:rPr>
        <w:t>如果是双缓冲区，可以实现读入到缓冲区2和从缓冲区1读入到用户区的并发。</w:t>
      </w:r>
    </w:p>
    <w:p w14:paraId="20456506" w14:textId="77777777" w:rsidR="009B5317" w:rsidRPr="008238AF" w:rsidRDefault="009B5317" w:rsidP="009B5317">
      <w:pPr>
        <w:ind w:firstLine="420"/>
        <w:rPr>
          <w:color w:val="000000" w:themeColor="text1"/>
        </w:rPr>
      </w:pPr>
      <w:r w:rsidRPr="008238AF">
        <w:rPr>
          <w:rFonts w:hint="eastAsia"/>
          <w:color w:val="000000" w:themeColor="text1"/>
        </w:rPr>
        <w:t>可以构造流水线进行计算。</w:t>
      </w:r>
    </w:p>
    <w:p w14:paraId="21416256" w14:textId="77777777" w:rsidR="009B5317" w:rsidRPr="008238AF" w:rsidRDefault="009B5317" w:rsidP="009B5317">
      <w:pPr>
        <w:ind w:firstLine="420"/>
        <w:rPr>
          <w:color w:val="000000" w:themeColor="text1"/>
        </w:rPr>
      </w:pPr>
      <w:r w:rsidRPr="008238AF">
        <w:rPr>
          <w:rFonts w:hint="eastAsia"/>
          <w:color w:val="000000" w:themeColor="text1"/>
        </w:rPr>
        <w:t>单缓冲区：使用缓冲区时不能并行，必须分开执行，时间为①和②的时间之和；然后处理数据。构造成流水线后，整个过程划分为2个阶段，分别是①和②的时间之和，③的时间，根据流水线执行公式进行计算。</w:t>
      </w:r>
    </w:p>
    <w:p w14:paraId="646637D6" w14:textId="77777777" w:rsidR="009B5317" w:rsidRPr="008238AF" w:rsidRDefault="009B5317" w:rsidP="009B5317">
      <w:pPr>
        <w:ind w:firstLine="420"/>
        <w:rPr>
          <w:color w:val="000000" w:themeColor="text1"/>
        </w:rPr>
      </w:pPr>
      <w:r w:rsidRPr="008238AF">
        <w:rPr>
          <w:rFonts w:hint="eastAsia"/>
          <w:color w:val="000000" w:themeColor="text1"/>
        </w:rPr>
        <w:t>双缓冲区：读入缓冲区，和从缓冲区读入用户区，可以对不同的缓冲区进行，也就是说，可以并行处理。对于这里构造成流水线后，整个过程划分为3个阶段，即①、</w:t>
      </w:r>
      <w:r w:rsidRPr="008238AF">
        <w:rPr>
          <w:rFonts w:cs="宋体" w:hint="eastAsia"/>
          <w:color w:val="000000" w:themeColor="text1"/>
        </w:rPr>
        <w:t>②、③</w:t>
      </w:r>
      <w:r w:rsidRPr="008238AF">
        <w:rPr>
          <w:rFonts w:hint="eastAsia"/>
          <w:color w:val="000000" w:themeColor="text1"/>
        </w:rPr>
        <w:t>。根据流水线执行公式进行计算结课。</w:t>
      </w:r>
    </w:p>
    <w:p w14:paraId="4078E83B" w14:textId="77777777" w:rsidR="009B5317" w:rsidRPr="008238AF" w:rsidRDefault="009B5317" w:rsidP="009B5317">
      <w:pPr>
        <w:ind w:firstLine="420"/>
        <w:rPr>
          <w:color w:val="000000" w:themeColor="text1"/>
        </w:rPr>
      </w:pPr>
      <w:r w:rsidRPr="008238AF">
        <w:rPr>
          <w:rFonts w:hint="eastAsia"/>
          <w:color w:val="000000" w:themeColor="text1"/>
        </w:rPr>
        <w:t>P</w:t>
      </w:r>
      <w:r w:rsidRPr="008238AF">
        <w:rPr>
          <w:color w:val="000000" w:themeColor="text1"/>
        </w:rPr>
        <w:t>S</w:t>
      </w:r>
      <w:r w:rsidRPr="008238AF">
        <w:rPr>
          <w:rFonts w:hint="eastAsia"/>
          <w:color w:val="000000" w:themeColor="text1"/>
        </w:rPr>
        <w:t>：注意理解这里流水线的构造过程。</w:t>
      </w:r>
    </w:p>
    <w:p w14:paraId="7971F0F4" w14:textId="77777777" w:rsidR="009B5317" w:rsidRPr="008238AF" w:rsidRDefault="009B5317" w:rsidP="009B5317">
      <w:pPr>
        <w:ind w:firstLine="420"/>
        <w:rPr>
          <w:color w:val="000000" w:themeColor="text1"/>
        </w:rPr>
      </w:pPr>
      <w:r w:rsidRPr="008238AF">
        <w:rPr>
          <w:rFonts w:hint="eastAsia"/>
          <w:color w:val="000000" w:themeColor="text1"/>
        </w:rPr>
        <w:t>（4）流水线执行时间计算有时间公式和理论公式，如何选择？</w:t>
      </w:r>
    </w:p>
    <w:p w14:paraId="2335B275" w14:textId="77777777" w:rsidR="009B5317" w:rsidRPr="008238AF" w:rsidRDefault="009B5317" w:rsidP="009B5317">
      <w:pPr>
        <w:ind w:firstLine="420"/>
        <w:rPr>
          <w:color w:val="000000" w:themeColor="text1"/>
        </w:rPr>
      </w:pPr>
      <w:r w:rsidRPr="008238AF">
        <w:rPr>
          <w:rFonts w:hint="eastAsia"/>
          <w:color w:val="000000" w:themeColor="text1"/>
        </w:rPr>
        <w:t>答：</w:t>
      </w:r>
    </w:p>
    <w:p w14:paraId="5E0C090B" w14:textId="77777777" w:rsidR="009B5317" w:rsidRPr="008238AF" w:rsidRDefault="009B5317" w:rsidP="009B5317">
      <w:pPr>
        <w:ind w:firstLine="420"/>
        <w:rPr>
          <w:color w:val="000000" w:themeColor="text1"/>
        </w:rPr>
      </w:pPr>
      <w:r w:rsidRPr="008238AF">
        <w:rPr>
          <w:rFonts w:hint="eastAsia"/>
          <w:color w:val="000000" w:themeColor="text1"/>
        </w:rPr>
        <w:t>一般而言，我们的计算都是以理论公式为准，如果在考试中理论公式找不到答案再带入实践公式。</w:t>
      </w:r>
    </w:p>
    <w:p w14:paraId="0EC3E356" w14:textId="77777777" w:rsidR="009B5317" w:rsidRPr="008238AF" w:rsidRDefault="009B5317" w:rsidP="009B5317">
      <w:pPr>
        <w:pStyle w:val="biao"/>
        <w:rPr>
          <w:color w:val="000000" w:themeColor="text1"/>
        </w:rPr>
      </w:pPr>
    </w:p>
    <w:p w14:paraId="0BF502C8" w14:textId="77777777" w:rsidR="009B5317" w:rsidRPr="008238AF" w:rsidRDefault="009B5317" w:rsidP="009B5317">
      <w:pPr>
        <w:ind w:firstLine="420"/>
        <w:rPr>
          <w:color w:val="000000" w:themeColor="text1"/>
        </w:rPr>
      </w:pPr>
    </w:p>
    <w:p w14:paraId="51787065" w14:textId="77777777" w:rsidR="009B5317" w:rsidRPr="008238AF" w:rsidRDefault="009B5317" w:rsidP="009B5317">
      <w:pPr>
        <w:pStyle w:val="1"/>
        <w:numPr>
          <w:ilvl w:val="0"/>
          <w:numId w:val="0"/>
        </w:numPr>
        <w:rPr>
          <w:color w:val="000000" w:themeColor="text1"/>
        </w:rPr>
      </w:pPr>
      <w:bookmarkStart w:id="81" w:name="_Toc105689358"/>
      <w:r w:rsidRPr="008238AF">
        <w:rPr>
          <w:color w:val="000000" w:themeColor="text1"/>
        </w:rPr>
        <w:t>第八章</w:t>
      </w:r>
      <w:r w:rsidRPr="008238AF">
        <w:rPr>
          <w:rFonts w:hint="eastAsia"/>
          <w:color w:val="000000" w:themeColor="text1"/>
        </w:rPr>
        <w:t xml:space="preserve"> </w:t>
      </w:r>
      <w:r w:rsidRPr="008238AF">
        <w:rPr>
          <w:color w:val="000000" w:themeColor="text1"/>
        </w:rPr>
        <w:t>嵌入式系统</w:t>
      </w:r>
      <w:bookmarkEnd w:id="81"/>
    </w:p>
    <w:p w14:paraId="147CC64F" w14:textId="77777777" w:rsidR="009B5317" w:rsidRPr="008238AF" w:rsidRDefault="009B5317" w:rsidP="009B5317">
      <w:pPr>
        <w:pStyle w:val="2"/>
        <w:rPr>
          <w:color w:val="000000" w:themeColor="text1"/>
        </w:rPr>
      </w:pPr>
      <w:bookmarkStart w:id="82" w:name="_Toc105689359"/>
      <w:r w:rsidRPr="008238AF">
        <w:rPr>
          <w:color w:val="000000" w:themeColor="text1"/>
        </w:rPr>
        <w:t xml:space="preserve">1 </w:t>
      </w:r>
      <w:r w:rsidRPr="008238AF">
        <w:rPr>
          <w:color w:val="000000" w:themeColor="text1"/>
        </w:rPr>
        <w:t>考情分析</w:t>
      </w:r>
      <w:bookmarkEnd w:id="82"/>
    </w:p>
    <w:p w14:paraId="11D08298" w14:textId="77777777" w:rsidR="009B5317" w:rsidRPr="008238AF" w:rsidRDefault="009B5317" w:rsidP="009B5317">
      <w:pPr>
        <w:pStyle w:val="3"/>
        <w:ind w:firstLine="422"/>
        <w:rPr>
          <w:color w:val="000000" w:themeColor="text1"/>
        </w:rPr>
      </w:pPr>
      <w:bookmarkStart w:id="83" w:name="_Toc105689360"/>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本章重点</w:t>
      </w:r>
      <w:bookmarkEnd w:id="83"/>
    </w:p>
    <w:tbl>
      <w:tblPr>
        <w:tblStyle w:val="a7"/>
        <w:tblW w:w="5000" w:type="pct"/>
        <w:jc w:val="center"/>
        <w:tblLook w:val="04A0" w:firstRow="1" w:lastRow="0" w:firstColumn="1" w:lastColumn="0" w:noHBand="0" w:noVBand="1"/>
      </w:tblPr>
      <w:tblGrid>
        <w:gridCol w:w="679"/>
        <w:gridCol w:w="2321"/>
        <w:gridCol w:w="5296"/>
      </w:tblGrid>
      <w:tr w:rsidR="009B5317" w:rsidRPr="008238AF" w14:paraId="795576B9" w14:textId="77777777" w:rsidTr="00F32297">
        <w:trPr>
          <w:jc w:val="center"/>
        </w:trPr>
        <w:tc>
          <w:tcPr>
            <w:tcW w:w="409" w:type="pct"/>
            <w:vAlign w:val="center"/>
          </w:tcPr>
          <w:p w14:paraId="072EB60C" w14:textId="77777777" w:rsidR="009B5317" w:rsidRPr="008238AF" w:rsidRDefault="009B5317" w:rsidP="00F32297">
            <w:pPr>
              <w:pStyle w:val="biao"/>
              <w:rPr>
                <w:color w:val="000000" w:themeColor="text1"/>
              </w:rPr>
            </w:pPr>
            <w:r w:rsidRPr="008238AF">
              <w:rPr>
                <w:rFonts w:hint="eastAsia"/>
                <w:color w:val="000000" w:themeColor="text1"/>
              </w:rPr>
              <w:t>序号</w:t>
            </w:r>
          </w:p>
        </w:tc>
        <w:tc>
          <w:tcPr>
            <w:tcW w:w="1399" w:type="pct"/>
            <w:vAlign w:val="center"/>
          </w:tcPr>
          <w:p w14:paraId="260AA003" w14:textId="77777777" w:rsidR="009B5317" w:rsidRPr="008238AF" w:rsidRDefault="009B5317" w:rsidP="00F32297">
            <w:pPr>
              <w:pStyle w:val="biao"/>
              <w:ind w:firstLine="360"/>
              <w:rPr>
                <w:color w:val="000000" w:themeColor="text1"/>
              </w:rPr>
            </w:pPr>
            <w:r w:rsidRPr="008238AF">
              <w:rPr>
                <w:rFonts w:hint="eastAsia"/>
                <w:color w:val="000000" w:themeColor="text1"/>
              </w:rPr>
              <w:t>知识领域</w:t>
            </w:r>
          </w:p>
        </w:tc>
        <w:tc>
          <w:tcPr>
            <w:tcW w:w="3192" w:type="pct"/>
            <w:vAlign w:val="center"/>
          </w:tcPr>
          <w:p w14:paraId="00A948AB" w14:textId="77777777" w:rsidR="009B5317" w:rsidRPr="008238AF" w:rsidRDefault="009B5317" w:rsidP="00F32297">
            <w:pPr>
              <w:pStyle w:val="biao"/>
              <w:ind w:firstLine="360"/>
              <w:rPr>
                <w:color w:val="000000" w:themeColor="text1"/>
              </w:rPr>
            </w:pPr>
            <w:r w:rsidRPr="008238AF">
              <w:rPr>
                <w:rFonts w:hint="eastAsia"/>
                <w:color w:val="000000" w:themeColor="text1"/>
              </w:rPr>
              <w:t>知识点详情</w:t>
            </w:r>
          </w:p>
        </w:tc>
      </w:tr>
      <w:tr w:rsidR="009B5317" w:rsidRPr="008238AF" w14:paraId="414433AD" w14:textId="77777777" w:rsidTr="00F32297">
        <w:trPr>
          <w:jc w:val="center"/>
        </w:trPr>
        <w:tc>
          <w:tcPr>
            <w:tcW w:w="409" w:type="pct"/>
            <w:vAlign w:val="center"/>
          </w:tcPr>
          <w:p w14:paraId="5EB896A9"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399" w:type="pct"/>
            <w:vAlign w:val="center"/>
          </w:tcPr>
          <w:p w14:paraId="6A78B5B9" w14:textId="77777777" w:rsidR="009B5317" w:rsidRPr="008238AF" w:rsidRDefault="009B5317" w:rsidP="00F32297">
            <w:pPr>
              <w:pStyle w:val="biao"/>
              <w:rPr>
                <w:color w:val="000000" w:themeColor="text1"/>
              </w:rPr>
            </w:pPr>
            <w:r w:rsidRPr="008238AF">
              <w:rPr>
                <w:rFonts w:hint="eastAsia"/>
                <w:color w:val="000000" w:themeColor="text1"/>
              </w:rPr>
              <w:t>嵌入式微处理器（</w:t>
            </w:r>
            <w:r w:rsidRPr="008238AF">
              <w:rPr>
                <w:rFonts w:ascii="Segoe UI Symbol" w:hAnsi="Segoe UI Symbol" w:cs="Segoe UI Symbol"/>
                <w:color w:val="000000" w:themeColor="text1"/>
              </w:rPr>
              <w:t>⭐</w:t>
            </w:r>
            <w:r w:rsidRPr="008238AF">
              <w:rPr>
                <w:rFonts w:hint="eastAsia"/>
                <w:color w:val="000000" w:themeColor="text1"/>
              </w:rPr>
              <w:t>）</w:t>
            </w:r>
          </w:p>
        </w:tc>
        <w:tc>
          <w:tcPr>
            <w:tcW w:w="3192" w:type="pct"/>
            <w:vAlign w:val="center"/>
          </w:tcPr>
          <w:p w14:paraId="33E05C5D" w14:textId="77777777" w:rsidR="009B5317" w:rsidRPr="008238AF" w:rsidRDefault="009B5317" w:rsidP="00F32297">
            <w:pPr>
              <w:pStyle w:val="biao"/>
              <w:rPr>
                <w:color w:val="000000" w:themeColor="text1"/>
              </w:rPr>
            </w:pPr>
            <w:r w:rsidRPr="008238AF">
              <w:rPr>
                <w:rFonts w:hint="eastAsia"/>
                <w:color w:val="000000" w:themeColor="text1"/>
              </w:rPr>
              <w:t>嵌入式微处理器分类、嵌入式微处理器体系结构</w:t>
            </w:r>
          </w:p>
        </w:tc>
      </w:tr>
      <w:tr w:rsidR="009B5317" w:rsidRPr="008238AF" w14:paraId="3244769A" w14:textId="77777777" w:rsidTr="00F32297">
        <w:trPr>
          <w:jc w:val="center"/>
        </w:trPr>
        <w:tc>
          <w:tcPr>
            <w:tcW w:w="409" w:type="pct"/>
            <w:vAlign w:val="center"/>
          </w:tcPr>
          <w:p w14:paraId="707F5028" w14:textId="77777777" w:rsidR="009B5317" w:rsidRPr="008238AF" w:rsidRDefault="009B5317" w:rsidP="00F32297">
            <w:pPr>
              <w:pStyle w:val="biao"/>
              <w:rPr>
                <w:color w:val="000000" w:themeColor="text1"/>
              </w:rPr>
            </w:pPr>
            <w:r w:rsidRPr="008238AF">
              <w:rPr>
                <w:color w:val="000000" w:themeColor="text1"/>
              </w:rPr>
              <w:t>2</w:t>
            </w:r>
          </w:p>
        </w:tc>
        <w:tc>
          <w:tcPr>
            <w:tcW w:w="1399" w:type="pct"/>
            <w:vAlign w:val="center"/>
          </w:tcPr>
          <w:p w14:paraId="5F330657" w14:textId="77777777" w:rsidR="009B5317" w:rsidRPr="008238AF" w:rsidRDefault="009B5317" w:rsidP="00F32297">
            <w:pPr>
              <w:pStyle w:val="biao"/>
              <w:rPr>
                <w:color w:val="000000" w:themeColor="text1"/>
              </w:rPr>
            </w:pPr>
            <w:r w:rsidRPr="008238AF">
              <w:rPr>
                <w:rFonts w:hint="eastAsia"/>
                <w:color w:val="000000" w:themeColor="text1"/>
              </w:rPr>
              <w:t>总线（</w:t>
            </w:r>
            <w:r w:rsidRPr="008238AF">
              <w:rPr>
                <w:rFonts w:ascii="Segoe UI Symbol" w:hAnsi="Segoe UI Symbol" w:cs="Segoe UI Symbol"/>
                <w:color w:val="000000" w:themeColor="text1"/>
              </w:rPr>
              <w:t>⭐</w:t>
            </w:r>
            <w:r w:rsidRPr="008238AF">
              <w:rPr>
                <w:rFonts w:hint="eastAsia"/>
                <w:color w:val="000000" w:themeColor="text1"/>
              </w:rPr>
              <w:t>）</w:t>
            </w:r>
          </w:p>
        </w:tc>
        <w:tc>
          <w:tcPr>
            <w:tcW w:w="3192" w:type="pct"/>
            <w:vAlign w:val="center"/>
          </w:tcPr>
          <w:p w14:paraId="43872287" w14:textId="77777777" w:rsidR="009B5317" w:rsidRPr="008238AF" w:rsidRDefault="009B5317" w:rsidP="00F32297">
            <w:pPr>
              <w:pStyle w:val="biao"/>
              <w:rPr>
                <w:color w:val="000000" w:themeColor="text1"/>
              </w:rPr>
            </w:pPr>
            <w:r w:rsidRPr="008238AF">
              <w:rPr>
                <w:rFonts w:hint="eastAsia"/>
                <w:color w:val="000000" w:themeColor="text1"/>
              </w:rPr>
              <w:t>总线基本概念、总线分类</w:t>
            </w:r>
          </w:p>
        </w:tc>
      </w:tr>
      <w:tr w:rsidR="009B5317" w:rsidRPr="008238AF" w14:paraId="5AC66A36" w14:textId="77777777" w:rsidTr="00F32297">
        <w:trPr>
          <w:jc w:val="center"/>
        </w:trPr>
        <w:tc>
          <w:tcPr>
            <w:tcW w:w="409" w:type="pct"/>
            <w:vAlign w:val="center"/>
          </w:tcPr>
          <w:p w14:paraId="0786B875" w14:textId="77777777" w:rsidR="009B5317" w:rsidRPr="008238AF" w:rsidRDefault="009B5317" w:rsidP="00F32297">
            <w:pPr>
              <w:pStyle w:val="biao"/>
              <w:rPr>
                <w:color w:val="000000" w:themeColor="text1"/>
              </w:rPr>
            </w:pPr>
            <w:r w:rsidRPr="008238AF">
              <w:rPr>
                <w:rFonts w:hint="eastAsia"/>
                <w:color w:val="000000" w:themeColor="text1"/>
              </w:rPr>
              <w:t>3</w:t>
            </w:r>
          </w:p>
        </w:tc>
        <w:tc>
          <w:tcPr>
            <w:tcW w:w="1399" w:type="pct"/>
            <w:vAlign w:val="center"/>
          </w:tcPr>
          <w:p w14:paraId="565F110E" w14:textId="77777777" w:rsidR="009B5317" w:rsidRPr="008238AF" w:rsidRDefault="009B5317" w:rsidP="00F32297">
            <w:pPr>
              <w:pStyle w:val="biao"/>
              <w:rPr>
                <w:color w:val="000000" w:themeColor="text1"/>
              </w:rPr>
            </w:pPr>
            <w:r w:rsidRPr="008238AF">
              <w:rPr>
                <w:rFonts w:hint="eastAsia"/>
                <w:color w:val="000000" w:themeColor="text1"/>
              </w:rPr>
              <w:t>嵌入式系统软件（</w:t>
            </w:r>
            <w:r w:rsidRPr="008238AF">
              <w:rPr>
                <w:rFonts w:ascii="Segoe UI Symbol" w:hAnsi="Segoe UI Symbol" w:cs="Segoe UI Symbol"/>
                <w:color w:val="000000" w:themeColor="text1"/>
              </w:rPr>
              <w:t>⭐</w:t>
            </w:r>
            <w:r w:rsidRPr="008238AF">
              <w:rPr>
                <w:rFonts w:hint="eastAsia"/>
                <w:color w:val="000000" w:themeColor="text1"/>
              </w:rPr>
              <w:t>）</w:t>
            </w:r>
          </w:p>
        </w:tc>
        <w:tc>
          <w:tcPr>
            <w:tcW w:w="3192" w:type="pct"/>
            <w:vAlign w:val="center"/>
          </w:tcPr>
          <w:p w14:paraId="181E3AE7" w14:textId="77777777" w:rsidR="009B5317" w:rsidRPr="008238AF" w:rsidRDefault="009B5317" w:rsidP="00F32297">
            <w:pPr>
              <w:pStyle w:val="biao"/>
              <w:rPr>
                <w:color w:val="000000" w:themeColor="text1"/>
              </w:rPr>
            </w:pPr>
            <w:r w:rsidRPr="008238AF">
              <w:rPr>
                <w:rFonts w:hint="eastAsia"/>
                <w:color w:val="000000" w:themeColor="text1"/>
              </w:rPr>
              <w:t>嵌入式系统软件特点、嵌入式系统软件分类、嵌入式系统体系结构</w:t>
            </w:r>
          </w:p>
        </w:tc>
      </w:tr>
      <w:tr w:rsidR="009B5317" w:rsidRPr="008238AF" w14:paraId="0095A5BD" w14:textId="77777777" w:rsidTr="00F32297">
        <w:trPr>
          <w:jc w:val="center"/>
        </w:trPr>
        <w:tc>
          <w:tcPr>
            <w:tcW w:w="409" w:type="pct"/>
            <w:vAlign w:val="center"/>
          </w:tcPr>
          <w:p w14:paraId="08E57F99" w14:textId="77777777" w:rsidR="009B5317" w:rsidRPr="008238AF" w:rsidRDefault="009B5317" w:rsidP="00F32297">
            <w:pPr>
              <w:pStyle w:val="biao"/>
              <w:rPr>
                <w:color w:val="000000" w:themeColor="text1"/>
              </w:rPr>
            </w:pPr>
            <w:r w:rsidRPr="008238AF">
              <w:rPr>
                <w:rFonts w:hint="eastAsia"/>
                <w:color w:val="000000" w:themeColor="text1"/>
              </w:rPr>
              <w:t>4</w:t>
            </w:r>
          </w:p>
        </w:tc>
        <w:tc>
          <w:tcPr>
            <w:tcW w:w="1399" w:type="pct"/>
            <w:vAlign w:val="center"/>
          </w:tcPr>
          <w:p w14:paraId="675CCC39" w14:textId="77777777" w:rsidR="009B5317" w:rsidRPr="008238AF" w:rsidRDefault="009B5317" w:rsidP="00F32297">
            <w:pPr>
              <w:pStyle w:val="biao"/>
              <w:rPr>
                <w:color w:val="000000" w:themeColor="text1"/>
              </w:rPr>
            </w:pPr>
            <w:r w:rsidRPr="008238AF">
              <w:rPr>
                <w:rFonts w:hint="eastAsia"/>
                <w:color w:val="000000" w:themeColor="text1"/>
              </w:rPr>
              <w:t>嵌入式操作系统（</w:t>
            </w:r>
            <w:r w:rsidRPr="008238AF">
              <w:rPr>
                <w:rFonts w:ascii="Segoe UI Symbol" w:hAnsi="Segoe UI Symbol" w:cs="Segoe UI Symbol"/>
                <w:color w:val="000000" w:themeColor="text1"/>
              </w:rPr>
              <w:t>⭐⭐⭐⭐</w:t>
            </w:r>
            <w:r w:rsidRPr="008238AF">
              <w:rPr>
                <w:rFonts w:hint="eastAsia"/>
                <w:color w:val="000000" w:themeColor="text1"/>
              </w:rPr>
              <w:t>）</w:t>
            </w:r>
          </w:p>
        </w:tc>
        <w:tc>
          <w:tcPr>
            <w:tcW w:w="3192" w:type="pct"/>
            <w:vAlign w:val="center"/>
          </w:tcPr>
          <w:p w14:paraId="6E139706" w14:textId="77777777" w:rsidR="009B5317" w:rsidRPr="008238AF" w:rsidRDefault="009B5317" w:rsidP="00F32297">
            <w:pPr>
              <w:pStyle w:val="biao"/>
              <w:rPr>
                <w:color w:val="000000" w:themeColor="text1"/>
              </w:rPr>
            </w:pPr>
            <w:r w:rsidRPr="008238AF">
              <w:rPr>
                <w:rFonts w:hint="eastAsia"/>
                <w:color w:val="000000" w:themeColor="text1"/>
              </w:rPr>
              <w:t>嵌入式操作系统特点、嵌入式操作系统分类</w:t>
            </w:r>
          </w:p>
        </w:tc>
      </w:tr>
    </w:tbl>
    <w:p w14:paraId="0803EE26" w14:textId="77777777" w:rsidR="009B5317" w:rsidRPr="008238AF" w:rsidRDefault="009B5317" w:rsidP="009B5317">
      <w:pPr>
        <w:keepLines w:val="0"/>
        <w:topLinePunct w:val="0"/>
        <w:autoSpaceDN/>
        <w:adjustRightInd/>
        <w:snapToGrid/>
        <w:ind w:firstLineChars="0" w:firstLine="0"/>
        <w:jc w:val="left"/>
        <w:outlineLvl w:val="1"/>
        <w:rPr>
          <w:rFonts w:ascii="Times New Roman" w:hAnsi="Times New Roman" w:cstheme="majorBidi"/>
          <w:b/>
          <w:bCs/>
          <w:color w:val="000000" w:themeColor="text1"/>
          <w:sz w:val="24"/>
        </w:rPr>
      </w:pPr>
      <w:bookmarkStart w:id="84" w:name="_Toc105689361"/>
      <w:r w:rsidRPr="008238AF">
        <w:rPr>
          <w:rFonts w:ascii="Times New Roman" w:hAnsi="Times New Roman" w:cstheme="majorBidi" w:hint="eastAsia"/>
          <w:b/>
          <w:bCs/>
          <w:color w:val="000000" w:themeColor="text1"/>
          <w:sz w:val="24"/>
        </w:rPr>
        <w:t xml:space="preserve">2 </w:t>
      </w:r>
      <w:r w:rsidRPr="008238AF">
        <w:rPr>
          <w:rFonts w:ascii="Times New Roman" w:hAnsi="Times New Roman" w:cstheme="majorBidi" w:hint="eastAsia"/>
          <w:b/>
          <w:bCs/>
          <w:color w:val="000000" w:themeColor="text1"/>
          <w:sz w:val="24"/>
        </w:rPr>
        <w:t>考点精讲</w:t>
      </w:r>
      <w:bookmarkEnd w:id="84"/>
    </w:p>
    <w:p w14:paraId="19D3DAE9" w14:textId="77777777" w:rsidR="009B5317" w:rsidRPr="008238AF" w:rsidRDefault="009B5317" w:rsidP="009B5317">
      <w:pPr>
        <w:pStyle w:val="3"/>
        <w:ind w:firstLine="422"/>
        <w:rPr>
          <w:color w:val="000000" w:themeColor="text1"/>
        </w:rPr>
      </w:pPr>
      <w:bookmarkStart w:id="85" w:name="_Toc105689362"/>
      <w:r w:rsidRPr="008238AF">
        <w:rPr>
          <w:color w:val="000000" w:themeColor="text1"/>
        </w:rPr>
        <w:t xml:space="preserve">2.1 </w:t>
      </w:r>
      <w:r w:rsidRPr="008238AF">
        <w:rPr>
          <w:color w:val="000000" w:themeColor="text1"/>
        </w:rPr>
        <w:t>嵌入式微处理器</w:t>
      </w:r>
      <w:bookmarkEnd w:id="85"/>
    </w:p>
    <w:p w14:paraId="6F81D6F9"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.1.1</w:t>
      </w:r>
      <w:r w:rsidRPr="008238AF">
        <w:rPr>
          <w:color w:val="000000" w:themeColor="text1"/>
        </w:rPr>
        <w:t>嵌入式微处理器分类</w:t>
      </w:r>
    </w:p>
    <w:p w14:paraId="63210B19"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1）嵌入式微控制器（MCU：Micro Controller Unit）：又称为单片机，片上外设资源一般比较丰富，适合于控制。</w:t>
      </w:r>
    </w:p>
    <w:p w14:paraId="05B3B140"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2）嵌入式微处理器（EMPU：Embedded Micro Processing Unit）： 又称为单板机，由通用计算机中的CPU发展而来，仅保留和嵌入式应用紧密相关的功能硬件。</w:t>
      </w:r>
    </w:p>
    <w:p w14:paraId="59A39EB1"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3）嵌入式DSP处理器（DSP：Digital Signal Processor）：专门用于信号处理方面的处理器。</w:t>
      </w:r>
    </w:p>
    <w:p w14:paraId="750BE036"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4）嵌入式片上系统（SOC）：追求产品系统最大包容的集成器件。</w:t>
      </w:r>
    </w:p>
    <w:p w14:paraId="63A577BE" w14:textId="77777777" w:rsidR="009B5317" w:rsidRPr="008238AF" w:rsidRDefault="009B5317" w:rsidP="009B5317">
      <w:pPr>
        <w:ind w:firstLine="420"/>
        <w:rPr>
          <w:color w:val="000000" w:themeColor="text1"/>
        </w:rPr>
      </w:pPr>
      <w:r w:rsidRPr="008238AF">
        <w:rPr>
          <w:rFonts w:hint="eastAsia"/>
          <w:color w:val="000000" w:themeColor="text1"/>
        </w:rPr>
        <w:t>成功实现了软硬件的无缝结合，直接在微处理器片内嵌入操作系统的代码模块。</w:t>
      </w:r>
    </w:p>
    <w:p w14:paraId="5DEFA53D" w14:textId="77777777" w:rsidR="009B5317" w:rsidRPr="008238AF" w:rsidRDefault="009B5317" w:rsidP="009B5317">
      <w:pPr>
        <w:ind w:firstLine="420"/>
        <w:rPr>
          <w:color w:val="000000" w:themeColor="text1"/>
        </w:rPr>
      </w:pPr>
      <w:r w:rsidRPr="008238AF">
        <w:rPr>
          <w:rFonts w:hint="eastAsia"/>
          <w:color w:val="000000" w:themeColor="text1"/>
        </w:rPr>
        <w:t>减小了系统的体积和功耗、提高了可靠性和设计生产效率。</w:t>
      </w:r>
    </w:p>
    <w:p w14:paraId="4DA3009B"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.1.2</w:t>
      </w:r>
      <w:r w:rsidRPr="008238AF">
        <w:rPr>
          <w:rFonts w:hint="eastAsia"/>
          <w:color w:val="000000" w:themeColor="text1"/>
        </w:rPr>
        <w:t>嵌入式微处理器体系结构</w:t>
      </w:r>
    </w:p>
    <w:p w14:paraId="015B2649" w14:textId="77777777" w:rsidR="009B5317" w:rsidRPr="008238AF" w:rsidRDefault="009B5317" w:rsidP="009B5317">
      <w:pPr>
        <w:ind w:firstLine="420"/>
        <w:rPr>
          <w:color w:val="000000" w:themeColor="text1"/>
        </w:rPr>
      </w:pPr>
      <w:r w:rsidRPr="008238AF">
        <w:rPr>
          <w:rFonts w:hint="eastAsia"/>
          <w:color w:val="000000" w:themeColor="text1"/>
        </w:rPr>
        <w:t>（1）冯·诺依曼结构</w:t>
      </w:r>
    </w:p>
    <w:p w14:paraId="20D8682F" w14:textId="77777777" w:rsidR="009B5317" w:rsidRPr="008238AF" w:rsidRDefault="009B5317" w:rsidP="009B5317">
      <w:pPr>
        <w:ind w:firstLine="420"/>
        <w:rPr>
          <w:color w:val="000000" w:themeColor="text1"/>
        </w:rPr>
      </w:pPr>
      <w:r w:rsidRPr="008238AF">
        <w:rPr>
          <w:rFonts w:hint="eastAsia"/>
          <w:color w:val="000000" w:themeColor="text1"/>
        </w:rPr>
        <w:t>冯·诺依曼结构也称普林斯顿结构，是一种将程序指令存储器和数据存储器合并在一起的存储器结构。</w:t>
      </w:r>
    </w:p>
    <w:p w14:paraId="29218641" w14:textId="77777777" w:rsidR="009B5317" w:rsidRPr="008238AF" w:rsidRDefault="009B5317" w:rsidP="009B5317">
      <w:pPr>
        <w:ind w:firstLine="420"/>
        <w:rPr>
          <w:color w:val="000000" w:themeColor="text1"/>
        </w:rPr>
      </w:pPr>
      <w:r w:rsidRPr="008238AF">
        <w:rPr>
          <w:rFonts w:hint="eastAsia"/>
          <w:color w:val="000000" w:themeColor="text1"/>
        </w:rPr>
        <w:t>特点：</w:t>
      </w:r>
    </w:p>
    <w:p w14:paraId="06282CEB" w14:textId="77777777" w:rsidR="009B5317" w:rsidRPr="008238AF" w:rsidRDefault="009B5317" w:rsidP="009B5317">
      <w:pPr>
        <w:ind w:firstLine="420"/>
        <w:rPr>
          <w:color w:val="000000" w:themeColor="text1"/>
        </w:rPr>
      </w:pPr>
      <w:r w:rsidRPr="008238AF">
        <w:rPr>
          <w:color w:val="000000" w:themeColor="text1"/>
        </w:rPr>
        <w:t>一般用于PC处理器，如I3，I5，I7处理器</w:t>
      </w:r>
    </w:p>
    <w:p w14:paraId="4E4FDF2B" w14:textId="77777777" w:rsidR="009B5317" w:rsidRPr="008238AF" w:rsidRDefault="009B5317" w:rsidP="009B5317">
      <w:pPr>
        <w:ind w:firstLine="420"/>
        <w:rPr>
          <w:color w:val="000000" w:themeColor="text1"/>
        </w:rPr>
      </w:pPr>
      <w:r w:rsidRPr="008238AF">
        <w:rPr>
          <w:color w:val="000000" w:themeColor="text1"/>
        </w:rPr>
        <w:t>指令与数据存储器合并在一起</w:t>
      </w:r>
    </w:p>
    <w:p w14:paraId="693141C2" w14:textId="77777777" w:rsidR="009B5317" w:rsidRPr="008238AF" w:rsidRDefault="009B5317" w:rsidP="009B5317">
      <w:pPr>
        <w:ind w:firstLine="420"/>
        <w:rPr>
          <w:color w:val="000000" w:themeColor="text1"/>
        </w:rPr>
      </w:pPr>
      <w:r w:rsidRPr="008238AF">
        <w:rPr>
          <w:color w:val="000000" w:themeColor="text1"/>
        </w:rPr>
        <w:t>指令与数据都通过相同的数据总线传输</w:t>
      </w:r>
    </w:p>
    <w:p w14:paraId="21B49C6D" w14:textId="77777777" w:rsidR="009B5317" w:rsidRPr="008238AF" w:rsidRDefault="009B5317" w:rsidP="009B5317">
      <w:pPr>
        <w:ind w:firstLine="420"/>
        <w:rPr>
          <w:color w:val="000000" w:themeColor="text1"/>
        </w:rPr>
      </w:pPr>
      <w:r w:rsidRPr="008238AF">
        <w:rPr>
          <w:rFonts w:hint="eastAsia"/>
          <w:color w:val="000000" w:themeColor="text1"/>
        </w:rPr>
        <w:t>（2）哈佛结构</w:t>
      </w:r>
    </w:p>
    <w:p w14:paraId="28E1B91F" w14:textId="77777777" w:rsidR="009B5317" w:rsidRPr="008238AF" w:rsidRDefault="009B5317" w:rsidP="009B5317">
      <w:pPr>
        <w:ind w:firstLine="420"/>
        <w:rPr>
          <w:color w:val="000000" w:themeColor="text1"/>
        </w:rPr>
      </w:pPr>
      <w:r w:rsidRPr="008238AF">
        <w:rPr>
          <w:rFonts w:hint="eastAsia"/>
          <w:color w:val="000000" w:themeColor="text1"/>
        </w:rPr>
        <w:t>哈佛结构是一种将程序指令存储和数据存储分开的存储器结构。哈佛结构是一种并行体系结构，它的主要特点是将程序和数据存储在不同的存储空间中，即程序存储器和数据存储器是两个独立的存储器，每个存储器独立编址、独立访问。</w:t>
      </w:r>
    </w:p>
    <w:p w14:paraId="7687A496" w14:textId="77777777" w:rsidR="009B5317" w:rsidRPr="008238AF" w:rsidRDefault="009B5317" w:rsidP="009B5317">
      <w:pPr>
        <w:ind w:firstLine="420"/>
        <w:rPr>
          <w:color w:val="000000" w:themeColor="text1"/>
        </w:rPr>
      </w:pPr>
      <w:r w:rsidRPr="008238AF">
        <w:rPr>
          <w:rFonts w:hint="eastAsia"/>
          <w:color w:val="000000" w:themeColor="text1"/>
        </w:rPr>
        <w:t>特点：</w:t>
      </w:r>
    </w:p>
    <w:p w14:paraId="4CC215E3" w14:textId="77777777" w:rsidR="009B5317" w:rsidRPr="008238AF" w:rsidRDefault="009B5317" w:rsidP="009B5317">
      <w:pPr>
        <w:ind w:firstLine="420"/>
        <w:rPr>
          <w:color w:val="000000" w:themeColor="text1"/>
        </w:rPr>
      </w:pPr>
      <w:r w:rsidRPr="008238AF">
        <w:rPr>
          <w:color w:val="000000" w:themeColor="text1"/>
        </w:rPr>
        <w:t>一般用于嵌入式系统处理器（DSP）</w:t>
      </w:r>
    </w:p>
    <w:p w14:paraId="4CCE87FF" w14:textId="77777777" w:rsidR="009B5317" w:rsidRPr="008238AF" w:rsidRDefault="009B5317" w:rsidP="009B5317">
      <w:pPr>
        <w:ind w:firstLine="420"/>
        <w:rPr>
          <w:color w:val="000000" w:themeColor="text1"/>
        </w:rPr>
      </w:pPr>
      <w:r w:rsidRPr="008238AF">
        <w:rPr>
          <w:color w:val="000000" w:themeColor="text1"/>
        </w:rPr>
        <w:t>指令与数据分开存储，可以并行读取，有较高的数据吞吐率</w:t>
      </w:r>
    </w:p>
    <w:p w14:paraId="2A441602" w14:textId="77777777" w:rsidR="009B5317" w:rsidRPr="008238AF" w:rsidRDefault="009B5317" w:rsidP="009B5317">
      <w:pPr>
        <w:ind w:firstLine="420"/>
        <w:rPr>
          <w:color w:val="000000" w:themeColor="text1"/>
        </w:rPr>
      </w:pPr>
      <w:r w:rsidRPr="008238AF">
        <w:rPr>
          <w:color w:val="000000" w:themeColor="text1"/>
        </w:rPr>
        <w:t>有4条总线：指令和数据的数据总线与地址总线</w:t>
      </w:r>
    </w:p>
    <w:p w14:paraId="110D1270" w14:textId="77777777" w:rsidR="009B5317" w:rsidRPr="008238AF" w:rsidRDefault="009B5317" w:rsidP="009B5317">
      <w:pPr>
        <w:pStyle w:val="3"/>
        <w:ind w:firstLine="422"/>
        <w:rPr>
          <w:color w:val="000000" w:themeColor="text1"/>
        </w:rPr>
      </w:pPr>
      <w:bookmarkStart w:id="86" w:name="_Toc105689363"/>
      <w:r w:rsidRPr="008238AF">
        <w:rPr>
          <w:color w:val="000000" w:themeColor="text1"/>
        </w:rPr>
        <w:t xml:space="preserve">2.2 </w:t>
      </w:r>
      <w:r w:rsidRPr="008238AF">
        <w:rPr>
          <w:color w:val="000000" w:themeColor="text1"/>
        </w:rPr>
        <w:t>总线</w:t>
      </w:r>
      <w:bookmarkEnd w:id="86"/>
    </w:p>
    <w:p w14:paraId="3D88FFA5"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.2.1 </w:t>
      </w:r>
      <w:r w:rsidRPr="008238AF">
        <w:rPr>
          <w:rFonts w:hint="eastAsia"/>
          <w:color w:val="000000" w:themeColor="text1"/>
        </w:rPr>
        <w:t>总线的基本概念</w:t>
      </w:r>
    </w:p>
    <w:p w14:paraId="4BC4362E" w14:textId="77777777" w:rsidR="009B5317" w:rsidRPr="008238AF" w:rsidRDefault="009B5317" w:rsidP="009B5317">
      <w:pPr>
        <w:ind w:firstLine="420"/>
        <w:rPr>
          <w:color w:val="000000" w:themeColor="text1"/>
        </w:rPr>
      </w:pPr>
      <w:r w:rsidRPr="008238AF">
        <w:rPr>
          <w:rFonts w:hint="eastAsia"/>
          <w:color w:val="000000" w:themeColor="text1"/>
        </w:rPr>
        <w:t>基本概念</w:t>
      </w:r>
    </w:p>
    <w:p w14:paraId="415F695D" w14:textId="77777777" w:rsidR="009B5317" w:rsidRPr="008238AF" w:rsidRDefault="009B5317" w:rsidP="009B5317">
      <w:pPr>
        <w:ind w:firstLine="420"/>
        <w:rPr>
          <w:color w:val="000000" w:themeColor="text1"/>
        </w:rPr>
      </w:pPr>
      <w:r w:rsidRPr="008238AF">
        <w:rPr>
          <w:rFonts w:hint="eastAsia"/>
          <w:color w:val="000000" w:themeColor="text1"/>
        </w:rPr>
        <w:t>总线是一组能为多个部件分时共享的信息传送线，用来连接多个部件并为之提供信息交换通路。</w:t>
      </w:r>
    </w:p>
    <w:p w14:paraId="0459E8C9" w14:textId="77777777" w:rsidR="009B5317" w:rsidRPr="008238AF" w:rsidRDefault="009B5317" w:rsidP="009B5317">
      <w:pPr>
        <w:ind w:firstLine="420"/>
        <w:rPr>
          <w:color w:val="000000" w:themeColor="text1"/>
        </w:rPr>
      </w:pPr>
      <w:r w:rsidRPr="008238AF">
        <w:rPr>
          <w:rFonts w:hint="eastAsia"/>
          <w:color w:val="000000" w:themeColor="text1"/>
        </w:rPr>
        <w:t>特点：</w:t>
      </w:r>
    </w:p>
    <w:p w14:paraId="08440BE3" w14:textId="77777777" w:rsidR="009B5317" w:rsidRPr="008238AF" w:rsidRDefault="009B5317" w:rsidP="009B5317">
      <w:pPr>
        <w:ind w:firstLine="420"/>
        <w:rPr>
          <w:color w:val="000000" w:themeColor="text1"/>
        </w:rPr>
      </w:pPr>
      <w:r w:rsidRPr="008238AF">
        <w:rPr>
          <w:color w:val="000000" w:themeColor="text1"/>
        </w:rPr>
        <w:t>挂接在总线上的多个部件只能分时向总线发送数据，但可同时从总线接收数据。</w:t>
      </w:r>
    </w:p>
    <w:p w14:paraId="3588C507" w14:textId="77777777" w:rsidR="009B5317" w:rsidRPr="008238AF" w:rsidRDefault="009B5317" w:rsidP="009B5317">
      <w:pPr>
        <w:ind w:firstLine="420"/>
        <w:rPr>
          <w:color w:val="000000" w:themeColor="text1"/>
        </w:rPr>
      </w:pPr>
      <w:r w:rsidRPr="008238AF">
        <w:rPr>
          <w:color w:val="000000" w:themeColor="text1"/>
        </w:rPr>
        <w:t>通过总线复用方式可以减少总线中信号线的数量，以较少的信号线传输更多的信息。</w:t>
      </w:r>
    </w:p>
    <w:p w14:paraId="5AFB74E8"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.2.2 </w:t>
      </w:r>
      <w:r w:rsidRPr="008238AF">
        <w:rPr>
          <w:color w:val="000000" w:themeColor="text1"/>
        </w:rPr>
        <w:t>总线分类</w:t>
      </w:r>
    </w:p>
    <w:p w14:paraId="7BC0E08A"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1）从功能上来对总线进行划分：数据总线、地址总线和控制总线</w:t>
      </w:r>
    </w:p>
    <w:p w14:paraId="3172FC6E" w14:textId="77777777" w:rsidR="009B5317" w:rsidRPr="008238AF" w:rsidRDefault="009B5317" w:rsidP="009B5317">
      <w:pPr>
        <w:ind w:firstLine="420"/>
        <w:rPr>
          <w:color w:val="000000" w:themeColor="text1"/>
        </w:rPr>
      </w:pPr>
      <w:r w:rsidRPr="008238AF">
        <w:rPr>
          <w:rFonts w:hint="eastAsia"/>
          <w:color w:val="000000" w:themeColor="text1"/>
        </w:rPr>
        <w:t>数据总线（</w:t>
      </w:r>
      <w:r w:rsidRPr="008238AF">
        <w:rPr>
          <w:color w:val="000000" w:themeColor="text1"/>
        </w:rPr>
        <w:t>Data Bus，DB）：在CPU与RAM之间来回传送需要处理或是需要储存的数据。</w:t>
      </w:r>
    </w:p>
    <w:p w14:paraId="234AC9D3" w14:textId="77777777" w:rsidR="009B5317" w:rsidRPr="008238AF" w:rsidRDefault="009B5317" w:rsidP="009B5317">
      <w:pPr>
        <w:ind w:firstLine="420"/>
        <w:rPr>
          <w:color w:val="000000" w:themeColor="text1"/>
        </w:rPr>
      </w:pPr>
      <w:r w:rsidRPr="008238AF">
        <w:rPr>
          <w:rFonts w:hint="eastAsia"/>
          <w:color w:val="000000" w:themeColor="text1"/>
        </w:rPr>
        <w:t>地址总线（</w:t>
      </w:r>
      <w:r w:rsidRPr="008238AF">
        <w:rPr>
          <w:color w:val="000000" w:themeColor="text1"/>
        </w:rPr>
        <w:t>Address Bus，AB）：用来指定在RAM（Random Access Memory）之中储存的数据的地址。</w:t>
      </w:r>
    </w:p>
    <w:p w14:paraId="072D7088" w14:textId="77777777" w:rsidR="009B5317" w:rsidRPr="008238AF" w:rsidRDefault="009B5317" w:rsidP="009B5317">
      <w:pPr>
        <w:ind w:firstLine="420"/>
        <w:rPr>
          <w:color w:val="000000" w:themeColor="text1"/>
        </w:rPr>
      </w:pPr>
      <w:r w:rsidRPr="008238AF">
        <w:rPr>
          <w:rFonts w:hint="eastAsia"/>
          <w:color w:val="000000" w:themeColor="text1"/>
        </w:rPr>
        <w:t>控制总线（</w:t>
      </w:r>
      <w:r w:rsidRPr="008238AF">
        <w:rPr>
          <w:color w:val="000000" w:themeColor="text1"/>
        </w:rPr>
        <w:t>Control Bus，CB）：将微处理器控制单元（Control Unit）的信号传送到周边设备。</w:t>
      </w:r>
    </w:p>
    <w:p w14:paraId="7542D2D1"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2）从数据传输的方式划分为并行总线和串行总线</w:t>
      </w:r>
    </w:p>
    <w:p w14:paraId="1F9E8BB9" w14:textId="77777777" w:rsidR="009B5317" w:rsidRPr="008238AF" w:rsidRDefault="009B5317" w:rsidP="009B5317">
      <w:pPr>
        <w:ind w:firstLine="420"/>
        <w:rPr>
          <w:color w:val="000000" w:themeColor="text1"/>
        </w:rPr>
      </w:pPr>
      <w:r w:rsidRPr="008238AF">
        <w:rPr>
          <w:rFonts w:hint="eastAsia"/>
          <w:color w:val="000000" w:themeColor="text1"/>
        </w:rPr>
        <w:t>并行总线：将数据字节的各位用多条数据线同时进行传送。常见并行总线</w:t>
      </w:r>
      <w:r w:rsidRPr="008238AF">
        <w:rPr>
          <w:color w:val="000000" w:themeColor="text1"/>
        </w:rPr>
        <w:t>ISA、PCI、VME等。</w:t>
      </w:r>
    </w:p>
    <w:p w14:paraId="2062EBFC" w14:textId="77777777" w:rsidR="009B5317" w:rsidRPr="008238AF" w:rsidRDefault="009B5317" w:rsidP="009B5317">
      <w:pPr>
        <w:ind w:firstLine="420"/>
        <w:rPr>
          <w:color w:val="000000" w:themeColor="text1"/>
        </w:rPr>
      </w:pPr>
      <w:r w:rsidRPr="008238AF">
        <w:rPr>
          <w:rFonts w:hint="eastAsia"/>
          <w:color w:val="000000" w:themeColor="text1"/>
        </w:rPr>
        <w:t>串行总线：数据是一位一位地进行传输的，在传输中每一位数据都占据一个固定的时间长度。常见串行总线：</w:t>
      </w:r>
      <w:r w:rsidRPr="008238AF">
        <w:rPr>
          <w:color w:val="000000" w:themeColor="text1"/>
        </w:rPr>
        <w:t>RS232、SPI、I2C、USB、CAN、IEEE 1394等。</w:t>
      </w:r>
    </w:p>
    <w:p w14:paraId="0E03E9BB" w14:textId="77777777" w:rsidR="009B5317" w:rsidRPr="008238AF" w:rsidRDefault="009B5317" w:rsidP="009B5317">
      <w:pPr>
        <w:ind w:firstLine="420"/>
        <w:rPr>
          <w:color w:val="000000" w:themeColor="text1"/>
        </w:rPr>
      </w:pPr>
      <w:r w:rsidRPr="008238AF">
        <w:rPr>
          <w:rFonts w:hint="eastAsia"/>
          <w:color w:val="000000" w:themeColor="text1"/>
        </w:rPr>
        <w:t>包括：半双工总线、全双工总线</w:t>
      </w:r>
    </w:p>
    <w:p w14:paraId="472A73D7" w14:textId="77777777" w:rsidR="009B5317" w:rsidRPr="008238AF" w:rsidRDefault="009B5317" w:rsidP="009B5317">
      <w:pPr>
        <w:pStyle w:val="3"/>
        <w:ind w:firstLine="422"/>
        <w:rPr>
          <w:color w:val="000000" w:themeColor="text1"/>
        </w:rPr>
      </w:pPr>
      <w:bookmarkStart w:id="87" w:name="_Toc105689364"/>
      <w:r w:rsidRPr="008238AF">
        <w:rPr>
          <w:rFonts w:hint="eastAsia"/>
          <w:color w:val="000000" w:themeColor="text1"/>
        </w:rPr>
        <w:t>2</w:t>
      </w:r>
      <w:r w:rsidRPr="008238AF">
        <w:rPr>
          <w:color w:val="000000" w:themeColor="text1"/>
        </w:rPr>
        <w:t xml:space="preserve">.3 </w:t>
      </w:r>
      <w:r w:rsidRPr="008238AF">
        <w:rPr>
          <w:color w:val="000000" w:themeColor="text1"/>
        </w:rPr>
        <w:t>嵌入式系统软件</w:t>
      </w:r>
      <w:bookmarkEnd w:id="87"/>
    </w:p>
    <w:p w14:paraId="42AACED4"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.3.1 </w:t>
      </w:r>
      <w:r w:rsidRPr="008238AF">
        <w:rPr>
          <w:color w:val="000000" w:themeColor="text1"/>
        </w:rPr>
        <w:t>嵌入式系统软件基本概念</w:t>
      </w:r>
    </w:p>
    <w:p w14:paraId="2DCD7F0C" w14:textId="77777777" w:rsidR="009B5317" w:rsidRPr="008238AF" w:rsidRDefault="009B5317" w:rsidP="009B5317">
      <w:pPr>
        <w:ind w:firstLine="420"/>
        <w:rPr>
          <w:color w:val="000000" w:themeColor="text1"/>
        </w:rPr>
      </w:pPr>
      <w:r w:rsidRPr="008238AF">
        <w:rPr>
          <w:rFonts w:hint="eastAsia"/>
          <w:color w:val="000000" w:themeColor="text1"/>
        </w:rPr>
        <w:t>（1）基本概念</w:t>
      </w:r>
    </w:p>
    <w:p w14:paraId="3F8FB5A4" w14:textId="77777777" w:rsidR="009B5317" w:rsidRPr="008238AF" w:rsidRDefault="009B5317" w:rsidP="009B5317">
      <w:pPr>
        <w:ind w:firstLine="420"/>
        <w:rPr>
          <w:color w:val="000000" w:themeColor="text1"/>
        </w:rPr>
      </w:pPr>
      <w:r w:rsidRPr="008238AF">
        <w:rPr>
          <w:rFonts w:hint="eastAsia"/>
          <w:color w:val="000000" w:themeColor="text1"/>
        </w:rPr>
        <w:t>嵌入式系统是一种以应用为中心，以计算机技术为基础，可以适应不同应用对功能、可靠性、成本、体积和功耗等方面的要求，集可配置可裁剪的软、硬件于一体的专用计算机系统。</w:t>
      </w:r>
    </w:p>
    <w:p w14:paraId="07383CF5" w14:textId="77777777" w:rsidR="009B5317" w:rsidRPr="008238AF" w:rsidRDefault="009B5317" w:rsidP="009B5317">
      <w:pPr>
        <w:ind w:firstLine="420"/>
        <w:rPr>
          <w:color w:val="000000" w:themeColor="text1"/>
        </w:rPr>
      </w:pPr>
      <w:r w:rsidRPr="008238AF">
        <w:rPr>
          <w:rFonts w:hint="eastAsia"/>
          <w:color w:val="000000" w:themeColor="text1"/>
        </w:rPr>
        <w:t>（2）嵌入式系统具有以下特点：</w:t>
      </w:r>
    </w:p>
    <w:p w14:paraId="13873775" w14:textId="77777777" w:rsidR="009B5317" w:rsidRPr="008238AF" w:rsidRDefault="009B5317" w:rsidP="009B5317">
      <w:pPr>
        <w:ind w:firstLine="420"/>
        <w:rPr>
          <w:color w:val="000000" w:themeColor="text1"/>
        </w:rPr>
      </w:pPr>
      <w:r w:rsidRPr="008238AF">
        <w:rPr>
          <w:rFonts w:hint="eastAsia"/>
          <w:color w:val="000000" w:themeColor="text1"/>
        </w:rPr>
        <w:t>规模较小。</w:t>
      </w:r>
      <w:r w:rsidRPr="008238AF">
        <w:rPr>
          <w:color w:val="000000" w:themeColor="text1"/>
        </w:rPr>
        <w:t xml:space="preserve"> </w:t>
      </w:r>
    </w:p>
    <w:p w14:paraId="45673CAD" w14:textId="77777777" w:rsidR="009B5317" w:rsidRPr="008238AF" w:rsidRDefault="009B5317" w:rsidP="009B5317">
      <w:pPr>
        <w:ind w:firstLine="420"/>
        <w:rPr>
          <w:color w:val="000000" w:themeColor="text1"/>
        </w:rPr>
      </w:pPr>
      <w:r w:rsidRPr="008238AF">
        <w:rPr>
          <w:rFonts w:hint="eastAsia"/>
          <w:color w:val="000000" w:themeColor="text1"/>
        </w:rPr>
        <w:t>开发难度大。</w:t>
      </w:r>
      <w:r w:rsidRPr="008238AF">
        <w:rPr>
          <w:color w:val="000000" w:themeColor="text1"/>
        </w:rPr>
        <w:t xml:space="preserve"> </w:t>
      </w:r>
    </w:p>
    <w:p w14:paraId="248F8307" w14:textId="77777777" w:rsidR="009B5317" w:rsidRPr="008238AF" w:rsidRDefault="009B5317" w:rsidP="009B5317">
      <w:pPr>
        <w:ind w:firstLine="420"/>
        <w:rPr>
          <w:color w:val="000000" w:themeColor="text1"/>
        </w:rPr>
      </w:pPr>
      <w:r w:rsidRPr="008238AF">
        <w:rPr>
          <w:rFonts w:hint="eastAsia"/>
          <w:color w:val="000000" w:themeColor="text1"/>
        </w:rPr>
        <w:t>硬件资源有限。</w:t>
      </w:r>
    </w:p>
    <w:p w14:paraId="30A276A4" w14:textId="77777777" w:rsidR="009B5317" w:rsidRPr="008238AF" w:rsidRDefault="009B5317" w:rsidP="009B5317">
      <w:pPr>
        <w:ind w:firstLine="420"/>
        <w:rPr>
          <w:color w:val="000000" w:themeColor="text1"/>
        </w:rPr>
      </w:pPr>
      <w:r w:rsidRPr="008238AF">
        <w:rPr>
          <w:rFonts w:hint="eastAsia"/>
          <w:color w:val="000000" w:themeColor="text1"/>
        </w:rPr>
        <w:t>嵌入式软件一般涉及底层软件的开发，需要软、硬件基础。</w:t>
      </w:r>
    </w:p>
    <w:p w14:paraId="63AE35E9" w14:textId="77777777" w:rsidR="009B5317" w:rsidRPr="008238AF" w:rsidRDefault="009B5317" w:rsidP="009B5317">
      <w:pPr>
        <w:ind w:firstLine="420"/>
        <w:rPr>
          <w:color w:val="000000" w:themeColor="text1"/>
        </w:rPr>
      </w:pPr>
      <w:r w:rsidRPr="008238AF">
        <w:rPr>
          <w:rFonts w:hint="eastAsia"/>
          <w:color w:val="000000" w:themeColor="text1"/>
        </w:rPr>
        <w:t>开发环境和运行环境不同。</w:t>
      </w:r>
    </w:p>
    <w:p w14:paraId="2D571EA9" w14:textId="77777777" w:rsidR="009B5317" w:rsidRPr="008238AF" w:rsidRDefault="009B5317" w:rsidP="009B5317">
      <w:pPr>
        <w:ind w:firstLine="420"/>
        <w:rPr>
          <w:color w:val="000000" w:themeColor="text1"/>
        </w:rPr>
      </w:pPr>
      <w:r w:rsidRPr="008238AF">
        <w:rPr>
          <w:rFonts w:hint="eastAsia"/>
          <w:color w:val="000000" w:themeColor="text1"/>
        </w:rPr>
        <w:t>实时性和可靠性要求高。如火箭飞行控制、核电站。</w:t>
      </w:r>
    </w:p>
    <w:p w14:paraId="02400C45" w14:textId="77777777" w:rsidR="009B5317" w:rsidRPr="008238AF" w:rsidRDefault="009B5317" w:rsidP="009B5317">
      <w:pPr>
        <w:ind w:firstLine="420"/>
        <w:rPr>
          <w:color w:val="000000" w:themeColor="text1"/>
        </w:rPr>
      </w:pPr>
      <w:r w:rsidRPr="008238AF">
        <w:rPr>
          <w:rFonts w:hint="eastAsia"/>
          <w:color w:val="000000" w:themeColor="text1"/>
        </w:rPr>
        <w:t>要求固化存储</w:t>
      </w:r>
      <w:r w:rsidRPr="008238AF">
        <w:rPr>
          <w:color w:val="000000" w:themeColor="text1"/>
        </w:rPr>
        <w:t>。</w:t>
      </w:r>
    </w:p>
    <w:p w14:paraId="6E23627E" w14:textId="77777777" w:rsidR="009B5317" w:rsidRPr="008238AF" w:rsidRDefault="009B5317" w:rsidP="009B5317">
      <w:pPr>
        <w:ind w:firstLine="420"/>
        <w:rPr>
          <w:color w:val="000000" w:themeColor="text1"/>
        </w:rPr>
      </w:pPr>
    </w:p>
    <w:p w14:paraId="5E867B27"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.3.2 </w:t>
      </w:r>
      <w:r w:rsidRPr="008238AF">
        <w:rPr>
          <w:color w:val="000000" w:themeColor="text1"/>
        </w:rPr>
        <w:t>嵌入式系统软件分类</w:t>
      </w:r>
    </w:p>
    <w:p w14:paraId="682F6FFE" w14:textId="77777777" w:rsidR="009B5317" w:rsidRPr="008238AF" w:rsidRDefault="009B5317" w:rsidP="009B5317">
      <w:pPr>
        <w:ind w:firstLine="420"/>
        <w:rPr>
          <w:color w:val="000000" w:themeColor="text1"/>
        </w:rPr>
      </w:pPr>
      <w:r w:rsidRPr="008238AF">
        <w:rPr>
          <w:rFonts w:hint="eastAsia"/>
          <w:color w:val="000000" w:themeColor="text1"/>
        </w:rPr>
        <w:t>（1）根据系统对时间的敏感程度可将嵌入式系统划分为：</w:t>
      </w:r>
    </w:p>
    <w:p w14:paraId="7EE84188" w14:textId="77777777" w:rsidR="009B5317" w:rsidRPr="008238AF" w:rsidRDefault="009B5317" w:rsidP="009B5317">
      <w:pPr>
        <w:ind w:firstLine="420"/>
        <w:rPr>
          <w:color w:val="000000" w:themeColor="text1"/>
        </w:rPr>
      </w:pPr>
      <w:r w:rsidRPr="008238AF">
        <w:rPr>
          <w:rFonts w:hint="eastAsia"/>
          <w:color w:val="000000" w:themeColor="text1"/>
        </w:rPr>
        <w:t>嵌入式系统、嵌入式实时系统（</w:t>
      </w:r>
      <w:r w:rsidRPr="008238AF">
        <w:rPr>
          <w:color w:val="000000" w:themeColor="text1"/>
        </w:rPr>
        <w:t>强实时系统、弱实时系统）</w:t>
      </w:r>
    </w:p>
    <w:p w14:paraId="2F26EB94" w14:textId="77777777" w:rsidR="009B5317" w:rsidRPr="008238AF" w:rsidRDefault="009B5317" w:rsidP="009B5317">
      <w:pPr>
        <w:ind w:firstLine="420"/>
        <w:rPr>
          <w:color w:val="000000" w:themeColor="text1"/>
        </w:rPr>
      </w:pPr>
      <w:r w:rsidRPr="008238AF">
        <w:rPr>
          <w:rFonts w:hint="eastAsia"/>
          <w:color w:val="000000" w:themeColor="text1"/>
        </w:rPr>
        <w:t>（2）从安全性要求看，嵌入式系统还可分为：</w:t>
      </w:r>
    </w:p>
    <w:p w14:paraId="03285945" w14:textId="77777777" w:rsidR="009B5317" w:rsidRPr="008238AF" w:rsidRDefault="009B5317" w:rsidP="009B5317">
      <w:pPr>
        <w:ind w:firstLine="420"/>
        <w:rPr>
          <w:color w:val="000000" w:themeColor="text1"/>
        </w:rPr>
      </w:pPr>
      <w:r w:rsidRPr="008238AF">
        <w:rPr>
          <w:rFonts w:hint="eastAsia"/>
          <w:color w:val="000000" w:themeColor="text1"/>
        </w:rPr>
        <w:t>安全攸关系统、非安全攸关系统</w:t>
      </w:r>
    </w:p>
    <w:p w14:paraId="3DF57100"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.3.3 </w:t>
      </w:r>
      <w:r w:rsidRPr="008238AF">
        <w:rPr>
          <w:rFonts w:hint="eastAsia"/>
          <w:color w:val="000000" w:themeColor="text1"/>
        </w:rPr>
        <w:t>嵌入式系统软件的体系结构</w:t>
      </w:r>
    </w:p>
    <w:p w14:paraId="0BFCEB0A" w14:textId="77777777" w:rsidR="009B5317" w:rsidRPr="008238AF" w:rsidRDefault="009B5317" w:rsidP="009B5317">
      <w:pPr>
        <w:ind w:firstLine="420"/>
        <w:jc w:val="center"/>
        <w:rPr>
          <w:color w:val="000000" w:themeColor="text1"/>
        </w:rPr>
      </w:pPr>
      <w:r w:rsidRPr="008238AF">
        <w:rPr>
          <w:noProof/>
          <w:color w:val="000000" w:themeColor="text1"/>
        </w:rPr>
        <w:drawing>
          <wp:inline distT="0" distB="0" distL="0" distR="0" wp14:anchorId="5F93BE3D" wp14:editId="41F61575">
            <wp:extent cx="4346790" cy="234421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54498" cy="2348369"/>
                    </a:xfrm>
                    <a:prstGeom prst="rect">
                      <a:avLst/>
                    </a:prstGeom>
                    <a:noFill/>
                  </pic:spPr>
                </pic:pic>
              </a:graphicData>
            </a:graphic>
          </wp:inline>
        </w:drawing>
      </w:r>
    </w:p>
    <w:p w14:paraId="00D1A78B" w14:textId="77777777" w:rsidR="009B5317" w:rsidRPr="008238AF" w:rsidRDefault="009B5317" w:rsidP="009B5317">
      <w:pPr>
        <w:ind w:firstLine="420"/>
        <w:rPr>
          <w:color w:val="000000" w:themeColor="text1"/>
        </w:rPr>
      </w:pPr>
      <w:r w:rsidRPr="008238AF">
        <w:rPr>
          <w:rFonts w:hint="eastAsia"/>
          <w:color w:val="000000" w:themeColor="text1"/>
        </w:rPr>
        <w:t>设备驱动层（也叫板级支持包</w:t>
      </w:r>
      <w:r w:rsidRPr="008238AF">
        <w:rPr>
          <w:color w:val="000000" w:themeColor="text1"/>
        </w:rPr>
        <w:t xml:space="preserve"> BSP）</w:t>
      </w:r>
    </w:p>
    <w:p w14:paraId="061528DC" w14:textId="77777777" w:rsidR="009B5317" w:rsidRPr="008238AF" w:rsidRDefault="009B5317" w:rsidP="009B5317">
      <w:pPr>
        <w:ind w:firstLine="420"/>
        <w:rPr>
          <w:color w:val="000000" w:themeColor="text1"/>
        </w:rPr>
      </w:pPr>
      <w:r w:rsidRPr="008238AF">
        <w:rPr>
          <w:rFonts w:hint="eastAsia"/>
          <w:color w:val="000000" w:themeColor="text1"/>
        </w:rPr>
        <w:t>（1）概念</w:t>
      </w:r>
    </w:p>
    <w:p w14:paraId="74CD3D96" w14:textId="77777777" w:rsidR="009B5317" w:rsidRPr="008238AF" w:rsidRDefault="009B5317" w:rsidP="009B5317">
      <w:pPr>
        <w:ind w:firstLine="420"/>
        <w:rPr>
          <w:color w:val="000000" w:themeColor="text1"/>
        </w:rPr>
      </w:pPr>
      <w:r w:rsidRPr="008238AF">
        <w:rPr>
          <w:rFonts w:hint="eastAsia"/>
          <w:color w:val="000000" w:themeColor="text1"/>
        </w:rPr>
        <w:t>板级支持包（BSP）是介于主板硬件和操作系统中驱动层程序之间的一层，一般认为它属于操作系统的一部分，主要是实现对操作系统的支持，为上层的驱动程序提供访问硬件设备寄存器的函数包，使之能与硬件主板更好</w:t>
      </w:r>
      <w:r w:rsidRPr="008238AF">
        <w:rPr>
          <w:color w:val="000000" w:themeColor="text1"/>
        </w:rPr>
        <w:t>地运行</w:t>
      </w:r>
      <w:r w:rsidRPr="008238AF">
        <w:rPr>
          <w:rFonts w:hint="eastAsia"/>
          <w:color w:val="000000" w:themeColor="text1"/>
        </w:rPr>
        <w:t>。在嵌入式系统软件的组成中，就有BSP。BSP是相对于操作系统而言的，不同的操作系统对应不同定义形式的BSP,例如VxWorks的BSP和Linux的BSP相对于某一CPU来说尽管实现的功能一样，可是写法和接口定义是完全不同的，所以写BSP一定要按照该系统BSP的定义形式来写（BSP的编程过程大多数是在某一个成型的BSP模板上进行修改）。这样才能与上层OS保持正确的接口，良好地支持上层OS。</w:t>
      </w:r>
    </w:p>
    <w:p w14:paraId="00C09BA4" w14:textId="77777777" w:rsidR="009B5317" w:rsidRPr="008238AF" w:rsidRDefault="009B5317" w:rsidP="009B5317">
      <w:pPr>
        <w:ind w:firstLine="420"/>
        <w:rPr>
          <w:color w:val="000000" w:themeColor="text1"/>
        </w:rPr>
      </w:pPr>
      <w:r w:rsidRPr="008238AF">
        <w:rPr>
          <w:rFonts w:hint="eastAsia"/>
          <w:color w:val="000000" w:themeColor="text1"/>
        </w:rPr>
        <w:t>（2）功能</w:t>
      </w:r>
    </w:p>
    <w:p w14:paraId="781F8544" w14:textId="77777777" w:rsidR="009B5317" w:rsidRPr="008238AF" w:rsidRDefault="009B5317" w:rsidP="009B5317">
      <w:pPr>
        <w:ind w:firstLine="420"/>
        <w:rPr>
          <w:color w:val="000000" w:themeColor="text1"/>
        </w:rPr>
      </w:pPr>
      <w:r w:rsidRPr="008238AF">
        <w:rPr>
          <w:rFonts w:hint="eastAsia"/>
          <w:color w:val="000000" w:themeColor="text1"/>
        </w:rPr>
        <w:t>BSP主要功能为屏蔽硬件，提供操作系统及硬件驱动，具体功能包括：</w:t>
      </w:r>
    </w:p>
    <w:p w14:paraId="6C4885BA" w14:textId="77777777" w:rsidR="009B5317" w:rsidRPr="008238AF" w:rsidRDefault="009B5317" w:rsidP="009B5317">
      <w:pPr>
        <w:ind w:firstLine="420"/>
        <w:rPr>
          <w:color w:val="000000" w:themeColor="text1"/>
        </w:rPr>
      </w:pPr>
      <w:r w:rsidRPr="008238AF">
        <w:rPr>
          <w:rFonts w:hint="eastAsia"/>
          <w:color w:val="000000" w:themeColor="text1"/>
        </w:rPr>
        <w:t>单板硬件初始化，主要是CPU的初始化，为整个软件系统提供底层硬件支持；</w:t>
      </w:r>
    </w:p>
    <w:p w14:paraId="353F17E6" w14:textId="77777777" w:rsidR="009B5317" w:rsidRPr="008238AF" w:rsidRDefault="009B5317" w:rsidP="009B5317">
      <w:pPr>
        <w:ind w:firstLine="420"/>
        <w:rPr>
          <w:color w:val="000000" w:themeColor="text1"/>
        </w:rPr>
      </w:pPr>
      <w:r w:rsidRPr="008238AF">
        <w:rPr>
          <w:rFonts w:hint="eastAsia"/>
          <w:color w:val="000000" w:themeColor="text1"/>
        </w:rPr>
        <w:t>为操作系统提供设备驱动程序和系统中断服务程序；</w:t>
      </w:r>
    </w:p>
    <w:p w14:paraId="5084989D" w14:textId="77777777" w:rsidR="009B5317" w:rsidRPr="008238AF" w:rsidRDefault="009B5317" w:rsidP="009B5317">
      <w:pPr>
        <w:ind w:firstLine="420"/>
        <w:rPr>
          <w:color w:val="000000" w:themeColor="text1"/>
        </w:rPr>
      </w:pPr>
      <w:r w:rsidRPr="008238AF">
        <w:rPr>
          <w:rFonts w:hint="eastAsia"/>
          <w:color w:val="000000" w:themeColor="text1"/>
        </w:rPr>
        <w:t>定制操作系统的功能，为软件系统提供一个实时多任务的运行环境；</w:t>
      </w:r>
    </w:p>
    <w:p w14:paraId="09DF9282" w14:textId="77777777" w:rsidR="009B5317" w:rsidRPr="008238AF" w:rsidRDefault="009B5317" w:rsidP="009B5317">
      <w:pPr>
        <w:ind w:firstLine="420"/>
        <w:rPr>
          <w:color w:val="000000" w:themeColor="text1"/>
        </w:rPr>
      </w:pPr>
      <w:r w:rsidRPr="008238AF">
        <w:rPr>
          <w:rFonts w:hint="eastAsia"/>
          <w:color w:val="000000" w:themeColor="text1"/>
        </w:rPr>
        <w:t>初始化操作系统，为操作系统的正常运行做好准备。</w:t>
      </w:r>
    </w:p>
    <w:p w14:paraId="6104460A" w14:textId="77777777" w:rsidR="009B5317" w:rsidRPr="008238AF" w:rsidRDefault="009B5317" w:rsidP="009B5317">
      <w:pPr>
        <w:ind w:firstLine="420"/>
        <w:rPr>
          <w:color w:val="000000" w:themeColor="text1"/>
        </w:rPr>
      </w:pPr>
      <w:r w:rsidRPr="008238AF">
        <w:rPr>
          <w:rFonts w:hint="eastAsia"/>
          <w:color w:val="000000" w:themeColor="text1"/>
        </w:rPr>
        <w:t>（3）B</w:t>
      </w:r>
      <w:r w:rsidRPr="008238AF">
        <w:rPr>
          <w:color w:val="000000" w:themeColor="text1"/>
        </w:rPr>
        <w:t>SP</w:t>
      </w:r>
      <w:r w:rsidRPr="008238AF">
        <w:rPr>
          <w:rFonts w:hint="eastAsia"/>
          <w:color w:val="000000" w:themeColor="text1"/>
        </w:rPr>
        <w:t>特点</w:t>
      </w:r>
      <w:r w:rsidRPr="008238AF">
        <w:rPr>
          <w:color w:val="000000" w:themeColor="text1"/>
        </w:rPr>
        <w:t xml:space="preserve"> </w:t>
      </w:r>
    </w:p>
    <w:p w14:paraId="7BFFCC0A" w14:textId="77777777" w:rsidR="009B5317" w:rsidRPr="008238AF" w:rsidRDefault="009B5317" w:rsidP="009B5317">
      <w:pPr>
        <w:ind w:firstLine="420"/>
        <w:rPr>
          <w:color w:val="000000" w:themeColor="text1"/>
        </w:rPr>
      </w:pPr>
      <w:r w:rsidRPr="008238AF">
        <w:rPr>
          <w:rFonts w:hint="eastAsia"/>
          <w:color w:val="000000" w:themeColor="text1"/>
        </w:rPr>
        <w:t>板级支持包一般包含相关底层硬件的初始化、数据的输入／输出操作和硬件设备的配置等功能，它主要具有以下两个特点。</w:t>
      </w:r>
    </w:p>
    <w:p w14:paraId="1F4396BE" w14:textId="77777777" w:rsidR="009B5317" w:rsidRPr="008238AF" w:rsidRDefault="009B5317" w:rsidP="009B5317">
      <w:pPr>
        <w:ind w:firstLine="420"/>
        <w:rPr>
          <w:color w:val="000000" w:themeColor="text1"/>
        </w:rPr>
      </w:pPr>
      <w:r w:rsidRPr="008238AF">
        <w:rPr>
          <w:rFonts w:hint="eastAsia"/>
          <w:bCs/>
          <w:color w:val="000000" w:themeColor="text1"/>
        </w:rPr>
        <w:t>硬件相关性</w:t>
      </w:r>
      <w:r w:rsidRPr="008238AF">
        <w:rPr>
          <w:rFonts w:hint="eastAsia"/>
          <w:color w:val="000000" w:themeColor="text1"/>
        </w:rPr>
        <w:t>，因为嵌入式实时系统的硬件环境具有应用相关性，而作为上层软件与硬件平台之间的接口，BSP需为操作系统提供操作和控制具体硬件的方法。</w:t>
      </w:r>
    </w:p>
    <w:p w14:paraId="7EFABB48" w14:textId="77777777" w:rsidR="009B5317" w:rsidRPr="008238AF" w:rsidRDefault="009B5317" w:rsidP="009B5317">
      <w:pPr>
        <w:ind w:firstLine="420"/>
        <w:rPr>
          <w:color w:val="000000" w:themeColor="text1"/>
        </w:rPr>
      </w:pPr>
      <w:r w:rsidRPr="008238AF">
        <w:rPr>
          <w:rFonts w:hint="eastAsia"/>
          <w:bCs/>
          <w:color w:val="000000" w:themeColor="text1"/>
        </w:rPr>
        <w:t>操作系统相关性</w:t>
      </w:r>
      <w:r w:rsidRPr="008238AF">
        <w:rPr>
          <w:rFonts w:hint="eastAsia"/>
          <w:color w:val="000000" w:themeColor="text1"/>
        </w:rPr>
        <w:t>，不同的操作系统具有各自的软件层次结构，因此不同操作系统具有特定的硬件接口形式。</w:t>
      </w:r>
    </w:p>
    <w:p w14:paraId="73EFA533" w14:textId="77777777" w:rsidR="009B5317" w:rsidRPr="008238AF" w:rsidRDefault="009B5317" w:rsidP="009B5317">
      <w:pPr>
        <w:pStyle w:val="3"/>
        <w:ind w:firstLine="422"/>
        <w:rPr>
          <w:color w:val="000000" w:themeColor="text1"/>
        </w:rPr>
      </w:pPr>
      <w:bookmarkStart w:id="88" w:name="_Toc105689365"/>
      <w:r w:rsidRPr="008238AF">
        <w:rPr>
          <w:rFonts w:hint="eastAsia"/>
          <w:color w:val="000000" w:themeColor="text1"/>
        </w:rPr>
        <w:t>2</w:t>
      </w:r>
      <w:r w:rsidRPr="008238AF">
        <w:rPr>
          <w:color w:val="000000" w:themeColor="text1"/>
        </w:rPr>
        <w:t xml:space="preserve">.4 </w:t>
      </w:r>
      <w:r w:rsidRPr="008238AF">
        <w:rPr>
          <w:rFonts w:hint="eastAsia"/>
          <w:color w:val="000000" w:themeColor="text1"/>
        </w:rPr>
        <w:t>嵌入式操作系统</w:t>
      </w:r>
      <w:bookmarkEnd w:id="88"/>
    </w:p>
    <w:p w14:paraId="4BA19308"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.4.1 </w:t>
      </w:r>
      <w:r w:rsidRPr="008238AF">
        <w:rPr>
          <w:color w:val="000000" w:themeColor="text1"/>
        </w:rPr>
        <w:t>嵌入式操作系统特点</w:t>
      </w:r>
    </w:p>
    <w:p w14:paraId="10927D57" w14:textId="77777777" w:rsidR="009B5317" w:rsidRPr="008238AF" w:rsidRDefault="009B5317" w:rsidP="009B5317">
      <w:pPr>
        <w:ind w:firstLine="420"/>
        <w:rPr>
          <w:color w:val="000000" w:themeColor="text1"/>
        </w:rPr>
      </w:pPr>
      <w:r w:rsidRPr="008238AF">
        <w:rPr>
          <w:rFonts w:hint="eastAsia"/>
          <w:color w:val="000000" w:themeColor="text1"/>
        </w:rPr>
        <w:t>嵌入式操作系统具有一般操作系统的功能，同时具有嵌入式软件的特点，主要有：</w:t>
      </w:r>
    </w:p>
    <w:p w14:paraId="5EDF2781" w14:textId="77777777" w:rsidR="009B5317" w:rsidRPr="008238AF" w:rsidRDefault="009B5317" w:rsidP="009B5317">
      <w:pPr>
        <w:ind w:firstLine="420"/>
        <w:rPr>
          <w:color w:val="000000" w:themeColor="text1"/>
        </w:rPr>
      </w:pPr>
      <w:r w:rsidRPr="008238AF">
        <w:rPr>
          <w:rFonts w:hint="eastAsia"/>
          <w:color w:val="000000" w:themeColor="text1"/>
        </w:rPr>
        <w:t>非通用型操作系统；</w:t>
      </w:r>
    </w:p>
    <w:p w14:paraId="31FB62D8" w14:textId="77777777" w:rsidR="009B5317" w:rsidRPr="008238AF" w:rsidRDefault="009B5317" w:rsidP="009B5317">
      <w:pPr>
        <w:ind w:firstLine="420"/>
        <w:rPr>
          <w:color w:val="000000" w:themeColor="text1"/>
        </w:rPr>
      </w:pPr>
      <w:r w:rsidRPr="008238AF">
        <w:rPr>
          <w:rFonts w:hint="eastAsia"/>
          <w:color w:val="000000" w:themeColor="text1"/>
        </w:rPr>
        <w:t>在性能和实时性方面可能有严格的限制；</w:t>
      </w:r>
    </w:p>
    <w:p w14:paraId="140BD04A" w14:textId="77777777" w:rsidR="009B5317" w:rsidRPr="008238AF" w:rsidRDefault="009B5317" w:rsidP="009B5317">
      <w:pPr>
        <w:ind w:firstLine="420"/>
        <w:rPr>
          <w:color w:val="000000" w:themeColor="text1"/>
        </w:rPr>
      </w:pPr>
      <w:r w:rsidRPr="008238AF">
        <w:rPr>
          <w:rFonts w:hint="eastAsia"/>
          <w:color w:val="000000" w:themeColor="text1"/>
        </w:rPr>
        <w:t>能源、成本和可靠性通常是影响设计的重要因素；</w:t>
      </w:r>
    </w:p>
    <w:p w14:paraId="244255DD" w14:textId="77777777" w:rsidR="009B5317" w:rsidRPr="008238AF" w:rsidRDefault="009B5317" w:rsidP="009B5317">
      <w:pPr>
        <w:ind w:firstLine="420"/>
        <w:rPr>
          <w:color w:val="000000" w:themeColor="text1"/>
        </w:rPr>
      </w:pPr>
      <w:r w:rsidRPr="008238AF">
        <w:rPr>
          <w:rFonts w:hint="eastAsia"/>
          <w:color w:val="000000" w:themeColor="text1"/>
        </w:rPr>
        <w:t>占用资源少；</w:t>
      </w:r>
    </w:p>
    <w:p w14:paraId="1FE4D4DB" w14:textId="77777777" w:rsidR="009B5317" w:rsidRPr="008238AF" w:rsidRDefault="009B5317" w:rsidP="009B5317">
      <w:pPr>
        <w:ind w:firstLine="420"/>
        <w:rPr>
          <w:color w:val="000000" w:themeColor="text1"/>
        </w:rPr>
      </w:pPr>
      <w:r w:rsidRPr="008238AF">
        <w:rPr>
          <w:rFonts w:hint="eastAsia"/>
          <w:color w:val="000000" w:themeColor="text1"/>
        </w:rPr>
        <w:t>可裁剪、可配置。</w:t>
      </w:r>
    </w:p>
    <w:p w14:paraId="28C699AC"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.4.2 </w:t>
      </w:r>
      <w:r w:rsidRPr="008238AF">
        <w:rPr>
          <w:color w:val="000000" w:themeColor="text1"/>
        </w:rPr>
        <w:t>嵌入式操作系统的分类</w:t>
      </w:r>
    </w:p>
    <w:p w14:paraId="6602133B" w14:textId="77777777" w:rsidR="009B5317" w:rsidRPr="008238AF" w:rsidRDefault="009B5317" w:rsidP="009B5317">
      <w:pPr>
        <w:ind w:firstLine="420"/>
        <w:rPr>
          <w:color w:val="000000" w:themeColor="text1"/>
        </w:rPr>
      </w:pPr>
      <w:r w:rsidRPr="008238AF">
        <w:rPr>
          <w:rFonts w:hint="eastAsia"/>
          <w:color w:val="000000" w:themeColor="text1"/>
        </w:rPr>
        <w:t>（1）按照系统对响应时间的敏感程度，可以分为：</w:t>
      </w:r>
    </w:p>
    <w:p w14:paraId="78A89DAA" w14:textId="77777777" w:rsidR="009B5317" w:rsidRPr="008238AF" w:rsidRDefault="009B5317" w:rsidP="009B5317">
      <w:pPr>
        <w:ind w:firstLine="420"/>
        <w:rPr>
          <w:color w:val="000000" w:themeColor="text1"/>
        </w:rPr>
      </w:pPr>
      <w:r w:rsidRPr="008238AF">
        <w:rPr>
          <w:rFonts w:hint="eastAsia"/>
          <w:color w:val="000000" w:themeColor="text1"/>
        </w:rPr>
        <w:t>硬实时系统：系统对响应时间有严格要求，若响应时间不能满足，是绝对不允许的，会引起系统的崩溃或致命的错误。</w:t>
      </w:r>
    </w:p>
    <w:p w14:paraId="77B57DC9" w14:textId="77777777" w:rsidR="009B5317" w:rsidRPr="008238AF" w:rsidRDefault="009B5317" w:rsidP="009B5317">
      <w:pPr>
        <w:ind w:firstLine="420"/>
        <w:rPr>
          <w:color w:val="000000" w:themeColor="text1"/>
        </w:rPr>
      </w:pPr>
      <w:r w:rsidRPr="008238AF">
        <w:rPr>
          <w:rFonts w:hint="eastAsia"/>
          <w:color w:val="000000" w:themeColor="text1"/>
        </w:rPr>
        <w:t>软实时系统：系统对响应时间有要求，若响应时间不能满足，会带来额外可接受的代价。</w:t>
      </w:r>
    </w:p>
    <w:p w14:paraId="08A7921E" w14:textId="77777777" w:rsidR="009B5317" w:rsidRPr="008238AF" w:rsidRDefault="009B5317" w:rsidP="009B5317">
      <w:pPr>
        <w:ind w:firstLine="420"/>
        <w:rPr>
          <w:color w:val="000000" w:themeColor="text1"/>
        </w:rPr>
      </w:pPr>
      <w:r w:rsidRPr="008238AF">
        <w:rPr>
          <w:rFonts w:hint="eastAsia"/>
          <w:color w:val="000000" w:themeColor="text1"/>
        </w:rPr>
        <w:t>非实时系统：响应时间没有严格要求，如分时操作系统，基于公平性原则，各进程分享处理器，获得大致相同的运行时间。</w:t>
      </w:r>
    </w:p>
    <w:p w14:paraId="1F9D3363" w14:textId="77777777" w:rsidR="009B5317" w:rsidRPr="008238AF" w:rsidRDefault="009B5317" w:rsidP="009B5317">
      <w:pPr>
        <w:ind w:firstLine="420"/>
        <w:rPr>
          <w:color w:val="000000" w:themeColor="text1"/>
        </w:rPr>
      </w:pPr>
      <w:r w:rsidRPr="008238AF">
        <w:rPr>
          <w:rFonts w:hint="eastAsia"/>
          <w:color w:val="000000" w:themeColor="text1"/>
        </w:rPr>
        <w:t>（2）按软件体系结构，可以分为：</w:t>
      </w:r>
    </w:p>
    <w:p w14:paraId="6CC91010" w14:textId="77777777" w:rsidR="009B5317" w:rsidRPr="008238AF" w:rsidRDefault="009B5317" w:rsidP="009B5317">
      <w:pPr>
        <w:ind w:firstLine="420"/>
        <w:rPr>
          <w:color w:val="000000" w:themeColor="text1"/>
        </w:rPr>
      </w:pPr>
      <w:r w:rsidRPr="008238AF">
        <w:rPr>
          <w:rFonts w:hint="eastAsia"/>
          <w:color w:val="000000" w:themeColor="text1"/>
        </w:rPr>
        <w:t>单体结构</w:t>
      </w:r>
      <w:r w:rsidRPr="008238AF">
        <w:rPr>
          <w:color w:val="000000" w:themeColor="text1"/>
        </w:rPr>
        <w:t>：是一种常见的组织结构。</w:t>
      </w:r>
      <w:r w:rsidRPr="008238AF">
        <w:rPr>
          <w:rFonts w:hint="eastAsia"/>
          <w:color w:val="000000" w:themeColor="text1"/>
        </w:rPr>
        <w:t>中间件和设备驱动程序通常集成在系统内核中。系统只有一个可执行文件，包含所有功能组件，功能模块可相互调用。如</w:t>
      </w:r>
      <w:r w:rsidRPr="008238AF">
        <w:rPr>
          <w:color w:val="000000" w:themeColor="text1"/>
        </w:rPr>
        <w:t>Linux。</w:t>
      </w:r>
    </w:p>
    <w:p w14:paraId="787A315E" w14:textId="77777777" w:rsidR="009B5317" w:rsidRPr="008238AF" w:rsidRDefault="009B5317" w:rsidP="009B5317">
      <w:pPr>
        <w:ind w:firstLine="420"/>
        <w:rPr>
          <w:color w:val="000000" w:themeColor="text1"/>
        </w:rPr>
      </w:pPr>
      <w:r w:rsidRPr="008238AF">
        <w:rPr>
          <w:rFonts w:hint="eastAsia"/>
          <w:color w:val="000000" w:themeColor="text1"/>
        </w:rPr>
        <w:t>分层结构</w:t>
      </w:r>
      <w:r w:rsidRPr="008238AF">
        <w:rPr>
          <w:color w:val="000000" w:themeColor="text1"/>
        </w:rPr>
        <w:t>：</w:t>
      </w:r>
      <w:r w:rsidRPr="008238AF">
        <w:rPr>
          <w:rFonts w:hint="eastAsia"/>
          <w:color w:val="000000" w:themeColor="text1"/>
        </w:rPr>
        <w:t>操作系统被划分为若干个层次（</w:t>
      </w:r>
      <w:r w:rsidRPr="008238AF">
        <w:rPr>
          <w:color w:val="000000" w:themeColor="text1"/>
        </w:rPr>
        <w:t>0</w:t>
      </w:r>
      <w:r w:rsidRPr="008238AF">
        <w:rPr>
          <w:rFonts w:hint="eastAsia"/>
          <w:color w:val="000000" w:themeColor="text1"/>
        </w:rPr>
        <w:t>～</w:t>
      </w:r>
      <w:r w:rsidRPr="008238AF">
        <w:rPr>
          <w:color w:val="000000" w:themeColor="text1"/>
        </w:rPr>
        <w:t>N），各个层次之间的调用关系是单向的，即某一层次上的代码只能调用比它低层的代码。如</w:t>
      </w:r>
      <w:r w:rsidRPr="008238AF">
        <w:rPr>
          <w:rFonts w:hint="eastAsia"/>
          <w:color w:val="000000" w:themeColor="text1"/>
        </w:rPr>
        <w:t>M</w:t>
      </w:r>
      <w:r w:rsidRPr="008238AF">
        <w:rPr>
          <w:color w:val="000000" w:themeColor="text1"/>
        </w:rPr>
        <w:t>S-DOS。</w:t>
      </w:r>
    </w:p>
    <w:p w14:paraId="02C4D139" w14:textId="77777777" w:rsidR="009B5317" w:rsidRPr="008238AF" w:rsidRDefault="009B5317" w:rsidP="009B5317">
      <w:pPr>
        <w:ind w:firstLine="420"/>
        <w:rPr>
          <w:color w:val="000000" w:themeColor="text1"/>
        </w:rPr>
      </w:pPr>
      <w:r w:rsidRPr="008238AF">
        <w:rPr>
          <w:rFonts w:hint="eastAsia"/>
          <w:color w:val="000000" w:themeColor="text1"/>
        </w:rPr>
        <w:t>微内核结构</w:t>
      </w:r>
      <w:r w:rsidRPr="008238AF">
        <w:rPr>
          <w:color w:val="000000" w:themeColor="text1"/>
        </w:rPr>
        <w:t>：</w:t>
      </w:r>
      <w:r w:rsidRPr="008238AF">
        <w:rPr>
          <w:rFonts w:hint="eastAsia"/>
          <w:color w:val="000000" w:themeColor="text1"/>
        </w:rPr>
        <w:t>也称客户</w:t>
      </w:r>
      <w:r w:rsidRPr="008238AF">
        <w:rPr>
          <w:color w:val="000000" w:themeColor="text1"/>
        </w:rPr>
        <w:t>/服务（client/server）结构。</w:t>
      </w:r>
      <w:r w:rsidRPr="008238AF">
        <w:rPr>
          <w:rFonts w:hint="eastAsia"/>
          <w:color w:val="000000" w:themeColor="text1"/>
        </w:rPr>
        <w:t>在内核中，把操作系统的大部分功能都剥离出去，只保留最核心的功能单元（如进程管理、存储管理）。如</w:t>
      </w:r>
      <w:r w:rsidRPr="008238AF">
        <w:rPr>
          <w:color w:val="000000" w:themeColor="text1"/>
        </w:rPr>
        <w:t>VxWork。</w:t>
      </w:r>
      <w:r w:rsidRPr="008238AF">
        <w:rPr>
          <w:rFonts w:hint="eastAsia"/>
          <w:bCs/>
          <w:color w:val="000000" w:themeColor="text1"/>
        </w:rPr>
        <w:t>微内核体系结构</w:t>
      </w:r>
      <w:r w:rsidRPr="008238AF">
        <w:rPr>
          <w:rFonts w:hint="eastAsia"/>
          <w:color w:val="000000" w:themeColor="text1"/>
        </w:rPr>
        <w:t>如下图所示：</w:t>
      </w:r>
      <w:r w:rsidRPr="008238AF">
        <w:rPr>
          <w:color w:val="000000" w:themeColor="text1"/>
        </w:rPr>
        <w:t xml:space="preserve"> </w:t>
      </w:r>
    </w:p>
    <w:p w14:paraId="539B24BD" w14:textId="77777777" w:rsidR="009B5317" w:rsidRPr="008238AF" w:rsidRDefault="009B5317" w:rsidP="009B5317">
      <w:pPr>
        <w:keepLines w:val="0"/>
        <w:topLinePunct w:val="0"/>
        <w:autoSpaceDN/>
        <w:adjustRightInd/>
        <w:snapToGrid/>
        <w:ind w:firstLineChars="0" w:firstLine="0"/>
        <w:jc w:val="center"/>
        <w:rPr>
          <w:color w:val="000000" w:themeColor="text1"/>
        </w:rPr>
      </w:pPr>
      <w:r w:rsidRPr="008238AF">
        <w:rPr>
          <w:color w:val="000000" w:themeColor="text1"/>
        </w:rPr>
        <w:object w:dxaOrig="7453" w:dyaOrig="1176" w14:anchorId="18A2078B">
          <v:shape id="_x0000_i1063" type="#_x0000_t75" style="width:374.25pt;height:60pt" o:ole="">
            <v:imagedata r:id="rId139" o:title=""/>
          </v:shape>
          <o:OLEObject Type="Embed" ProgID="Visio.Drawing.15" ShapeID="_x0000_i1063" DrawAspect="Content" ObjectID="_1723890230" r:id="rId140"/>
        </w:object>
      </w:r>
    </w:p>
    <w:p w14:paraId="01DD46E0" w14:textId="77777777" w:rsidR="009B5317" w:rsidRPr="008238AF" w:rsidRDefault="009B5317" w:rsidP="009B5317">
      <w:pPr>
        <w:ind w:firstLine="420"/>
        <w:rPr>
          <w:color w:val="000000" w:themeColor="text1"/>
        </w:rPr>
      </w:pPr>
      <w:r w:rsidRPr="008238AF">
        <w:rPr>
          <w:rFonts w:hint="eastAsia"/>
          <w:color w:val="000000" w:themeColor="text1"/>
        </w:rPr>
        <w:t>（3）微内核与单体内核对比</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587"/>
        <w:gridCol w:w="2374"/>
        <w:gridCol w:w="3181"/>
        <w:gridCol w:w="2154"/>
      </w:tblGrid>
      <w:tr w:rsidR="009B5317" w:rsidRPr="008238AF" w14:paraId="24D62545" w14:textId="77777777" w:rsidTr="00F32297">
        <w:trPr>
          <w:trHeight w:val="20"/>
        </w:trPr>
        <w:tc>
          <w:tcPr>
            <w:tcW w:w="354" w:type="pct"/>
            <w:shd w:val="clear" w:color="auto" w:fill="auto"/>
            <w:tcMar>
              <w:top w:w="72" w:type="dxa"/>
              <w:left w:w="144" w:type="dxa"/>
              <w:bottom w:w="72" w:type="dxa"/>
              <w:right w:w="144" w:type="dxa"/>
            </w:tcMar>
            <w:vAlign w:val="center"/>
            <w:hideMark/>
          </w:tcPr>
          <w:p w14:paraId="20F4AC2F" w14:textId="77777777" w:rsidR="009B5317" w:rsidRPr="008238AF" w:rsidRDefault="009B5317" w:rsidP="00F32297">
            <w:pPr>
              <w:keepLines w:val="0"/>
              <w:topLinePunct w:val="0"/>
              <w:autoSpaceDN/>
              <w:adjustRightInd/>
              <w:snapToGrid/>
              <w:ind w:firstLineChars="0" w:firstLine="0"/>
              <w:jc w:val="center"/>
              <w:rPr>
                <w:color w:val="000000" w:themeColor="text1"/>
              </w:rPr>
            </w:pPr>
          </w:p>
        </w:tc>
        <w:tc>
          <w:tcPr>
            <w:tcW w:w="1431" w:type="pct"/>
            <w:shd w:val="clear" w:color="auto" w:fill="auto"/>
            <w:tcMar>
              <w:top w:w="72" w:type="dxa"/>
              <w:left w:w="144" w:type="dxa"/>
              <w:bottom w:w="72" w:type="dxa"/>
              <w:right w:w="144" w:type="dxa"/>
            </w:tcMar>
            <w:vAlign w:val="center"/>
            <w:hideMark/>
          </w:tcPr>
          <w:p w14:paraId="657E5261"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实质</w:t>
            </w:r>
          </w:p>
        </w:tc>
        <w:tc>
          <w:tcPr>
            <w:tcW w:w="1917" w:type="pct"/>
            <w:shd w:val="clear" w:color="auto" w:fill="auto"/>
            <w:tcMar>
              <w:top w:w="72" w:type="dxa"/>
              <w:left w:w="144" w:type="dxa"/>
              <w:bottom w:w="72" w:type="dxa"/>
              <w:right w:w="144" w:type="dxa"/>
            </w:tcMar>
            <w:vAlign w:val="center"/>
            <w:hideMark/>
          </w:tcPr>
          <w:p w14:paraId="3A2B32C6"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优点</w:t>
            </w:r>
          </w:p>
        </w:tc>
        <w:tc>
          <w:tcPr>
            <w:tcW w:w="1298" w:type="pct"/>
            <w:shd w:val="clear" w:color="auto" w:fill="auto"/>
            <w:tcMar>
              <w:top w:w="72" w:type="dxa"/>
              <w:left w:w="144" w:type="dxa"/>
              <w:bottom w:w="72" w:type="dxa"/>
              <w:right w:w="144" w:type="dxa"/>
            </w:tcMar>
            <w:vAlign w:val="center"/>
            <w:hideMark/>
          </w:tcPr>
          <w:p w14:paraId="2647A01C"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缺点</w:t>
            </w:r>
          </w:p>
        </w:tc>
      </w:tr>
      <w:tr w:rsidR="009B5317" w:rsidRPr="008238AF" w14:paraId="467C72C0" w14:textId="77777777" w:rsidTr="00F32297">
        <w:trPr>
          <w:trHeight w:val="20"/>
        </w:trPr>
        <w:tc>
          <w:tcPr>
            <w:tcW w:w="354" w:type="pct"/>
            <w:shd w:val="clear" w:color="auto" w:fill="auto"/>
            <w:tcMar>
              <w:top w:w="72" w:type="dxa"/>
              <w:left w:w="144" w:type="dxa"/>
              <w:bottom w:w="72" w:type="dxa"/>
              <w:right w:w="144" w:type="dxa"/>
            </w:tcMar>
            <w:vAlign w:val="center"/>
            <w:hideMark/>
          </w:tcPr>
          <w:p w14:paraId="46608C67"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单体内核</w:t>
            </w:r>
          </w:p>
        </w:tc>
        <w:tc>
          <w:tcPr>
            <w:tcW w:w="1431" w:type="pct"/>
            <w:shd w:val="clear" w:color="auto" w:fill="auto"/>
            <w:tcMar>
              <w:top w:w="72" w:type="dxa"/>
              <w:left w:w="144" w:type="dxa"/>
              <w:bottom w:w="72" w:type="dxa"/>
              <w:right w:w="144" w:type="dxa"/>
            </w:tcMar>
            <w:vAlign w:val="center"/>
            <w:hideMark/>
          </w:tcPr>
          <w:p w14:paraId="00F71813"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将图形、设备驱动及文件系统等功能全部在内核中实现，运行在内核状态和同一地址空间。</w:t>
            </w:r>
          </w:p>
        </w:tc>
        <w:tc>
          <w:tcPr>
            <w:tcW w:w="1917" w:type="pct"/>
            <w:shd w:val="clear" w:color="auto" w:fill="auto"/>
            <w:tcMar>
              <w:top w:w="72" w:type="dxa"/>
              <w:left w:w="144" w:type="dxa"/>
              <w:bottom w:w="72" w:type="dxa"/>
              <w:right w:w="144" w:type="dxa"/>
            </w:tcMar>
            <w:vAlign w:val="center"/>
            <w:hideMark/>
          </w:tcPr>
          <w:p w14:paraId="22633D69"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减少进程间通信和状态切换的系统开销，获得较高的运行效率。</w:t>
            </w:r>
          </w:p>
        </w:tc>
        <w:tc>
          <w:tcPr>
            <w:tcW w:w="1298" w:type="pct"/>
            <w:shd w:val="clear" w:color="auto" w:fill="auto"/>
            <w:tcMar>
              <w:top w:w="72" w:type="dxa"/>
              <w:left w:w="144" w:type="dxa"/>
              <w:bottom w:w="72" w:type="dxa"/>
              <w:right w:w="144" w:type="dxa"/>
            </w:tcMar>
            <w:vAlign w:val="center"/>
            <w:hideMark/>
          </w:tcPr>
          <w:p w14:paraId="5437BAF0"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内核庞大，占用资源较多且不易剪裁。</w:t>
            </w:r>
          </w:p>
          <w:p w14:paraId="790B6DB3"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系统的稳定性和安全性不好。</w:t>
            </w:r>
          </w:p>
        </w:tc>
      </w:tr>
      <w:tr w:rsidR="009B5317" w:rsidRPr="008238AF" w14:paraId="108887DE" w14:textId="77777777" w:rsidTr="00F32297">
        <w:trPr>
          <w:trHeight w:val="20"/>
        </w:trPr>
        <w:tc>
          <w:tcPr>
            <w:tcW w:w="354" w:type="pct"/>
            <w:shd w:val="clear" w:color="auto" w:fill="auto"/>
            <w:tcMar>
              <w:top w:w="72" w:type="dxa"/>
              <w:left w:w="144" w:type="dxa"/>
              <w:bottom w:w="72" w:type="dxa"/>
              <w:right w:w="144" w:type="dxa"/>
            </w:tcMar>
            <w:vAlign w:val="center"/>
            <w:hideMark/>
          </w:tcPr>
          <w:p w14:paraId="2F4AFA01"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微内核</w:t>
            </w:r>
          </w:p>
        </w:tc>
        <w:tc>
          <w:tcPr>
            <w:tcW w:w="1431" w:type="pct"/>
            <w:shd w:val="clear" w:color="auto" w:fill="auto"/>
            <w:tcMar>
              <w:top w:w="72" w:type="dxa"/>
              <w:left w:w="144" w:type="dxa"/>
              <w:bottom w:w="72" w:type="dxa"/>
              <w:right w:w="144" w:type="dxa"/>
            </w:tcMar>
            <w:vAlign w:val="center"/>
            <w:hideMark/>
          </w:tcPr>
          <w:p w14:paraId="6A65D26D"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只实现基本功能，将图形系统、文件系统、设备驱动及通信功能放在内核之外。</w:t>
            </w:r>
          </w:p>
        </w:tc>
        <w:tc>
          <w:tcPr>
            <w:tcW w:w="1917" w:type="pct"/>
            <w:shd w:val="clear" w:color="auto" w:fill="auto"/>
            <w:tcMar>
              <w:top w:w="72" w:type="dxa"/>
              <w:left w:w="144" w:type="dxa"/>
              <w:bottom w:w="72" w:type="dxa"/>
              <w:right w:w="144" w:type="dxa"/>
            </w:tcMar>
            <w:vAlign w:val="center"/>
            <w:hideMark/>
          </w:tcPr>
          <w:p w14:paraId="5F46862C"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内核精练，便于剪裁和移植。</w:t>
            </w:r>
          </w:p>
          <w:p w14:paraId="2F963960"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系统服务程序运行在用户地址空间，系统的可靠性、稳定性和安全性较高。</w:t>
            </w:r>
          </w:p>
          <w:p w14:paraId="3123E73A"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可用于分布式系统</w:t>
            </w:r>
          </w:p>
        </w:tc>
        <w:tc>
          <w:tcPr>
            <w:tcW w:w="1298" w:type="pct"/>
            <w:shd w:val="clear" w:color="auto" w:fill="auto"/>
            <w:tcMar>
              <w:top w:w="72" w:type="dxa"/>
              <w:left w:w="144" w:type="dxa"/>
              <w:bottom w:w="72" w:type="dxa"/>
              <w:right w:w="144" w:type="dxa"/>
            </w:tcMar>
            <w:vAlign w:val="center"/>
            <w:hideMark/>
          </w:tcPr>
          <w:p w14:paraId="496A5D42"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用户状态和内核状态需要频繁切换，从而导致系统效率不如单体内核。</w:t>
            </w:r>
          </w:p>
        </w:tc>
      </w:tr>
    </w:tbl>
    <w:p w14:paraId="60D10FC9"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.4.3</w:t>
      </w:r>
      <w:r w:rsidRPr="008238AF">
        <w:rPr>
          <w:rFonts w:hint="eastAsia"/>
          <w:color w:val="000000" w:themeColor="text1"/>
        </w:rPr>
        <w:t>嵌入式实时操作系统</w:t>
      </w:r>
    </w:p>
    <w:p w14:paraId="4F577E71"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1）嵌入式实时操作系统实时性的评价指标</w:t>
      </w:r>
    </w:p>
    <w:p w14:paraId="6A9A8885" w14:textId="77777777" w:rsidR="009B5317" w:rsidRPr="008238AF" w:rsidRDefault="009B5317" w:rsidP="009B5317">
      <w:pPr>
        <w:ind w:firstLine="420"/>
        <w:rPr>
          <w:color w:val="000000" w:themeColor="text1"/>
        </w:rPr>
      </w:pPr>
      <w:r w:rsidRPr="008238AF">
        <w:rPr>
          <w:rFonts w:hint="eastAsia"/>
          <w:color w:val="000000" w:themeColor="text1"/>
        </w:rPr>
        <w:t>中断响应和延迟时间</w:t>
      </w:r>
    </w:p>
    <w:p w14:paraId="45743D7E" w14:textId="77777777" w:rsidR="009B5317" w:rsidRPr="008238AF" w:rsidRDefault="009B5317" w:rsidP="009B5317">
      <w:pPr>
        <w:ind w:firstLine="420"/>
        <w:rPr>
          <w:color w:val="000000" w:themeColor="text1"/>
        </w:rPr>
      </w:pPr>
      <w:r w:rsidRPr="008238AF">
        <w:rPr>
          <w:rFonts w:hint="eastAsia"/>
          <w:color w:val="000000" w:themeColor="text1"/>
        </w:rPr>
        <w:t>任务切换时间</w:t>
      </w:r>
    </w:p>
    <w:p w14:paraId="1767E930" w14:textId="77777777" w:rsidR="009B5317" w:rsidRPr="008238AF" w:rsidRDefault="009B5317" w:rsidP="009B5317">
      <w:pPr>
        <w:ind w:firstLine="420"/>
        <w:rPr>
          <w:color w:val="000000" w:themeColor="text1"/>
        </w:rPr>
      </w:pPr>
      <w:r w:rsidRPr="008238AF">
        <w:rPr>
          <w:rFonts w:hint="eastAsia"/>
          <w:color w:val="000000" w:themeColor="text1"/>
        </w:rPr>
        <w:t>信号量混洗时间</w:t>
      </w:r>
    </w:p>
    <w:p w14:paraId="086984D2"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2）嵌入式实时操作系统调度算法</w:t>
      </w:r>
    </w:p>
    <w:p w14:paraId="53193079" w14:textId="77777777" w:rsidR="009B5317" w:rsidRPr="008238AF" w:rsidRDefault="009B5317" w:rsidP="009B5317">
      <w:pPr>
        <w:ind w:firstLine="420"/>
        <w:rPr>
          <w:color w:val="000000" w:themeColor="text1"/>
        </w:rPr>
      </w:pPr>
      <w:r w:rsidRPr="008238AF">
        <w:rPr>
          <w:rFonts w:hint="eastAsia"/>
          <w:color w:val="000000" w:themeColor="text1"/>
        </w:rPr>
        <w:t>优先级调度算法：系统为每个任务分配一个相对固定的优先顺序。</w:t>
      </w:r>
    </w:p>
    <w:p w14:paraId="0865770A" w14:textId="77777777" w:rsidR="009B5317" w:rsidRPr="008238AF" w:rsidRDefault="009B5317" w:rsidP="009B5317">
      <w:pPr>
        <w:ind w:firstLine="420"/>
        <w:rPr>
          <w:color w:val="000000" w:themeColor="text1"/>
        </w:rPr>
      </w:pPr>
      <w:r w:rsidRPr="008238AF">
        <w:rPr>
          <w:rFonts w:hint="eastAsia"/>
          <w:color w:val="000000" w:themeColor="text1"/>
        </w:rPr>
        <w:t>抢占式优先级调度算法：根据任务的紧急程度确定该任务的优先级。大多数</w:t>
      </w:r>
      <w:r w:rsidRPr="008238AF">
        <w:rPr>
          <w:color w:val="000000" w:themeColor="text1"/>
        </w:rPr>
        <w:t>RTOS调度算法都是抢占方式（可剥夺方式）。</w:t>
      </w:r>
    </w:p>
    <w:p w14:paraId="37946F62" w14:textId="77777777" w:rsidR="009B5317" w:rsidRPr="008238AF" w:rsidRDefault="009B5317" w:rsidP="009B5317">
      <w:pPr>
        <w:ind w:firstLine="420"/>
        <w:rPr>
          <w:color w:val="000000" w:themeColor="text1"/>
        </w:rPr>
      </w:pPr>
      <w:r w:rsidRPr="008238AF">
        <w:rPr>
          <w:rFonts w:hint="eastAsia"/>
          <w:color w:val="000000" w:themeColor="text1"/>
        </w:rPr>
        <w:t>最早截止期调度算法（</w:t>
      </w:r>
      <w:r w:rsidRPr="008238AF">
        <w:rPr>
          <w:color w:val="000000" w:themeColor="text1"/>
        </w:rPr>
        <w:t>EDF算法）：根据任务的截止时间来确定其优先级，对于时间期限最近的任务，分配最高的优先级。</w:t>
      </w:r>
    </w:p>
    <w:p w14:paraId="5481D7A5" w14:textId="77777777" w:rsidR="009B5317" w:rsidRPr="008238AF" w:rsidRDefault="009B5317" w:rsidP="009B5317">
      <w:pPr>
        <w:ind w:firstLine="420"/>
        <w:rPr>
          <w:color w:val="000000" w:themeColor="text1"/>
        </w:rPr>
      </w:pPr>
      <w:r w:rsidRPr="008238AF">
        <w:rPr>
          <w:rFonts w:hint="eastAsia"/>
          <w:color w:val="000000" w:themeColor="text1"/>
        </w:rPr>
        <w:t>最晚截止期调度算法</w:t>
      </w:r>
    </w:p>
    <w:p w14:paraId="143AB501" w14:textId="77777777" w:rsidR="009B5317" w:rsidRPr="008238AF" w:rsidRDefault="009B5317" w:rsidP="009B5317">
      <w:pPr>
        <w:ind w:firstLine="420"/>
        <w:rPr>
          <w:color w:val="000000" w:themeColor="text1"/>
        </w:rPr>
      </w:pPr>
      <w:r w:rsidRPr="008238AF">
        <w:rPr>
          <w:rFonts w:hint="eastAsia"/>
          <w:color w:val="000000" w:themeColor="text1"/>
        </w:rPr>
        <w:t>（3）常见的嵌入式</w:t>
      </w:r>
      <w:r w:rsidRPr="008238AF">
        <w:rPr>
          <w:color w:val="000000" w:themeColor="text1"/>
        </w:rPr>
        <w:t>RTOS（实时操作系统）</w:t>
      </w:r>
      <w:r w:rsidRPr="008238AF">
        <w:rPr>
          <w:rFonts w:hint="eastAsia"/>
          <w:color w:val="000000" w:themeColor="text1"/>
        </w:rPr>
        <w:t>：</w:t>
      </w:r>
      <w:r w:rsidRPr="008238AF">
        <w:rPr>
          <w:color w:val="000000" w:themeColor="text1"/>
        </w:rPr>
        <w:t>VxWorks、RT-Linux等。</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32"/>
        <w:gridCol w:w="3559"/>
        <w:gridCol w:w="3405"/>
      </w:tblGrid>
      <w:tr w:rsidR="009B5317" w:rsidRPr="008238AF" w14:paraId="63B54B9B" w14:textId="77777777" w:rsidTr="00F32297">
        <w:trPr>
          <w:trHeight w:val="20"/>
        </w:trPr>
        <w:tc>
          <w:tcPr>
            <w:tcW w:w="802" w:type="pct"/>
            <w:shd w:val="clear" w:color="auto" w:fill="auto"/>
            <w:tcMar>
              <w:top w:w="15" w:type="dxa"/>
              <w:left w:w="108" w:type="dxa"/>
              <w:bottom w:w="0" w:type="dxa"/>
              <w:right w:w="108" w:type="dxa"/>
            </w:tcMar>
            <w:vAlign w:val="center"/>
            <w:hideMark/>
          </w:tcPr>
          <w:p w14:paraId="2B3E9598"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比较类型</w:t>
            </w:r>
          </w:p>
        </w:tc>
        <w:tc>
          <w:tcPr>
            <w:tcW w:w="2145" w:type="pct"/>
            <w:shd w:val="clear" w:color="auto" w:fill="auto"/>
            <w:tcMar>
              <w:top w:w="15" w:type="dxa"/>
              <w:left w:w="108" w:type="dxa"/>
              <w:bottom w:w="0" w:type="dxa"/>
              <w:right w:w="108" w:type="dxa"/>
            </w:tcMar>
            <w:vAlign w:val="center"/>
            <w:hideMark/>
          </w:tcPr>
          <w:p w14:paraId="1AFDC4D5"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VxWorks</w:t>
            </w:r>
          </w:p>
        </w:tc>
        <w:tc>
          <w:tcPr>
            <w:tcW w:w="2052" w:type="pct"/>
            <w:shd w:val="clear" w:color="auto" w:fill="auto"/>
            <w:tcMar>
              <w:top w:w="15" w:type="dxa"/>
              <w:left w:w="108" w:type="dxa"/>
              <w:bottom w:w="0" w:type="dxa"/>
              <w:right w:w="108" w:type="dxa"/>
            </w:tcMar>
            <w:vAlign w:val="center"/>
            <w:hideMark/>
          </w:tcPr>
          <w:p w14:paraId="1474E657"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RT-Linux</w:t>
            </w:r>
          </w:p>
        </w:tc>
      </w:tr>
      <w:tr w:rsidR="009B5317" w:rsidRPr="008238AF" w14:paraId="0C11F16E" w14:textId="77777777" w:rsidTr="00F32297">
        <w:trPr>
          <w:trHeight w:val="20"/>
        </w:trPr>
        <w:tc>
          <w:tcPr>
            <w:tcW w:w="802" w:type="pct"/>
            <w:shd w:val="clear" w:color="auto" w:fill="auto"/>
            <w:tcMar>
              <w:top w:w="15" w:type="dxa"/>
              <w:left w:w="108" w:type="dxa"/>
              <w:bottom w:w="0" w:type="dxa"/>
              <w:right w:w="108" w:type="dxa"/>
            </w:tcMar>
            <w:vAlign w:val="center"/>
            <w:hideMark/>
          </w:tcPr>
          <w:p w14:paraId="3D225565"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工作方式</w:t>
            </w:r>
          </w:p>
        </w:tc>
        <w:tc>
          <w:tcPr>
            <w:tcW w:w="2145" w:type="pct"/>
            <w:shd w:val="clear" w:color="auto" w:fill="auto"/>
            <w:tcMar>
              <w:top w:w="15" w:type="dxa"/>
              <w:left w:w="108" w:type="dxa"/>
              <w:bottom w:w="0" w:type="dxa"/>
              <w:right w:w="108" w:type="dxa"/>
            </w:tcMar>
            <w:vAlign w:val="center"/>
            <w:hideMark/>
          </w:tcPr>
          <w:p w14:paraId="6932E698"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操作系统与应用程序处于同一存储空间</w:t>
            </w:r>
          </w:p>
        </w:tc>
        <w:tc>
          <w:tcPr>
            <w:tcW w:w="2052" w:type="pct"/>
            <w:shd w:val="clear" w:color="auto" w:fill="auto"/>
            <w:tcMar>
              <w:top w:w="15" w:type="dxa"/>
              <w:left w:w="108" w:type="dxa"/>
              <w:bottom w:w="0" w:type="dxa"/>
              <w:right w:w="108" w:type="dxa"/>
            </w:tcMar>
            <w:vAlign w:val="center"/>
            <w:hideMark/>
          </w:tcPr>
          <w:p w14:paraId="60C54C6E"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操作系统与应用程序处于不同存储空间</w:t>
            </w:r>
          </w:p>
        </w:tc>
      </w:tr>
      <w:tr w:rsidR="009B5317" w:rsidRPr="008238AF" w14:paraId="6A3FFD37" w14:textId="77777777" w:rsidTr="00F32297">
        <w:trPr>
          <w:trHeight w:val="20"/>
        </w:trPr>
        <w:tc>
          <w:tcPr>
            <w:tcW w:w="802" w:type="pct"/>
            <w:shd w:val="clear" w:color="auto" w:fill="auto"/>
            <w:tcMar>
              <w:top w:w="15" w:type="dxa"/>
              <w:left w:w="108" w:type="dxa"/>
              <w:bottom w:w="0" w:type="dxa"/>
              <w:right w:w="108" w:type="dxa"/>
            </w:tcMar>
            <w:vAlign w:val="center"/>
            <w:hideMark/>
          </w:tcPr>
          <w:p w14:paraId="2767B7CB"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多任务支持</w:t>
            </w:r>
          </w:p>
        </w:tc>
        <w:tc>
          <w:tcPr>
            <w:tcW w:w="2145" w:type="pct"/>
            <w:shd w:val="clear" w:color="auto" w:fill="auto"/>
            <w:tcMar>
              <w:top w:w="15" w:type="dxa"/>
              <w:left w:w="108" w:type="dxa"/>
              <w:bottom w:w="0" w:type="dxa"/>
              <w:right w:w="108" w:type="dxa"/>
            </w:tcMar>
            <w:vAlign w:val="center"/>
            <w:hideMark/>
          </w:tcPr>
          <w:p w14:paraId="5102AE60"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支持多任务（线程）操作</w:t>
            </w:r>
          </w:p>
        </w:tc>
        <w:tc>
          <w:tcPr>
            <w:tcW w:w="2052" w:type="pct"/>
            <w:shd w:val="clear" w:color="auto" w:fill="auto"/>
            <w:tcMar>
              <w:top w:w="15" w:type="dxa"/>
              <w:left w:w="108" w:type="dxa"/>
              <w:bottom w:w="0" w:type="dxa"/>
              <w:right w:w="108" w:type="dxa"/>
            </w:tcMar>
            <w:vAlign w:val="center"/>
            <w:hideMark/>
          </w:tcPr>
          <w:p w14:paraId="6EE88B96"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支持多进程、多线程操作</w:t>
            </w:r>
          </w:p>
        </w:tc>
      </w:tr>
      <w:tr w:rsidR="009B5317" w:rsidRPr="008238AF" w14:paraId="1965F1C5" w14:textId="77777777" w:rsidTr="00F32297">
        <w:trPr>
          <w:trHeight w:val="20"/>
        </w:trPr>
        <w:tc>
          <w:tcPr>
            <w:tcW w:w="802" w:type="pct"/>
            <w:shd w:val="clear" w:color="auto" w:fill="auto"/>
            <w:tcMar>
              <w:top w:w="15" w:type="dxa"/>
              <w:left w:w="108" w:type="dxa"/>
              <w:bottom w:w="0" w:type="dxa"/>
              <w:right w:w="108" w:type="dxa"/>
            </w:tcMar>
            <w:vAlign w:val="center"/>
            <w:hideMark/>
          </w:tcPr>
          <w:p w14:paraId="33E20D69"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实时性</w:t>
            </w:r>
          </w:p>
        </w:tc>
        <w:tc>
          <w:tcPr>
            <w:tcW w:w="2145" w:type="pct"/>
            <w:shd w:val="clear" w:color="auto" w:fill="auto"/>
            <w:tcMar>
              <w:top w:w="15" w:type="dxa"/>
              <w:left w:w="108" w:type="dxa"/>
              <w:bottom w:w="0" w:type="dxa"/>
              <w:right w:w="108" w:type="dxa"/>
            </w:tcMar>
            <w:vAlign w:val="center"/>
            <w:hideMark/>
          </w:tcPr>
          <w:p w14:paraId="0229343D"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实时系统</w:t>
            </w:r>
          </w:p>
        </w:tc>
        <w:tc>
          <w:tcPr>
            <w:tcW w:w="2052" w:type="pct"/>
            <w:shd w:val="clear" w:color="auto" w:fill="auto"/>
            <w:tcMar>
              <w:top w:w="15" w:type="dxa"/>
              <w:left w:w="108" w:type="dxa"/>
              <w:bottom w:w="0" w:type="dxa"/>
              <w:right w:w="108" w:type="dxa"/>
            </w:tcMar>
            <w:vAlign w:val="center"/>
            <w:hideMark/>
          </w:tcPr>
          <w:p w14:paraId="01C5B964"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实时系统</w:t>
            </w:r>
          </w:p>
        </w:tc>
      </w:tr>
      <w:tr w:rsidR="009B5317" w:rsidRPr="008238AF" w14:paraId="3A3D5F58" w14:textId="77777777" w:rsidTr="00F32297">
        <w:trPr>
          <w:trHeight w:val="20"/>
        </w:trPr>
        <w:tc>
          <w:tcPr>
            <w:tcW w:w="802" w:type="pct"/>
            <w:shd w:val="clear" w:color="auto" w:fill="auto"/>
            <w:tcMar>
              <w:top w:w="15" w:type="dxa"/>
              <w:left w:w="108" w:type="dxa"/>
              <w:bottom w:w="0" w:type="dxa"/>
              <w:right w:w="108" w:type="dxa"/>
            </w:tcMar>
            <w:vAlign w:val="center"/>
            <w:hideMark/>
          </w:tcPr>
          <w:p w14:paraId="76F8E521"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安全性</w:t>
            </w:r>
          </w:p>
        </w:tc>
        <w:tc>
          <w:tcPr>
            <w:tcW w:w="2145" w:type="pct"/>
            <w:shd w:val="clear" w:color="auto" w:fill="auto"/>
            <w:tcMar>
              <w:top w:w="15" w:type="dxa"/>
              <w:left w:w="108" w:type="dxa"/>
              <w:bottom w:w="0" w:type="dxa"/>
              <w:right w:w="108" w:type="dxa"/>
            </w:tcMar>
            <w:vAlign w:val="center"/>
            <w:hideMark/>
          </w:tcPr>
          <w:p w14:paraId="457B2203"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任务间无隔离保护</w:t>
            </w:r>
          </w:p>
        </w:tc>
        <w:tc>
          <w:tcPr>
            <w:tcW w:w="2052" w:type="pct"/>
            <w:shd w:val="clear" w:color="auto" w:fill="auto"/>
            <w:tcMar>
              <w:top w:w="15" w:type="dxa"/>
              <w:left w:w="108" w:type="dxa"/>
              <w:bottom w:w="0" w:type="dxa"/>
              <w:right w:w="108" w:type="dxa"/>
            </w:tcMar>
            <w:vAlign w:val="center"/>
            <w:hideMark/>
          </w:tcPr>
          <w:p w14:paraId="1FD49AA5"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支持进程间隔离保护</w:t>
            </w:r>
          </w:p>
        </w:tc>
      </w:tr>
      <w:tr w:rsidR="009B5317" w:rsidRPr="008238AF" w14:paraId="02126AB0" w14:textId="77777777" w:rsidTr="00F32297">
        <w:trPr>
          <w:trHeight w:val="20"/>
        </w:trPr>
        <w:tc>
          <w:tcPr>
            <w:tcW w:w="802" w:type="pct"/>
            <w:shd w:val="clear" w:color="auto" w:fill="auto"/>
            <w:tcMar>
              <w:top w:w="15" w:type="dxa"/>
              <w:left w:w="108" w:type="dxa"/>
              <w:bottom w:w="0" w:type="dxa"/>
              <w:right w:w="108" w:type="dxa"/>
            </w:tcMar>
            <w:vAlign w:val="center"/>
            <w:hideMark/>
          </w:tcPr>
          <w:p w14:paraId="5F7F7DAC"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标准API</w:t>
            </w:r>
          </w:p>
        </w:tc>
        <w:tc>
          <w:tcPr>
            <w:tcW w:w="2145" w:type="pct"/>
            <w:shd w:val="clear" w:color="auto" w:fill="auto"/>
            <w:tcMar>
              <w:top w:w="15" w:type="dxa"/>
              <w:left w:w="108" w:type="dxa"/>
              <w:bottom w:w="0" w:type="dxa"/>
              <w:right w:w="108" w:type="dxa"/>
            </w:tcMar>
            <w:vAlign w:val="center"/>
            <w:hideMark/>
          </w:tcPr>
          <w:p w14:paraId="39050CFF"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支持</w:t>
            </w:r>
          </w:p>
        </w:tc>
        <w:tc>
          <w:tcPr>
            <w:tcW w:w="2052" w:type="pct"/>
            <w:shd w:val="clear" w:color="auto" w:fill="auto"/>
            <w:tcMar>
              <w:top w:w="15" w:type="dxa"/>
              <w:left w:w="108" w:type="dxa"/>
              <w:bottom w:w="0" w:type="dxa"/>
              <w:right w:w="108" w:type="dxa"/>
            </w:tcMar>
            <w:vAlign w:val="center"/>
            <w:hideMark/>
          </w:tcPr>
          <w:p w14:paraId="11D0607E" w14:textId="77777777" w:rsidR="009B5317" w:rsidRPr="008238AF" w:rsidRDefault="009B5317" w:rsidP="00F32297">
            <w:pPr>
              <w:keepLines w:val="0"/>
              <w:topLinePunct w:val="0"/>
              <w:autoSpaceDN/>
              <w:adjustRightInd/>
              <w:snapToGrid/>
              <w:ind w:firstLineChars="0" w:firstLine="0"/>
              <w:jc w:val="center"/>
              <w:rPr>
                <w:color w:val="000000" w:themeColor="text1"/>
              </w:rPr>
            </w:pPr>
            <w:r w:rsidRPr="008238AF">
              <w:rPr>
                <w:rFonts w:hint="eastAsia"/>
                <w:color w:val="000000" w:themeColor="text1"/>
              </w:rPr>
              <w:t>支持</w:t>
            </w:r>
          </w:p>
        </w:tc>
      </w:tr>
    </w:tbl>
    <w:p w14:paraId="17939C29" w14:textId="77777777" w:rsidR="009B5317" w:rsidRPr="008238AF" w:rsidRDefault="009B5317" w:rsidP="009B5317">
      <w:pPr>
        <w:pStyle w:val="2"/>
        <w:rPr>
          <w:color w:val="000000" w:themeColor="text1"/>
        </w:rPr>
      </w:pPr>
      <w:bookmarkStart w:id="89" w:name="_Toc105689367"/>
      <w:r w:rsidRPr="008238AF">
        <w:rPr>
          <w:color w:val="000000" w:themeColor="text1"/>
        </w:rPr>
        <w:t xml:space="preserve">3 </w:t>
      </w:r>
      <w:r w:rsidRPr="008238AF">
        <w:rPr>
          <w:color w:val="000000" w:themeColor="text1"/>
        </w:rPr>
        <w:t>章节问答</w:t>
      </w:r>
      <w:bookmarkEnd w:id="89"/>
    </w:p>
    <w:p w14:paraId="14DA898C"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1）微内核需要掌握到什么程度？</w:t>
      </w:r>
    </w:p>
    <w:p w14:paraId="1EDB7044" w14:textId="77777777" w:rsidR="009B5317" w:rsidRPr="008238AF" w:rsidRDefault="009B5317" w:rsidP="009B5317">
      <w:pPr>
        <w:ind w:firstLine="420"/>
        <w:rPr>
          <w:color w:val="000000" w:themeColor="text1"/>
        </w:rPr>
      </w:pPr>
      <w:r w:rsidRPr="008238AF">
        <w:rPr>
          <w:rFonts w:hint="eastAsia"/>
          <w:color w:val="000000" w:themeColor="text1"/>
        </w:rPr>
        <w:t>答：</w:t>
      </w:r>
    </w:p>
    <w:p w14:paraId="636EA137" w14:textId="77777777" w:rsidR="009B5317" w:rsidRPr="008238AF" w:rsidRDefault="009B5317" w:rsidP="009B5317">
      <w:pPr>
        <w:ind w:firstLine="420"/>
        <w:rPr>
          <w:color w:val="000000" w:themeColor="text1"/>
        </w:rPr>
      </w:pPr>
      <w:r w:rsidRPr="008238AF">
        <w:rPr>
          <w:rFonts w:hint="eastAsia"/>
          <w:color w:val="000000" w:themeColor="text1"/>
        </w:rPr>
        <w:t>微内核目前在架构考试中出现的主要是针对图示的考查。掌握微内核图示的各个部分，了解微内核与单体内核的区别。</w:t>
      </w:r>
    </w:p>
    <w:p w14:paraId="262BA3E2"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2）嵌入式操作系统需要掌握到什么程度？</w:t>
      </w:r>
    </w:p>
    <w:p w14:paraId="733AD3F7" w14:textId="77777777" w:rsidR="009B5317" w:rsidRPr="008238AF" w:rsidRDefault="009B5317" w:rsidP="009B5317">
      <w:pPr>
        <w:ind w:firstLine="420"/>
        <w:rPr>
          <w:color w:val="000000" w:themeColor="text1"/>
        </w:rPr>
      </w:pPr>
      <w:r w:rsidRPr="008238AF">
        <w:rPr>
          <w:rFonts w:hint="eastAsia"/>
          <w:color w:val="000000" w:themeColor="text1"/>
        </w:rPr>
        <w:t>答：</w:t>
      </w:r>
    </w:p>
    <w:p w14:paraId="32E293C8" w14:textId="77777777" w:rsidR="009B5317" w:rsidRPr="008238AF" w:rsidRDefault="009B5317" w:rsidP="009B5317">
      <w:pPr>
        <w:ind w:firstLine="420"/>
        <w:rPr>
          <w:color w:val="000000" w:themeColor="text1"/>
        </w:rPr>
      </w:pPr>
      <w:r w:rsidRPr="008238AF">
        <w:rPr>
          <w:rFonts w:hint="eastAsia"/>
          <w:color w:val="000000" w:themeColor="text1"/>
        </w:rPr>
        <w:t>嵌入式是比较大的知识领域，从应试的角度来看，如果从事相关行业，以已有知识应试即可。如果对该领域并不熟悉，建议浅层次了解一些概念内容即可，不需要太过深入延伸。</w:t>
      </w:r>
    </w:p>
    <w:p w14:paraId="394C2C9C" w14:textId="77777777" w:rsidR="009B5317" w:rsidRPr="008238AF" w:rsidRDefault="009B5317" w:rsidP="009B5317">
      <w:pPr>
        <w:ind w:firstLine="420"/>
        <w:rPr>
          <w:color w:val="000000" w:themeColor="text1"/>
        </w:rPr>
      </w:pPr>
      <w:r w:rsidRPr="008238AF">
        <w:rPr>
          <w:color w:val="000000" w:themeColor="text1"/>
        </w:rPr>
        <w:br w:type="page"/>
      </w:r>
    </w:p>
    <w:p w14:paraId="3A58250E" w14:textId="77777777" w:rsidR="009B5317" w:rsidRPr="008238AF" w:rsidRDefault="009B5317" w:rsidP="009B5317">
      <w:pPr>
        <w:pStyle w:val="1"/>
        <w:numPr>
          <w:ilvl w:val="0"/>
          <w:numId w:val="0"/>
        </w:numPr>
        <w:rPr>
          <w:color w:val="000000" w:themeColor="text1"/>
        </w:rPr>
      </w:pPr>
      <w:bookmarkStart w:id="90" w:name="_Toc105689368"/>
      <w:r w:rsidRPr="008238AF">
        <w:rPr>
          <w:color w:val="000000" w:themeColor="text1"/>
        </w:rPr>
        <w:t>第九章</w:t>
      </w:r>
      <w:r w:rsidRPr="008238AF">
        <w:rPr>
          <w:rFonts w:hint="eastAsia"/>
          <w:color w:val="000000" w:themeColor="text1"/>
        </w:rPr>
        <w:t xml:space="preserve"> </w:t>
      </w:r>
      <w:r w:rsidRPr="008238AF">
        <w:rPr>
          <w:rFonts w:hint="eastAsia"/>
          <w:color w:val="000000" w:themeColor="text1"/>
        </w:rPr>
        <w:t>操作系统</w:t>
      </w:r>
      <w:bookmarkEnd w:id="90"/>
    </w:p>
    <w:p w14:paraId="62924F65" w14:textId="77777777" w:rsidR="009B5317" w:rsidRPr="008238AF" w:rsidRDefault="009B5317" w:rsidP="009B5317">
      <w:pPr>
        <w:pStyle w:val="2"/>
        <w:rPr>
          <w:color w:val="000000" w:themeColor="text1"/>
        </w:rPr>
      </w:pPr>
      <w:bookmarkStart w:id="91" w:name="_Toc105689369"/>
      <w:r w:rsidRPr="008238AF">
        <w:rPr>
          <w:rFonts w:hint="eastAsia"/>
          <w:color w:val="000000" w:themeColor="text1"/>
        </w:rPr>
        <w:t xml:space="preserve">1 </w:t>
      </w:r>
      <w:r w:rsidRPr="008238AF">
        <w:rPr>
          <w:rFonts w:hint="eastAsia"/>
          <w:color w:val="000000" w:themeColor="text1"/>
        </w:rPr>
        <w:t>考情分析</w:t>
      </w:r>
      <w:bookmarkEnd w:id="91"/>
    </w:p>
    <w:p w14:paraId="21FCB035" w14:textId="77777777" w:rsidR="009B5317" w:rsidRPr="008238AF" w:rsidRDefault="009B5317" w:rsidP="009B5317">
      <w:pPr>
        <w:pStyle w:val="3"/>
        <w:ind w:firstLine="422"/>
        <w:rPr>
          <w:color w:val="000000" w:themeColor="text1"/>
        </w:rPr>
      </w:pPr>
      <w:bookmarkStart w:id="92" w:name="_Toc105689370"/>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本章概要</w:t>
      </w:r>
      <w:bookmarkEnd w:id="92"/>
    </w:p>
    <w:tbl>
      <w:tblPr>
        <w:tblStyle w:val="a7"/>
        <w:tblW w:w="5000" w:type="pct"/>
        <w:jc w:val="center"/>
        <w:tblLook w:val="04A0" w:firstRow="1" w:lastRow="0" w:firstColumn="1" w:lastColumn="0" w:noHBand="0" w:noVBand="1"/>
      </w:tblPr>
      <w:tblGrid>
        <w:gridCol w:w="665"/>
        <w:gridCol w:w="3335"/>
        <w:gridCol w:w="4296"/>
      </w:tblGrid>
      <w:tr w:rsidR="009B5317" w:rsidRPr="008238AF" w14:paraId="3AECA6CB" w14:textId="77777777" w:rsidTr="00F32297">
        <w:trPr>
          <w:trHeight w:val="227"/>
          <w:jc w:val="center"/>
        </w:trPr>
        <w:tc>
          <w:tcPr>
            <w:tcW w:w="401" w:type="pct"/>
            <w:vAlign w:val="center"/>
          </w:tcPr>
          <w:p w14:paraId="7600A4E9" w14:textId="77777777" w:rsidR="009B5317" w:rsidRPr="008238AF" w:rsidRDefault="009B5317" w:rsidP="00F32297">
            <w:pPr>
              <w:pStyle w:val="biao"/>
              <w:rPr>
                <w:color w:val="000000" w:themeColor="text1"/>
              </w:rPr>
            </w:pPr>
            <w:r w:rsidRPr="008238AF">
              <w:rPr>
                <w:rFonts w:hint="eastAsia"/>
                <w:color w:val="000000" w:themeColor="text1"/>
              </w:rPr>
              <w:t>序号</w:t>
            </w:r>
          </w:p>
        </w:tc>
        <w:tc>
          <w:tcPr>
            <w:tcW w:w="2010" w:type="pct"/>
            <w:vAlign w:val="center"/>
          </w:tcPr>
          <w:p w14:paraId="11C37FAD"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2589" w:type="pct"/>
            <w:vAlign w:val="center"/>
          </w:tcPr>
          <w:p w14:paraId="1405BB3C"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9B5317" w:rsidRPr="008238AF" w14:paraId="6C6882F2" w14:textId="77777777" w:rsidTr="00F32297">
        <w:trPr>
          <w:trHeight w:val="227"/>
          <w:jc w:val="center"/>
        </w:trPr>
        <w:tc>
          <w:tcPr>
            <w:tcW w:w="401" w:type="pct"/>
            <w:vAlign w:val="center"/>
          </w:tcPr>
          <w:p w14:paraId="23C783DA"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010" w:type="pct"/>
            <w:vMerge w:val="restart"/>
            <w:vAlign w:val="center"/>
          </w:tcPr>
          <w:p w14:paraId="381A0E53" w14:textId="77777777" w:rsidR="009B5317" w:rsidRPr="008238AF" w:rsidRDefault="009B5317" w:rsidP="00F32297">
            <w:pPr>
              <w:pStyle w:val="biao"/>
              <w:rPr>
                <w:color w:val="000000" w:themeColor="text1"/>
              </w:rPr>
            </w:pPr>
            <w:r w:rsidRPr="008238AF">
              <w:rPr>
                <w:rFonts w:hint="eastAsia"/>
                <w:color w:val="000000" w:themeColor="text1"/>
              </w:rPr>
              <w:t>进程管理（</w:t>
            </w:r>
            <w:r w:rsidRPr="008238AF">
              <w:rPr>
                <w:rFonts w:ascii="Segoe UI Symbol" w:hAnsi="Segoe UI Symbol" w:cs="Segoe UI Symbol"/>
                <w:color w:val="000000" w:themeColor="text1"/>
              </w:rPr>
              <w:t>⭐⭐⭐⭐</w:t>
            </w:r>
            <w:r w:rsidRPr="008238AF">
              <w:rPr>
                <w:rFonts w:hint="eastAsia"/>
                <w:color w:val="000000" w:themeColor="text1"/>
              </w:rPr>
              <w:t>）</w:t>
            </w:r>
          </w:p>
        </w:tc>
        <w:tc>
          <w:tcPr>
            <w:tcW w:w="2589" w:type="pct"/>
            <w:vAlign w:val="center"/>
          </w:tcPr>
          <w:p w14:paraId="5AA44E9B" w14:textId="77777777" w:rsidR="009B5317" w:rsidRPr="008238AF" w:rsidRDefault="009B5317" w:rsidP="00F32297">
            <w:pPr>
              <w:pStyle w:val="biao"/>
              <w:rPr>
                <w:color w:val="000000" w:themeColor="text1"/>
              </w:rPr>
            </w:pPr>
            <w:r w:rsidRPr="008238AF">
              <w:rPr>
                <w:rFonts w:hint="eastAsia"/>
                <w:color w:val="000000" w:themeColor="text1"/>
              </w:rPr>
              <w:t>进程状态</w:t>
            </w:r>
          </w:p>
        </w:tc>
      </w:tr>
      <w:tr w:rsidR="009B5317" w:rsidRPr="008238AF" w14:paraId="0C452E41" w14:textId="77777777" w:rsidTr="00F32297">
        <w:trPr>
          <w:trHeight w:val="227"/>
          <w:jc w:val="center"/>
        </w:trPr>
        <w:tc>
          <w:tcPr>
            <w:tcW w:w="401" w:type="pct"/>
            <w:vAlign w:val="center"/>
          </w:tcPr>
          <w:p w14:paraId="00747AAD" w14:textId="77777777" w:rsidR="009B5317" w:rsidRPr="008238AF" w:rsidRDefault="009B5317" w:rsidP="00F32297">
            <w:pPr>
              <w:pStyle w:val="biao"/>
              <w:rPr>
                <w:color w:val="000000" w:themeColor="text1"/>
              </w:rPr>
            </w:pPr>
            <w:r w:rsidRPr="008238AF">
              <w:rPr>
                <w:rFonts w:hint="eastAsia"/>
                <w:color w:val="000000" w:themeColor="text1"/>
              </w:rPr>
              <w:t>2</w:t>
            </w:r>
          </w:p>
        </w:tc>
        <w:tc>
          <w:tcPr>
            <w:tcW w:w="2010" w:type="pct"/>
            <w:vMerge/>
            <w:vAlign w:val="center"/>
          </w:tcPr>
          <w:p w14:paraId="0F92DC99" w14:textId="77777777" w:rsidR="009B5317" w:rsidRPr="008238AF" w:rsidRDefault="009B5317" w:rsidP="00F32297">
            <w:pPr>
              <w:pStyle w:val="biao"/>
              <w:rPr>
                <w:color w:val="000000" w:themeColor="text1"/>
              </w:rPr>
            </w:pPr>
          </w:p>
        </w:tc>
        <w:tc>
          <w:tcPr>
            <w:tcW w:w="2589" w:type="pct"/>
            <w:vAlign w:val="center"/>
          </w:tcPr>
          <w:p w14:paraId="10259155" w14:textId="77777777" w:rsidR="009B5317" w:rsidRPr="008238AF" w:rsidRDefault="009B5317" w:rsidP="00F32297">
            <w:pPr>
              <w:pStyle w:val="biao"/>
              <w:rPr>
                <w:color w:val="000000" w:themeColor="text1"/>
              </w:rPr>
            </w:pPr>
            <w:r w:rsidRPr="008238AF">
              <w:rPr>
                <w:rFonts w:hint="eastAsia"/>
                <w:color w:val="000000" w:themeColor="text1"/>
              </w:rPr>
              <w:t>P</w:t>
            </w:r>
            <w:r w:rsidRPr="008238AF">
              <w:rPr>
                <w:color w:val="000000" w:themeColor="text1"/>
              </w:rPr>
              <w:t>V</w:t>
            </w:r>
            <w:r w:rsidRPr="008238AF">
              <w:rPr>
                <w:rFonts w:hint="eastAsia"/>
                <w:color w:val="000000" w:themeColor="text1"/>
              </w:rPr>
              <w:t>操作</w:t>
            </w:r>
          </w:p>
        </w:tc>
      </w:tr>
      <w:tr w:rsidR="009B5317" w:rsidRPr="008238AF" w14:paraId="2B2008A3" w14:textId="77777777" w:rsidTr="00F32297">
        <w:trPr>
          <w:trHeight w:val="227"/>
          <w:jc w:val="center"/>
        </w:trPr>
        <w:tc>
          <w:tcPr>
            <w:tcW w:w="401" w:type="pct"/>
            <w:vAlign w:val="center"/>
          </w:tcPr>
          <w:p w14:paraId="550C3091" w14:textId="77777777" w:rsidR="009B5317" w:rsidRPr="008238AF" w:rsidRDefault="009B5317" w:rsidP="00F32297">
            <w:pPr>
              <w:pStyle w:val="biao"/>
              <w:rPr>
                <w:color w:val="000000" w:themeColor="text1"/>
              </w:rPr>
            </w:pPr>
            <w:r w:rsidRPr="008238AF">
              <w:rPr>
                <w:rFonts w:hint="eastAsia"/>
                <w:color w:val="000000" w:themeColor="text1"/>
              </w:rPr>
              <w:t>3</w:t>
            </w:r>
          </w:p>
        </w:tc>
        <w:tc>
          <w:tcPr>
            <w:tcW w:w="2010" w:type="pct"/>
            <w:vMerge/>
            <w:vAlign w:val="center"/>
          </w:tcPr>
          <w:p w14:paraId="4FB00EAB" w14:textId="77777777" w:rsidR="009B5317" w:rsidRPr="008238AF" w:rsidRDefault="009B5317" w:rsidP="00F32297">
            <w:pPr>
              <w:pStyle w:val="biao"/>
              <w:rPr>
                <w:color w:val="000000" w:themeColor="text1"/>
              </w:rPr>
            </w:pPr>
          </w:p>
        </w:tc>
        <w:tc>
          <w:tcPr>
            <w:tcW w:w="2589" w:type="pct"/>
            <w:vAlign w:val="center"/>
          </w:tcPr>
          <w:p w14:paraId="302F8C24" w14:textId="77777777" w:rsidR="009B5317" w:rsidRPr="008238AF" w:rsidRDefault="009B5317" w:rsidP="00F32297">
            <w:pPr>
              <w:pStyle w:val="biao"/>
              <w:rPr>
                <w:color w:val="000000" w:themeColor="text1"/>
              </w:rPr>
            </w:pPr>
            <w:r w:rsidRPr="008238AF">
              <w:rPr>
                <w:rFonts w:hint="eastAsia"/>
                <w:color w:val="000000" w:themeColor="text1"/>
              </w:rPr>
              <w:t>前趋图</w:t>
            </w:r>
          </w:p>
        </w:tc>
      </w:tr>
      <w:tr w:rsidR="009B5317" w:rsidRPr="008238AF" w14:paraId="49F18F85" w14:textId="77777777" w:rsidTr="00F32297">
        <w:trPr>
          <w:trHeight w:val="227"/>
          <w:jc w:val="center"/>
        </w:trPr>
        <w:tc>
          <w:tcPr>
            <w:tcW w:w="401" w:type="pct"/>
            <w:vAlign w:val="center"/>
          </w:tcPr>
          <w:p w14:paraId="06F81A9A" w14:textId="77777777" w:rsidR="009B5317" w:rsidRPr="008238AF" w:rsidRDefault="009B5317" w:rsidP="00F32297">
            <w:pPr>
              <w:pStyle w:val="biao"/>
              <w:rPr>
                <w:color w:val="000000" w:themeColor="text1"/>
              </w:rPr>
            </w:pPr>
            <w:r w:rsidRPr="008238AF">
              <w:rPr>
                <w:rFonts w:hint="eastAsia"/>
                <w:color w:val="000000" w:themeColor="text1"/>
              </w:rPr>
              <w:t>4</w:t>
            </w:r>
          </w:p>
        </w:tc>
        <w:tc>
          <w:tcPr>
            <w:tcW w:w="2010" w:type="pct"/>
            <w:vMerge/>
            <w:vAlign w:val="center"/>
          </w:tcPr>
          <w:p w14:paraId="77214110" w14:textId="77777777" w:rsidR="009B5317" w:rsidRPr="008238AF" w:rsidRDefault="009B5317" w:rsidP="00F32297">
            <w:pPr>
              <w:pStyle w:val="biao"/>
              <w:rPr>
                <w:color w:val="000000" w:themeColor="text1"/>
              </w:rPr>
            </w:pPr>
          </w:p>
        </w:tc>
        <w:tc>
          <w:tcPr>
            <w:tcW w:w="2589" w:type="pct"/>
            <w:vAlign w:val="center"/>
          </w:tcPr>
          <w:p w14:paraId="51C9E8B7" w14:textId="77777777" w:rsidR="009B5317" w:rsidRPr="008238AF" w:rsidRDefault="009B5317" w:rsidP="00F32297">
            <w:pPr>
              <w:pStyle w:val="biao"/>
              <w:rPr>
                <w:color w:val="000000" w:themeColor="text1"/>
              </w:rPr>
            </w:pPr>
            <w:r w:rsidRPr="008238AF">
              <w:rPr>
                <w:rFonts w:hint="eastAsia"/>
                <w:color w:val="000000" w:themeColor="text1"/>
              </w:rPr>
              <w:t>死锁</w:t>
            </w:r>
          </w:p>
        </w:tc>
      </w:tr>
      <w:tr w:rsidR="009B5317" w:rsidRPr="008238AF" w14:paraId="3C19F38C" w14:textId="77777777" w:rsidTr="00F32297">
        <w:trPr>
          <w:trHeight w:val="227"/>
          <w:jc w:val="center"/>
        </w:trPr>
        <w:tc>
          <w:tcPr>
            <w:tcW w:w="401" w:type="pct"/>
            <w:vAlign w:val="center"/>
          </w:tcPr>
          <w:p w14:paraId="531BAF64" w14:textId="77777777" w:rsidR="009B5317" w:rsidRPr="008238AF" w:rsidRDefault="009B5317" w:rsidP="00F32297">
            <w:pPr>
              <w:pStyle w:val="biao"/>
              <w:rPr>
                <w:color w:val="000000" w:themeColor="text1"/>
              </w:rPr>
            </w:pPr>
            <w:r w:rsidRPr="008238AF">
              <w:rPr>
                <w:rFonts w:hint="eastAsia"/>
                <w:color w:val="000000" w:themeColor="text1"/>
              </w:rPr>
              <w:t>5</w:t>
            </w:r>
          </w:p>
        </w:tc>
        <w:tc>
          <w:tcPr>
            <w:tcW w:w="2010" w:type="pct"/>
            <w:vMerge/>
            <w:vAlign w:val="center"/>
          </w:tcPr>
          <w:p w14:paraId="68247381" w14:textId="77777777" w:rsidR="009B5317" w:rsidRPr="008238AF" w:rsidRDefault="009B5317" w:rsidP="00F32297">
            <w:pPr>
              <w:pStyle w:val="biao"/>
              <w:rPr>
                <w:color w:val="000000" w:themeColor="text1"/>
              </w:rPr>
            </w:pPr>
          </w:p>
        </w:tc>
        <w:tc>
          <w:tcPr>
            <w:tcW w:w="2589" w:type="pct"/>
            <w:vAlign w:val="center"/>
          </w:tcPr>
          <w:p w14:paraId="59701672" w14:textId="77777777" w:rsidR="009B5317" w:rsidRPr="008238AF" w:rsidRDefault="009B5317" w:rsidP="00F32297">
            <w:pPr>
              <w:pStyle w:val="biao"/>
              <w:rPr>
                <w:color w:val="000000" w:themeColor="text1"/>
              </w:rPr>
            </w:pPr>
            <w:r w:rsidRPr="008238AF">
              <w:rPr>
                <w:rFonts w:hint="eastAsia"/>
                <w:color w:val="000000" w:themeColor="text1"/>
              </w:rPr>
              <w:t>银行家算法</w:t>
            </w:r>
          </w:p>
        </w:tc>
      </w:tr>
      <w:tr w:rsidR="009B5317" w:rsidRPr="008238AF" w14:paraId="2D5AD2C3" w14:textId="77777777" w:rsidTr="00F32297">
        <w:trPr>
          <w:trHeight w:val="227"/>
          <w:jc w:val="center"/>
        </w:trPr>
        <w:tc>
          <w:tcPr>
            <w:tcW w:w="401" w:type="pct"/>
            <w:vAlign w:val="center"/>
          </w:tcPr>
          <w:p w14:paraId="4AA11D6C"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010" w:type="pct"/>
            <w:vMerge w:val="restart"/>
            <w:vAlign w:val="center"/>
          </w:tcPr>
          <w:p w14:paraId="21F290BA" w14:textId="77777777" w:rsidR="009B5317" w:rsidRPr="008238AF" w:rsidRDefault="009B5317" w:rsidP="00F32297">
            <w:pPr>
              <w:pStyle w:val="biao"/>
              <w:rPr>
                <w:color w:val="000000" w:themeColor="text1"/>
              </w:rPr>
            </w:pPr>
            <w:r w:rsidRPr="008238AF">
              <w:rPr>
                <w:rFonts w:hint="eastAsia"/>
                <w:color w:val="000000" w:themeColor="text1"/>
              </w:rPr>
              <w:t>存储管理（</w:t>
            </w:r>
            <w:r w:rsidRPr="008238AF">
              <w:rPr>
                <w:rFonts w:ascii="Segoe UI Symbol" w:hAnsi="Segoe UI Symbol" w:cs="Segoe UI Symbol"/>
                <w:color w:val="000000" w:themeColor="text1"/>
              </w:rPr>
              <w:t>⭐⭐⭐</w:t>
            </w:r>
            <w:r w:rsidRPr="008238AF">
              <w:rPr>
                <w:rFonts w:hint="eastAsia"/>
                <w:color w:val="000000" w:themeColor="text1"/>
              </w:rPr>
              <w:t>）</w:t>
            </w:r>
          </w:p>
        </w:tc>
        <w:tc>
          <w:tcPr>
            <w:tcW w:w="2589" w:type="pct"/>
            <w:vAlign w:val="center"/>
          </w:tcPr>
          <w:p w14:paraId="71A6F6E6" w14:textId="77777777" w:rsidR="009B5317" w:rsidRPr="008238AF" w:rsidRDefault="009B5317" w:rsidP="00F32297">
            <w:pPr>
              <w:pStyle w:val="biao"/>
              <w:rPr>
                <w:color w:val="000000" w:themeColor="text1"/>
              </w:rPr>
            </w:pPr>
            <w:r w:rsidRPr="008238AF">
              <w:rPr>
                <w:rFonts w:hint="eastAsia"/>
                <w:color w:val="000000" w:themeColor="text1"/>
              </w:rPr>
              <w:t>页式存储/段式存储/段页式存储</w:t>
            </w:r>
          </w:p>
        </w:tc>
      </w:tr>
      <w:tr w:rsidR="009B5317" w:rsidRPr="008238AF" w14:paraId="76E88985" w14:textId="77777777" w:rsidTr="00F32297">
        <w:trPr>
          <w:trHeight w:val="227"/>
          <w:jc w:val="center"/>
        </w:trPr>
        <w:tc>
          <w:tcPr>
            <w:tcW w:w="401" w:type="pct"/>
            <w:vAlign w:val="center"/>
          </w:tcPr>
          <w:p w14:paraId="10544A66" w14:textId="77777777" w:rsidR="009B5317" w:rsidRPr="008238AF" w:rsidRDefault="009B5317" w:rsidP="00F32297">
            <w:pPr>
              <w:pStyle w:val="biao"/>
              <w:rPr>
                <w:color w:val="000000" w:themeColor="text1"/>
              </w:rPr>
            </w:pPr>
            <w:r w:rsidRPr="008238AF">
              <w:rPr>
                <w:color w:val="000000" w:themeColor="text1"/>
              </w:rPr>
              <w:t>2</w:t>
            </w:r>
          </w:p>
        </w:tc>
        <w:tc>
          <w:tcPr>
            <w:tcW w:w="2010" w:type="pct"/>
            <w:vMerge/>
            <w:vAlign w:val="center"/>
          </w:tcPr>
          <w:p w14:paraId="0CB6F071" w14:textId="77777777" w:rsidR="009B5317" w:rsidRPr="008238AF" w:rsidRDefault="009B5317" w:rsidP="00F32297">
            <w:pPr>
              <w:pStyle w:val="biao"/>
              <w:rPr>
                <w:color w:val="000000" w:themeColor="text1"/>
              </w:rPr>
            </w:pPr>
          </w:p>
        </w:tc>
        <w:tc>
          <w:tcPr>
            <w:tcW w:w="2589" w:type="pct"/>
            <w:vAlign w:val="center"/>
          </w:tcPr>
          <w:p w14:paraId="6132DA2B" w14:textId="77777777" w:rsidR="009B5317" w:rsidRPr="008238AF" w:rsidRDefault="009B5317" w:rsidP="00F32297">
            <w:pPr>
              <w:pStyle w:val="biao"/>
              <w:rPr>
                <w:color w:val="000000" w:themeColor="text1"/>
              </w:rPr>
            </w:pPr>
            <w:r w:rsidRPr="008238AF">
              <w:rPr>
                <w:rFonts w:hint="eastAsia"/>
                <w:color w:val="000000" w:themeColor="text1"/>
              </w:rPr>
              <w:t>页面置换算法</w:t>
            </w:r>
          </w:p>
        </w:tc>
      </w:tr>
      <w:tr w:rsidR="009B5317" w:rsidRPr="008238AF" w14:paraId="51CB1255" w14:textId="77777777" w:rsidTr="00F32297">
        <w:trPr>
          <w:trHeight w:val="227"/>
          <w:jc w:val="center"/>
        </w:trPr>
        <w:tc>
          <w:tcPr>
            <w:tcW w:w="401" w:type="pct"/>
            <w:vAlign w:val="center"/>
          </w:tcPr>
          <w:p w14:paraId="51F0B4B8"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010" w:type="pct"/>
            <w:vAlign w:val="center"/>
          </w:tcPr>
          <w:p w14:paraId="1A51C4FF" w14:textId="77777777" w:rsidR="009B5317" w:rsidRPr="008238AF" w:rsidRDefault="009B5317" w:rsidP="00F32297">
            <w:pPr>
              <w:pStyle w:val="biao"/>
              <w:rPr>
                <w:color w:val="000000" w:themeColor="text1"/>
              </w:rPr>
            </w:pPr>
            <w:r w:rsidRPr="008238AF">
              <w:rPr>
                <w:rFonts w:hint="eastAsia"/>
                <w:color w:val="000000" w:themeColor="text1"/>
              </w:rPr>
              <w:t>操作系统概念（</w:t>
            </w:r>
            <w:r w:rsidRPr="008238AF">
              <w:rPr>
                <w:rFonts w:ascii="Segoe UI Symbol" w:hAnsi="Segoe UI Symbol" w:cs="Segoe UI Symbol"/>
                <w:color w:val="000000" w:themeColor="text1"/>
              </w:rPr>
              <w:t>⭐⭐</w:t>
            </w:r>
            <w:r w:rsidRPr="008238AF">
              <w:rPr>
                <w:rFonts w:hint="eastAsia"/>
                <w:color w:val="000000" w:themeColor="text1"/>
              </w:rPr>
              <w:t>）</w:t>
            </w:r>
          </w:p>
        </w:tc>
        <w:tc>
          <w:tcPr>
            <w:tcW w:w="2589" w:type="pct"/>
            <w:vAlign w:val="center"/>
          </w:tcPr>
          <w:p w14:paraId="4DFF2F6C" w14:textId="77777777" w:rsidR="009B5317" w:rsidRPr="008238AF" w:rsidRDefault="009B5317" w:rsidP="00F32297">
            <w:pPr>
              <w:pStyle w:val="biao"/>
              <w:rPr>
                <w:color w:val="000000" w:themeColor="text1"/>
              </w:rPr>
            </w:pPr>
            <w:r w:rsidRPr="008238AF">
              <w:rPr>
                <w:rFonts w:hint="eastAsia"/>
                <w:color w:val="000000" w:themeColor="text1"/>
              </w:rPr>
              <w:t>操作系统概念</w:t>
            </w:r>
          </w:p>
        </w:tc>
      </w:tr>
    </w:tbl>
    <w:p w14:paraId="768B2762" w14:textId="77777777" w:rsidR="009B5317" w:rsidRPr="008238AF" w:rsidRDefault="009B5317" w:rsidP="009B5317">
      <w:pPr>
        <w:ind w:firstLine="420"/>
        <w:rPr>
          <w:color w:val="000000" w:themeColor="text1"/>
        </w:rPr>
      </w:pPr>
    </w:p>
    <w:p w14:paraId="5372D901" w14:textId="77777777" w:rsidR="009B5317" w:rsidRPr="008238AF" w:rsidRDefault="009B5317" w:rsidP="009B5317">
      <w:pPr>
        <w:pStyle w:val="2"/>
        <w:rPr>
          <w:color w:val="000000" w:themeColor="text1"/>
        </w:rPr>
      </w:pPr>
      <w:bookmarkStart w:id="93" w:name="_Toc105689371"/>
      <w:r w:rsidRPr="008238AF">
        <w:rPr>
          <w:rFonts w:hint="eastAsia"/>
          <w:color w:val="000000" w:themeColor="text1"/>
        </w:rPr>
        <w:t xml:space="preserve">2 </w:t>
      </w:r>
      <w:r w:rsidRPr="008238AF">
        <w:rPr>
          <w:rFonts w:hint="eastAsia"/>
          <w:color w:val="000000" w:themeColor="text1"/>
        </w:rPr>
        <w:t>考点精讲</w:t>
      </w:r>
      <w:bookmarkEnd w:id="93"/>
    </w:p>
    <w:p w14:paraId="77FBE5AF" w14:textId="77777777" w:rsidR="009B5317" w:rsidRPr="008238AF" w:rsidRDefault="009B5317" w:rsidP="009B5317">
      <w:pPr>
        <w:pStyle w:val="3"/>
        <w:ind w:firstLine="422"/>
        <w:rPr>
          <w:color w:val="000000" w:themeColor="text1"/>
        </w:rPr>
      </w:pPr>
      <w:bookmarkStart w:id="94" w:name="_Toc105689372"/>
      <w:r w:rsidRPr="008238AF">
        <w:rPr>
          <w:rFonts w:hint="eastAsia"/>
          <w:color w:val="000000" w:themeColor="text1"/>
        </w:rPr>
        <w:t>2</w:t>
      </w:r>
      <w:r w:rsidRPr="008238AF">
        <w:rPr>
          <w:color w:val="000000" w:themeColor="text1"/>
        </w:rPr>
        <w:t xml:space="preserve">.1 </w:t>
      </w:r>
      <w:r w:rsidRPr="008238AF">
        <w:rPr>
          <w:color w:val="000000" w:themeColor="text1"/>
        </w:rPr>
        <w:t>操作系统概述</w:t>
      </w:r>
      <w:bookmarkEnd w:id="94"/>
    </w:p>
    <w:p w14:paraId="15A7611D"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1</w:t>
      </w:r>
      <w:r w:rsidRPr="008238AF">
        <w:rPr>
          <w:color w:val="000000" w:themeColor="text1"/>
        </w:rPr>
        <w:t>）软件分层</w:t>
      </w:r>
    </w:p>
    <w:p w14:paraId="514556CC" w14:textId="77777777" w:rsidR="009B5317" w:rsidRPr="008238AF" w:rsidRDefault="009B5317" w:rsidP="009B5317">
      <w:pPr>
        <w:pStyle w:val="biao"/>
        <w:widowControl w:val="0"/>
        <w:rPr>
          <w:color w:val="000000" w:themeColor="text1"/>
        </w:rPr>
      </w:pPr>
      <w:r w:rsidRPr="008238AF">
        <w:rPr>
          <w:color w:val="000000" w:themeColor="text1"/>
        </w:rPr>
        <w:object w:dxaOrig="12132" w:dyaOrig="6529" w14:anchorId="1B081167">
          <v:shape id="_x0000_i1064" type="#_x0000_t75" style="width:206.25pt;height:110.25pt" o:ole="">
            <v:imagedata r:id="rId141" o:title=""/>
          </v:shape>
          <o:OLEObject Type="Embed" ProgID="Visio.Drawing.15" ShapeID="_x0000_i1064" DrawAspect="Content" ObjectID="_1723890231" r:id="rId142"/>
        </w:object>
      </w:r>
    </w:p>
    <w:p w14:paraId="6C1FB1F7"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2</w:t>
      </w:r>
      <w:r w:rsidRPr="008238AF">
        <w:rPr>
          <w:color w:val="000000" w:themeColor="text1"/>
        </w:rPr>
        <w:t>）操作系统作用</w:t>
      </w:r>
    </w:p>
    <w:p w14:paraId="16FB331D" w14:textId="77777777" w:rsidR="009B5317" w:rsidRPr="008238AF" w:rsidRDefault="009B5317" w:rsidP="009B5317">
      <w:pPr>
        <w:ind w:firstLine="420"/>
        <w:rPr>
          <w:color w:val="000000" w:themeColor="text1"/>
        </w:rPr>
      </w:pPr>
      <w:r w:rsidRPr="008238AF">
        <w:rPr>
          <w:rFonts w:hint="eastAsia"/>
          <w:color w:val="000000" w:themeColor="text1"/>
        </w:rPr>
        <w:t>管理系统的硬件、软件、数据资源</w:t>
      </w:r>
    </w:p>
    <w:p w14:paraId="3DE4A60B" w14:textId="77777777" w:rsidR="009B5317" w:rsidRPr="008238AF" w:rsidRDefault="009B5317" w:rsidP="009B5317">
      <w:pPr>
        <w:ind w:firstLine="420"/>
        <w:rPr>
          <w:color w:val="000000" w:themeColor="text1"/>
        </w:rPr>
      </w:pPr>
      <w:r w:rsidRPr="008238AF">
        <w:rPr>
          <w:rFonts w:hint="eastAsia"/>
          <w:color w:val="000000" w:themeColor="text1"/>
        </w:rPr>
        <w:t>控制程序运行</w:t>
      </w:r>
    </w:p>
    <w:p w14:paraId="07C2CAEB" w14:textId="77777777" w:rsidR="009B5317" w:rsidRPr="008238AF" w:rsidRDefault="009B5317" w:rsidP="009B5317">
      <w:pPr>
        <w:ind w:firstLine="420"/>
        <w:rPr>
          <w:color w:val="000000" w:themeColor="text1"/>
        </w:rPr>
      </w:pPr>
      <w:r w:rsidRPr="008238AF">
        <w:rPr>
          <w:rFonts w:hint="eastAsia"/>
          <w:color w:val="000000" w:themeColor="text1"/>
        </w:rPr>
        <w:t>人机之间的接口</w:t>
      </w:r>
    </w:p>
    <w:p w14:paraId="56EF4175" w14:textId="77777777" w:rsidR="009B5317" w:rsidRPr="008238AF" w:rsidRDefault="009B5317" w:rsidP="009B5317">
      <w:pPr>
        <w:ind w:firstLine="420"/>
        <w:rPr>
          <w:color w:val="000000" w:themeColor="text1"/>
        </w:rPr>
      </w:pPr>
      <w:r w:rsidRPr="008238AF">
        <w:rPr>
          <w:rFonts w:hint="eastAsia"/>
          <w:color w:val="000000" w:themeColor="text1"/>
        </w:rPr>
        <w:t>应用软件与硬件之间的接口</w:t>
      </w:r>
    </w:p>
    <w:p w14:paraId="33AF062A"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3</w:t>
      </w:r>
      <w:r w:rsidRPr="008238AF">
        <w:rPr>
          <w:color w:val="000000" w:themeColor="text1"/>
        </w:rPr>
        <w:t>）线程</w:t>
      </w:r>
    </w:p>
    <w:p w14:paraId="5C8C38DF"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1F904ED9" wp14:editId="7E2D97AC">
            <wp:extent cx="3600000" cy="1426681"/>
            <wp:effectExtent l="0" t="0" r="635"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00000" cy="1426681"/>
                    </a:xfrm>
                    <a:prstGeom prst="rect">
                      <a:avLst/>
                    </a:prstGeom>
                    <a:noFill/>
                  </pic:spPr>
                </pic:pic>
              </a:graphicData>
            </a:graphic>
          </wp:inline>
        </w:drawing>
      </w:r>
    </w:p>
    <w:p w14:paraId="0A6EA506" w14:textId="77777777" w:rsidR="009B5317" w:rsidRPr="008238AF" w:rsidRDefault="009B5317" w:rsidP="009B5317">
      <w:pPr>
        <w:pStyle w:val="biao"/>
        <w:rPr>
          <w:color w:val="000000" w:themeColor="text1"/>
        </w:rPr>
      </w:pPr>
    </w:p>
    <w:p w14:paraId="51BD7AC5" w14:textId="77777777" w:rsidR="009B5317" w:rsidRPr="008238AF" w:rsidRDefault="009B5317" w:rsidP="009B5317">
      <w:pPr>
        <w:pStyle w:val="3"/>
        <w:ind w:firstLine="422"/>
        <w:rPr>
          <w:color w:val="000000" w:themeColor="text1"/>
        </w:rPr>
      </w:pPr>
      <w:bookmarkStart w:id="95" w:name="_Toc105689373"/>
      <w:r w:rsidRPr="008238AF">
        <w:rPr>
          <w:rFonts w:hint="eastAsia"/>
          <w:color w:val="000000" w:themeColor="text1"/>
        </w:rPr>
        <w:t>2.</w:t>
      </w:r>
      <w:r w:rsidRPr="008238AF">
        <w:rPr>
          <w:color w:val="000000" w:themeColor="text1"/>
        </w:rPr>
        <w:t xml:space="preserve">2 </w:t>
      </w:r>
      <w:r w:rsidRPr="008238AF">
        <w:rPr>
          <w:color w:val="000000" w:themeColor="text1"/>
        </w:rPr>
        <w:t>进程管理（</w:t>
      </w:r>
      <w:r w:rsidRPr="008238AF">
        <w:rPr>
          <w:rFonts w:ascii="Segoe UI Symbol" w:hAnsi="Segoe UI Symbol" w:cs="Segoe UI Symbol"/>
          <w:color w:val="000000" w:themeColor="text1"/>
        </w:rPr>
        <w:t>⭐⭐⭐⭐</w:t>
      </w:r>
      <w:r w:rsidRPr="008238AF">
        <w:rPr>
          <w:color w:val="000000" w:themeColor="text1"/>
        </w:rPr>
        <w:t>）</w:t>
      </w:r>
      <w:bookmarkEnd w:id="95"/>
    </w:p>
    <w:p w14:paraId="6D1BBC1E"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.2.1 </w:t>
      </w:r>
      <w:r w:rsidRPr="008238AF">
        <w:rPr>
          <w:color w:val="000000" w:themeColor="text1"/>
        </w:rPr>
        <w:t>进程的状态（</w:t>
      </w:r>
      <w:r w:rsidRPr="008238AF">
        <w:rPr>
          <w:rFonts w:ascii="Segoe UI Symbol" w:hAnsi="Segoe UI Symbol" w:cs="Segoe UI Symbol"/>
          <w:color w:val="000000" w:themeColor="text1"/>
        </w:rPr>
        <w:t>⭐</w:t>
      </w:r>
      <w:r w:rsidRPr="008238AF">
        <w:rPr>
          <w:color w:val="000000" w:themeColor="text1"/>
        </w:rPr>
        <w:t>）</w:t>
      </w:r>
    </w:p>
    <w:p w14:paraId="5C0CC1F5" w14:textId="77777777" w:rsidR="009B5317" w:rsidRPr="008238AF" w:rsidRDefault="009B5317" w:rsidP="009B5317">
      <w:pPr>
        <w:ind w:firstLine="420"/>
        <w:rPr>
          <w:color w:val="000000" w:themeColor="text1"/>
        </w:rPr>
      </w:pPr>
      <w:r w:rsidRPr="008238AF">
        <w:rPr>
          <w:color w:val="000000" w:themeColor="text1"/>
        </w:rPr>
        <w:t>（1）</w:t>
      </w:r>
      <w:r w:rsidRPr="008238AF">
        <w:rPr>
          <w:rFonts w:hint="eastAsia"/>
          <w:color w:val="000000" w:themeColor="text1"/>
        </w:rPr>
        <w:t>操作系统三态模型如下图所示：</w:t>
      </w:r>
    </w:p>
    <w:p w14:paraId="7079C5F8" w14:textId="77777777" w:rsidR="009B5317" w:rsidRPr="008238AF" w:rsidRDefault="009B5317" w:rsidP="009B5317">
      <w:pPr>
        <w:pStyle w:val="biao"/>
        <w:rPr>
          <w:color w:val="000000" w:themeColor="text1"/>
        </w:rPr>
      </w:pPr>
      <w:r w:rsidRPr="008238AF">
        <w:rPr>
          <w:color w:val="000000" w:themeColor="text1"/>
        </w:rPr>
        <w:object w:dxaOrig="3106" w:dyaOrig="2146" w14:anchorId="36208E35">
          <v:shape id="_x0000_i1065" type="#_x0000_t75" style="width:122.25pt;height:84pt" o:ole="">
            <v:imagedata r:id="rId144" o:title=""/>
          </v:shape>
          <o:OLEObject Type="Embed" ProgID="Visio.Drawing.15" ShapeID="_x0000_i1065" DrawAspect="Content" ObjectID="_1723890232" r:id="rId145"/>
        </w:object>
      </w:r>
    </w:p>
    <w:p w14:paraId="0AAC9F80" w14:textId="77777777" w:rsidR="009B5317" w:rsidRPr="008238AF" w:rsidRDefault="009B5317" w:rsidP="009B5317">
      <w:pPr>
        <w:ind w:firstLine="420"/>
        <w:rPr>
          <w:color w:val="000000" w:themeColor="text1"/>
        </w:rPr>
      </w:pPr>
      <w:r w:rsidRPr="008238AF">
        <w:rPr>
          <w:rFonts w:hint="eastAsia"/>
          <w:color w:val="000000" w:themeColor="text1"/>
        </w:rPr>
        <w:t>运行：当一个进程在CPU上运行时。</w:t>
      </w:r>
    </w:p>
    <w:p w14:paraId="1B6FB443" w14:textId="77777777" w:rsidR="009B5317" w:rsidRPr="008238AF" w:rsidRDefault="009B5317" w:rsidP="009B5317">
      <w:pPr>
        <w:ind w:firstLine="420"/>
        <w:rPr>
          <w:color w:val="000000" w:themeColor="text1"/>
        </w:rPr>
      </w:pPr>
      <w:r w:rsidRPr="008238AF">
        <w:rPr>
          <w:rFonts w:hint="eastAsia"/>
          <w:color w:val="000000" w:themeColor="text1"/>
        </w:rPr>
        <w:t>（单处理机处于运行态的进程只有一个）</w:t>
      </w:r>
    </w:p>
    <w:p w14:paraId="2763421D" w14:textId="77777777" w:rsidR="009B5317" w:rsidRPr="008238AF" w:rsidRDefault="009B5317" w:rsidP="009B5317">
      <w:pPr>
        <w:ind w:firstLine="420"/>
        <w:rPr>
          <w:color w:val="000000" w:themeColor="text1"/>
        </w:rPr>
      </w:pPr>
      <w:r w:rsidRPr="008238AF">
        <w:rPr>
          <w:rFonts w:hint="eastAsia"/>
          <w:color w:val="000000" w:themeColor="text1"/>
        </w:rPr>
        <w:t>就绪：一个进程获得了除CPU外的一切所需资源，一旦得到处理机即可运行。</w:t>
      </w:r>
    </w:p>
    <w:p w14:paraId="25EC08DC" w14:textId="77777777" w:rsidR="009B5317" w:rsidRPr="008238AF" w:rsidRDefault="009B5317" w:rsidP="009B5317">
      <w:pPr>
        <w:ind w:firstLine="420"/>
        <w:rPr>
          <w:color w:val="000000" w:themeColor="text1"/>
        </w:rPr>
      </w:pPr>
      <w:r w:rsidRPr="008238AF">
        <w:rPr>
          <w:rFonts w:hint="eastAsia"/>
          <w:color w:val="000000" w:themeColor="text1"/>
        </w:rPr>
        <w:t>阻塞：阻塞也称等待或睡眠状态，一个进程正在等待某一事件发生（例如请求I/O、等待I/O完成等）而暂时停止运行，此时即使把CPU分配给进程也无法运行，故称进程处于阻塞状态。</w:t>
      </w:r>
    </w:p>
    <w:p w14:paraId="6B1CADD8" w14:textId="77777777" w:rsidR="009B5317" w:rsidRPr="008238AF" w:rsidRDefault="009B5317" w:rsidP="009B5317">
      <w:pPr>
        <w:ind w:firstLine="420"/>
        <w:rPr>
          <w:color w:val="000000" w:themeColor="text1"/>
        </w:rPr>
      </w:pPr>
      <w:r w:rsidRPr="008238AF">
        <w:rPr>
          <w:color w:val="000000" w:themeColor="text1"/>
        </w:rPr>
        <w:t>（2）</w:t>
      </w:r>
      <w:r w:rsidRPr="008238AF">
        <w:rPr>
          <w:rFonts w:hint="eastAsia"/>
          <w:color w:val="000000" w:themeColor="text1"/>
        </w:rPr>
        <w:t>操作系统五态模型：</w:t>
      </w:r>
    </w:p>
    <w:p w14:paraId="46463413" w14:textId="77777777" w:rsidR="009B5317" w:rsidRPr="008238AF" w:rsidRDefault="009B5317" w:rsidP="009B5317">
      <w:pPr>
        <w:pStyle w:val="biao"/>
        <w:rPr>
          <w:color w:val="000000" w:themeColor="text1"/>
        </w:rPr>
      </w:pPr>
      <w:r w:rsidRPr="008238AF">
        <w:rPr>
          <w:color w:val="000000" w:themeColor="text1"/>
        </w:rPr>
        <w:object w:dxaOrig="4695" w:dyaOrig="3691" w14:anchorId="19FC5050">
          <v:shape id="_x0000_i1066" type="#_x0000_t75" style="width:206.25pt;height:162pt" o:ole="">
            <v:imagedata r:id="rId146" o:title=""/>
          </v:shape>
          <o:OLEObject Type="Embed" ProgID="VisioViewer.Viewer.1" ShapeID="_x0000_i1066" DrawAspect="Content" ObjectID="_1723890233" r:id="rId147"/>
        </w:object>
      </w:r>
    </w:p>
    <w:p w14:paraId="0E489971" w14:textId="77777777" w:rsidR="009B5317" w:rsidRPr="008238AF" w:rsidRDefault="009B5317" w:rsidP="009B5317">
      <w:pPr>
        <w:ind w:firstLine="420"/>
        <w:rPr>
          <w:color w:val="000000" w:themeColor="text1"/>
        </w:rPr>
      </w:pPr>
      <w:r w:rsidRPr="008238AF">
        <w:rPr>
          <w:rFonts w:hint="eastAsia"/>
          <w:color w:val="000000" w:themeColor="text1"/>
        </w:rPr>
        <w:t>挂起原因：</w:t>
      </w:r>
    </w:p>
    <w:p w14:paraId="1233440B" w14:textId="77777777" w:rsidR="009B5317" w:rsidRPr="008238AF" w:rsidRDefault="009B5317" w:rsidP="009B5317">
      <w:pPr>
        <w:ind w:firstLine="420"/>
        <w:rPr>
          <w:color w:val="000000" w:themeColor="text1"/>
        </w:rPr>
      </w:pPr>
      <w:r w:rsidRPr="008238AF">
        <w:rPr>
          <w:rFonts w:hint="eastAsia"/>
          <w:color w:val="000000" w:themeColor="text1"/>
        </w:rPr>
        <w:t>进程过多，主存资源不足，此时必须将某些进程挂起，放到磁盘对换区，暂时不参与调度，以平衡系统负载；</w:t>
      </w:r>
    </w:p>
    <w:p w14:paraId="53C6121E" w14:textId="77777777" w:rsidR="009B5317" w:rsidRPr="008238AF" w:rsidRDefault="009B5317" w:rsidP="009B5317">
      <w:pPr>
        <w:ind w:firstLine="420"/>
        <w:rPr>
          <w:color w:val="000000" w:themeColor="text1"/>
        </w:rPr>
      </w:pPr>
      <w:r w:rsidRPr="008238AF">
        <w:rPr>
          <w:rFonts w:hint="eastAsia"/>
          <w:color w:val="000000" w:themeColor="text1"/>
        </w:rPr>
        <w:t>系统出现故障，或者是用户调试程序，也可能需要将进程挂起检查问题。</w:t>
      </w:r>
    </w:p>
    <w:p w14:paraId="70B1E49C"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2</w:t>
      </w:r>
      <w:r w:rsidRPr="008238AF">
        <w:rPr>
          <w:rFonts w:hint="eastAsia"/>
          <w:color w:val="000000" w:themeColor="text1"/>
        </w:rPr>
        <w:t>.</w:t>
      </w:r>
      <w:r w:rsidRPr="008238AF">
        <w:rPr>
          <w:color w:val="000000" w:themeColor="text1"/>
        </w:rPr>
        <w:t>2</w:t>
      </w:r>
      <w:r w:rsidRPr="008238AF">
        <w:rPr>
          <w:rFonts w:hint="eastAsia"/>
          <w:color w:val="000000" w:themeColor="text1"/>
        </w:rPr>
        <w:t xml:space="preserve"> </w:t>
      </w:r>
      <w:r w:rsidRPr="008238AF">
        <w:rPr>
          <w:color w:val="000000" w:themeColor="text1"/>
        </w:rPr>
        <w:t>前趋图（</w:t>
      </w:r>
      <w:r w:rsidRPr="008238AF">
        <w:rPr>
          <w:rFonts w:ascii="Segoe UI Symbol" w:hAnsi="Segoe UI Symbol" w:cs="Segoe UI Symbol"/>
          <w:color w:val="000000" w:themeColor="text1"/>
        </w:rPr>
        <w:t>⭐</w:t>
      </w:r>
      <w:r w:rsidRPr="008238AF">
        <w:rPr>
          <w:color w:val="000000" w:themeColor="text1"/>
        </w:rPr>
        <w:t>）</w:t>
      </w:r>
    </w:p>
    <w:p w14:paraId="739C1B19" w14:textId="77777777" w:rsidR="009B5317" w:rsidRPr="008238AF" w:rsidRDefault="009B5317" w:rsidP="009B5317">
      <w:pPr>
        <w:ind w:firstLine="420"/>
        <w:rPr>
          <w:color w:val="000000" w:themeColor="text1"/>
        </w:rPr>
      </w:pPr>
      <w:r w:rsidRPr="008238AF">
        <w:rPr>
          <w:rFonts w:hint="eastAsia"/>
          <w:color w:val="000000" w:themeColor="text1"/>
        </w:rPr>
        <w:t>（1）前趋活动和后继活动：在前趋图中，前趋活动完成后通知所有后继活动；后继活动开始之前要检查是否前趋活动已经全部完成。</w:t>
      </w:r>
    </w:p>
    <w:p w14:paraId="46C8739C" w14:textId="77777777" w:rsidR="009B5317" w:rsidRPr="008238AF" w:rsidRDefault="009B5317" w:rsidP="009B5317">
      <w:pPr>
        <w:pStyle w:val="4"/>
        <w:rPr>
          <w:color w:val="000000" w:themeColor="text1"/>
        </w:rPr>
      </w:pPr>
      <w:r w:rsidRPr="008238AF">
        <w:rPr>
          <w:color w:val="000000" w:themeColor="text1"/>
        </w:rPr>
        <w:t xml:space="preserve">2.2.3 </w:t>
      </w:r>
      <w:r w:rsidRPr="008238AF">
        <w:rPr>
          <w:color w:val="000000" w:themeColor="text1"/>
        </w:rPr>
        <w:t>信号量与</w:t>
      </w:r>
      <w:r w:rsidRPr="008238AF">
        <w:rPr>
          <w:rFonts w:hint="eastAsia"/>
          <w:color w:val="000000" w:themeColor="text1"/>
        </w:rPr>
        <w:t>P</w:t>
      </w:r>
      <w:r w:rsidRPr="008238AF">
        <w:rPr>
          <w:color w:val="000000" w:themeColor="text1"/>
        </w:rPr>
        <w:t>V</w:t>
      </w:r>
      <w:r w:rsidRPr="008238AF">
        <w:rPr>
          <w:color w:val="000000" w:themeColor="text1"/>
        </w:rPr>
        <w:t>操作（</w:t>
      </w:r>
      <w:r w:rsidRPr="008238AF">
        <w:rPr>
          <w:rFonts w:ascii="Segoe UI Symbol" w:hAnsi="Segoe UI Symbol" w:cs="Segoe UI Symbol"/>
          <w:color w:val="000000" w:themeColor="text1"/>
        </w:rPr>
        <w:t>⭐⭐</w:t>
      </w:r>
      <w:r w:rsidRPr="008238AF">
        <w:rPr>
          <w:color w:val="000000" w:themeColor="text1"/>
        </w:rPr>
        <w:t>）</w:t>
      </w:r>
    </w:p>
    <w:p w14:paraId="1308064F" w14:textId="77777777" w:rsidR="009B5317" w:rsidRPr="008238AF" w:rsidRDefault="009B5317" w:rsidP="009B5317">
      <w:pPr>
        <w:ind w:firstLine="420"/>
        <w:rPr>
          <w:color w:val="000000" w:themeColor="text1"/>
        </w:rPr>
      </w:pPr>
      <w:r w:rsidRPr="008238AF">
        <w:rPr>
          <w:rFonts w:hint="eastAsia"/>
          <w:color w:val="000000" w:themeColor="text1"/>
        </w:rPr>
        <w:t>相关概念：互斥、同步、临界资源、临界区、信号量。</w:t>
      </w:r>
    </w:p>
    <w:p w14:paraId="35E6C7FC" w14:textId="77777777" w:rsidR="009B5317" w:rsidRPr="008238AF" w:rsidRDefault="009B5317" w:rsidP="009B5317">
      <w:pPr>
        <w:ind w:firstLine="420"/>
        <w:rPr>
          <w:color w:val="000000" w:themeColor="text1"/>
        </w:rPr>
      </w:pPr>
      <w:r w:rsidRPr="008238AF">
        <w:rPr>
          <w:rFonts w:hint="eastAsia"/>
          <w:color w:val="000000" w:themeColor="text1"/>
        </w:rPr>
        <w:t>互斥：如千军万马过独木桥，同类资源的竞争关系。</w:t>
      </w:r>
    </w:p>
    <w:p w14:paraId="7192ECBB" w14:textId="77777777" w:rsidR="009B5317" w:rsidRPr="008238AF" w:rsidRDefault="009B5317" w:rsidP="009B5317">
      <w:pPr>
        <w:ind w:firstLine="420"/>
        <w:rPr>
          <w:color w:val="000000" w:themeColor="text1"/>
        </w:rPr>
      </w:pPr>
      <w:r w:rsidRPr="008238AF">
        <w:rPr>
          <w:rFonts w:hint="eastAsia"/>
          <w:color w:val="000000" w:themeColor="text1"/>
        </w:rPr>
        <w:t>同步：速度有差异，在一定情况停下等待，进程间的协作关系。</w:t>
      </w:r>
    </w:p>
    <w:p w14:paraId="2C90A823" w14:textId="77777777" w:rsidR="009B5317" w:rsidRPr="008238AF" w:rsidRDefault="009B5317" w:rsidP="009B5317">
      <w:pPr>
        <w:ind w:firstLine="420"/>
        <w:rPr>
          <w:color w:val="000000" w:themeColor="text1"/>
        </w:rPr>
      </w:pPr>
      <w:r w:rsidRPr="008238AF">
        <w:rPr>
          <w:rFonts w:hint="eastAsia"/>
          <w:color w:val="000000" w:themeColor="text1"/>
        </w:rPr>
        <w:t>临界资源：诸进程间需要互斥方式对其进行共享的资源，如打印机、 磁带机等</w:t>
      </w:r>
    </w:p>
    <w:p w14:paraId="448F1743" w14:textId="77777777" w:rsidR="009B5317" w:rsidRPr="008238AF" w:rsidRDefault="009B5317" w:rsidP="009B5317">
      <w:pPr>
        <w:ind w:firstLine="420"/>
        <w:rPr>
          <w:color w:val="000000" w:themeColor="text1"/>
        </w:rPr>
      </w:pPr>
      <w:r w:rsidRPr="008238AF">
        <w:rPr>
          <w:rFonts w:hint="eastAsia"/>
          <w:color w:val="000000" w:themeColor="text1"/>
        </w:rPr>
        <w:t>临界区：每个进程中访问临界资源的那段代码称为临界区</w:t>
      </w:r>
    </w:p>
    <w:p w14:paraId="407C494B" w14:textId="77777777" w:rsidR="009B5317" w:rsidRPr="008238AF" w:rsidRDefault="009B5317" w:rsidP="009B5317">
      <w:pPr>
        <w:ind w:firstLine="420"/>
        <w:rPr>
          <w:color w:val="000000" w:themeColor="text1"/>
        </w:rPr>
      </w:pPr>
      <w:r w:rsidRPr="008238AF">
        <w:rPr>
          <w:rFonts w:hint="eastAsia"/>
          <w:color w:val="000000" w:themeColor="text1"/>
        </w:rPr>
        <w:t>信号量：是一种特殊的变量</w:t>
      </w:r>
    </w:p>
    <w:p w14:paraId="7B14A7EC" w14:textId="77777777" w:rsidR="009B5317" w:rsidRPr="008238AF" w:rsidRDefault="009B5317" w:rsidP="009B5317">
      <w:pPr>
        <w:ind w:firstLine="420"/>
        <w:rPr>
          <w:color w:val="000000" w:themeColor="text1"/>
        </w:rPr>
      </w:pPr>
      <w:r w:rsidRPr="008238AF">
        <w:rPr>
          <w:rFonts w:hint="eastAsia"/>
          <w:color w:val="000000" w:themeColor="text1"/>
        </w:rPr>
        <w:t>P</w:t>
      </w:r>
      <w:r w:rsidRPr="008238AF">
        <w:rPr>
          <w:color w:val="000000" w:themeColor="text1"/>
        </w:rPr>
        <w:t>V操作对应的过程（如下图所示）：</w:t>
      </w:r>
    </w:p>
    <w:p w14:paraId="627AF53B" w14:textId="77777777" w:rsidR="009B5317" w:rsidRPr="008238AF" w:rsidRDefault="009B5317" w:rsidP="009B5317">
      <w:pPr>
        <w:pStyle w:val="biao"/>
        <w:rPr>
          <w:color w:val="000000" w:themeColor="text1"/>
        </w:rPr>
      </w:pPr>
      <w:r w:rsidRPr="008238AF">
        <w:rPr>
          <w:color w:val="000000" w:themeColor="text1"/>
        </w:rPr>
        <w:object w:dxaOrig="7777" w:dyaOrig="3661" w14:anchorId="7FA1C45B">
          <v:shape id="_x0000_i1067" type="#_x0000_t75" style="width:290.25pt;height:138pt" o:ole="">
            <v:imagedata r:id="rId148" o:title=""/>
          </v:shape>
          <o:OLEObject Type="Embed" ProgID="Visio.Drawing.15" ShapeID="_x0000_i1067" DrawAspect="Content" ObjectID="_1723890234" r:id="rId149"/>
        </w:object>
      </w:r>
    </w:p>
    <w:p w14:paraId="221EB2E0" w14:textId="77777777" w:rsidR="009B5317" w:rsidRPr="008238AF" w:rsidRDefault="009B5317" w:rsidP="009B5317">
      <w:pPr>
        <w:ind w:firstLine="420"/>
        <w:rPr>
          <w:color w:val="000000" w:themeColor="text1"/>
        </w:rPr>
      </w:pPr>
      <w:r w:rsidRPr="008238AF">
        <w:rPr>
          <w:rFonts w:hint="eastAsia"/>
          <w:color w:val="000000" w:themeColor="text1"/>
        </w:rPr>
        <w:t>前趋图与</w:t>
      </w:r>
      <w:r w:rsidRPr="008238AF">
        <w:rPr>
          <w:color w:val="000000" w:themeColor="text1"/>
        </w:rPr>
        <w:t>PV操作结合，根据前趋图箭线标注信号量，再根据进程图填空。</w:t>
      </w:r>
    </w:p>
    <w:p w14:paraId="0EC0F812"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2</w:t>
      </w:r>
      <w:r w:rsidRPr="008238AF">
        <w:rPr>
          <w:rFonts w:hint="eastAsia"/>
          <w:color w:val="000000" w:themeColor="text1"/>
        </w:rPr>
        <w:t>.</w:t>
      </w:r>
      <w:r w:rsidRPr="008238AF">
        <w:rPr>
          <w:color w:val="000000" w:themeColor="text1"/>
        </w:rPr>
        <w:t>4</w:t>
      </w:r>
      <w:r w:rsidRPr="008238AF">
        <w:rPr>
          <w:rFonts w:hint="eastAsia"/>
          <w:color w:val="000000" w:themeColor="text1"/>
        </w:rPr>
        <w:t xml:space="preserve"> </w:t>
      </w:r>
      <w:r w:rsidRPr="008238AF">
        <w:rPr>
          <w:color w:val="000000" w:themeColor="text1"/>
        </w:rPr>
        <w:t>死锁及银行家算法（</w:t>
      </w:r>
      <w:r w:rsidRPr="008238AF">
        <w:rPr>
          <w:rFonts w:ascii="Segoe UI Symbol" w:hAnsi="Segoe UI Symbol" w:cs="Segoe UI Symbol"/>
          <w:color w:val="000000" w:themeColor="text1"/>
        </w:rPr>
        <w:t>⭐</w:t>
      </w:r>
      <w:r w:rsidRPr="008238AF">
        <w:rPr>
          <w:color w:val="000000" w:themeColor="text1"/>
        </w:rPr>
        <w:t>）</w:t>
      </w:r>
    </w:p>
    <w:p w14:paraId="1BF982F6" w14:textId="77777777" w:rsidR="009B5317" w:rsidRPr="008238AF" w:rsidRDefault="009B5317" w:rsidP="009B5317">
      <w:pPr>
        <w:ind w:firstLine="420"/>
        <w:rPr>
          <w:bCs/>
          <w:color w:val="000000" w:themeColor="text1"/>
        </w:rPr>
      </w:pPr>
      <w:r w:rsidRPr="008238AF">
        <w:rPr>
          <w:rFonts w:hint="eastAsia"/>
          <w:bCs/>
          <w:color w:val="000000" w:themeColor="text1"/>
        </w:rPr>
        <w:t>了解死锁的条件和预防概念：</w:t>
      </w:r>
      <w:r w:rsidRPr="008238AF">
        <w:rPr>
          <w:rFonts w:hint="eastAsia"/>
          <w:color w:val="000000" w:themeColor="text1"/>
        </w:rPr>
        <w:t>进程管理是操作系统的核心，但如果设计不当，就会出现死锁的问题。如果一个进程在等待一件不可能发生的事，则进程就死锁了。而如果一个或多个进程产生死锁，就会造成系统死锁。</w:t>
      </w:r>
    </w:p>
    <w:p w14:paraId="4E21E897" w14:textId="77777777" w:rsidR="009B5317" w:rsidRPr="008238AF" w:rsidRDefault="009B5317" w:rsidP="009B5317">
      <w:pPr>
        <w:ind w:firstLine="420"/>
        <w:rPr>
          <w:color w:val="000000" w:themeColor="text1"/>
        </w:rPr>
      </w:pPr>
      <w:r w:rsidRPr="008238AF">
        <w:rPr>
          <w:rFonts w:hint="eastAsia"/>
          <w:color w:val="000000" w:themeColor="text1"/>
        </w:rPr>
        <w:t>根据题干给出的进程和资源分配，判断形成死锁的最小资源数或其他参数：对于这种情况，分配资源时每个进程得到可以完成进程的资源数减一，此时是形成死锁的最差情况，在此情况下多1个资源即可解决死锁问题，即不可能形成死锁。</w:t>
      </w:r>
    </w:p>
    <w:p w14:paraId="05E4BECD" w14:textId="77777777" w:rsidR="009B5317" w:rsidRPr="008238AF" w:rsidRDefault="009B5317" w:rsidP="009B5317">
      <w:pPr>
        <w:ind w:firstLine="420"/>
        <w:rPr>
          <w:color w:val="000000" w:themeColor="text1"/>
        </w:rPr>
      </w:pPr>
      <w:r w:rsidRPr="008238AF">
        <w:rPr>
          <w:rFonts w:hint="eastAsia"/>
          <w:bCs/>
          <w:color w:val="000000" w:themeColor="text1"/>
        </w:rPr>
        <w:t>银行家算法</w:t>
      </w:r>
      <w:r w:rsidRPr="008238AF">
        <w:rPr>
          <w:rFonts w:hint="eastAsia"/>
          <w:color w:val="000000" w:themeColor="text1"/>
        </w:rPr>
        <w:t>：当一个进程对资源的最大需求量不超过系统中的资源数时可以接纳该进程。</w:t>
      </w:r>
    </w:p>
    <w:p w14:paraId="33787F10" w14:textId="77777777" w:rsidR="009B5317" w:rsidRPr="008238AF" w:rsidRDefault="009B5317" w:rsidP="009B5317">
      <w:pPr>
        <w:ind w:firstLine="420"/>
        <w:rPr>
          <w:color w:val="000000" w:themeColor="text1"/>
        </w:rPr>
      </w:pPr>
      <w:r w:rsidRPr="008238AF">
        <w:rPr>
          <w:rFonts w:hint="eastAsia"/>
          <w:color w:val="000000" w:themeColor="text1"/>
        </w:rPr>
        <w:t>进程可以分期请求资源，但请求的总数不能超过最大需求量。</w:t>
      </w:r>
    </w:p>
    <w:p w14:paraId="30AF5252" w14:textId="77777777" w:rsidR="009B5317" w:rsidRPr="008238AF" w:rsidRDefault="009B5317" w:rsidP="009B5317">
      <w:pPr>
        <w:ind w:firstLine="420"/>
        <w:rPr>
          <w:color w:val="000000" w:themeColor="text1"/>
        </w:rPr>
      </w:pPr>
      <w:r w:rsidRPr="008238AF">
        <w:rPr>
          <w:rFonts w:hint="eastAsia"/>
          <w:color w:val="000000" w:themeColor="text1"/>
        </w:rPr>
        <w:t>当系统现有的资源不能满足进程尚需资源数时，对进程的请求可以推迟分配，但总能使进程在有限的时间里得到资源。</w:t>
      </w:r>
    </w:p>
    <w:p w14:paraId="50F5CE88" w14:textId="77777777" w:rsidR="009B5317" w:rsidRPr="008238AF" w:rsidRDefault="009B5317" w:rsidP="009B5317">
      <w:pPr>
        <w:ind w:firstLine="420"/>
        <w:rPr>
          <w:color w:val="000000" w:themeColor="text1"/>
        </w:rPr>
      </w:pPr>
      <w:r w:rsidRPr="008238AF">
        <w:rPr>
          <w:rFonts w:hint="eastAsia"/>
          <w:color w:val="000000" w:themeColor="text1"/>
        </w:rPr>
        <w:t>根据银行家算法判断相关进程序列是否会形成死锁，是则为不安全序列。</w:t>
      </w:r>
    </w:p>
    <w:p w14:paraId="010120D6" w14:textId="77777777" w:rsidR="009B5317" w:rsidRPr="008238AF" w:rsidRDefault="009B5317" w:rsidP="009B5317">
      <w:pPr>
        <w:ind w:firstLine="420"/>
        <w:rPr>
          <w:color w:val="000000" w:themeColor="text1"/>
        </w:rPr>
      </w:pPr>
    </w:p>
    <w:p w14:paraId="235554A9" w14:textId="77777777" w:rsidR="009B5317" w:rsidRPr="008238AF" w:rsidRDefault="009B5317" w:rsidP="009B5317">
      <w:pPr>
        <w:pStyle w:val="3"/>
        <w:ind w:firstLine="422"/>
        <w:rPr>
          <w:color w:val="000000" w:themeColor="text1"/>
        </w:rPr>
      </w:pPr>
      <w:bookmarkStart w:id="96" w:name="_Toc105689374"/>
      <w:r w:rsidRPr="008238AF">
        <w:rPr>
          <w:rFonts w:hint="eastAsia"/>
          <w:color w:val="000000" w:themeColor="text1"/>
        </w:rPr>
        <w:t>2.</w:t>
      </w:r>
      <w:r w:rsidRPr="008238AF">
        <w:rPr>
          <w:color w:val="000000" w:themeColor="text1"/>
        </w:rPr>
        <w:t xml:space="preserve">3 </w:t>
      </w:r>
      <w:r w:rsidRPr="008238AF">
        <w:rPr>
          <w:color w:val="000000" w:themeColor="text1"/>
        </w:rPr>
        <w:t>存储管理（</w:t>
      </w:r>
      <w:r w:rsidRPr="008238AF">
        <w:rPr>
          <w:rFonts w:ascii="Segoe UI Symbol" w:hAnsi="Segoe UI Symbol" w:cs="Segoe UI Symbol"/>
          <w:color w:val="000000" w:themeColor="text1"/>
        </w:rPr>
        <w:t>⭐⭐</w:t>
      </w:r>
      <w:r w:rsidRPr="008238AF">
        <w:rPr>
          <w:color w:val="000000" w:themeColor="text1"/>
        </w:rPr>
        <w:t>）</w:t>
      </w:r>
      <w:bookmarkEnd w:id="96"/>
    </w:p>
    <w:p w14:paraId="1B9DA39A"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3</w:t>
      </w:r>
      <w:r w:rsidRPr="008238AF">
        <w:rPr>
          <w:rFonts w:hint="eastAsia"/>
          <w:color w:val="000000" w:themeColor="text1"/>
        </w:rPr>
        <w:t>.</w:t>
      </w:r>
      <w:r w:rsidRPr="008238AF">
        <w:rPr>
          <w:color w:val="000000" w:themeColor="text1"/>
        </w:rPr>
        <w:t xml:space="preserve">1 </w:t>
      </w:r>
      <w:r w:rsidRPr="008238AF">
        <w:rPr>
          <w:color w:val="000000" w:themeColor="text1"/>
        </w:rPr>
        <w:t>段页式存储（</w:t>
      </w:r>
      <w:r w:rsidRPr="008238AF">
        <w:rPr>
          <w:rFonts w:ascii="Segoe UI Symbol" w:hAnsi="Segoe UI Symbol" w:cs="Segoe UI Symbol"/>
          <w:color w:val="000000" w:themeColor="text1"/>
        </w:rPr>
        <w:t>⭐⭐</w:t>
      </w:r>
      <w:r w:rsidRPr="008238AF">
        <w:rPr>
          <w:color w:val="000000" w:themeColor="text1"/>
        </w:rPr>
        <w:t>）</w:t>
      </w:r>
    </w:p>
    <w:p w14:paraId="0999FF83" w14:textId="77777777" w:rsidR="009B5317" w:rsidRPr="008238AF" w:rsidRDefault="009B5317" w:rsidP="009B5317">
      <w:pPr>
        <w:ind w:firstLine="420"/>
        <w:rPr>
          <w:color w:val="000000" w:themeColor="text1"/>
        </w:rPr>
      </w:pPr>
      <w:r w:rsidRPr="008238AF">
        <w:rPr>
          <w:rFonts w:hint="eastAsia"/>
          <w:color w:val="000000" w:themeColor="text1"/>
        </w:rPr>
        <w:t>（1）知道页面大小时，可以依此判断页内地址的长度，并据此知道该地址的页号；</w:t>
      </w:r>
    </w:p>
    <w:p w14:paraId="73EBF507" w14:textId="77777777" w:rsidR="009B5317" w:rsidRPr="008238AF" w:rsidRDefault="009B5317" w:rsidP="009B5317">
      <w:pPr>
        <w:ind w:firstLine="420"/>
        <w:rPr>
          <w:color w:val="000000" w:themeColor="text1"/>
        </w:rPr>
      </w:pPr>
      <w:r w:rsidRPr="008238AF">
        <w:rPr>
          <w:rFonts w:hint="eastAsia"/>
          <w:color w:val="000000" w:themeColor="text1"/>
        </w:rPr>
        <w:t>（2）页号与页帧号的转换可以通过查表进行；</w:t>
      </w:r>
    </w:p>
    <w:p w14:paraId="3E240B16" w14:textId="77777777" w:rsidR="009B5317" w:rsidRPr="008238AF" w:rsidRDefault="009B5317" w:rsidP="009B5317">
      <w:pPr>
        <w:ind w:firstLine="420"/>
        <w:rPr>
          <w:color w:val="000000" w:themeColor="text1"/>
        </w:rPr>
      </w:pPr>
      <w:r w:rsidRPr="008238AF">
        <w:rPr>
          <w:rFonts w:hint="eastAsia"/>
          <w:color w:val="000000" w:themeColor="text1"/>
        </w:rPr>
        <w:t>（3）段地址的格式，段号后跟段内地址不能超过段长；</w:t>
      </w:r>
    </w:p>
    <w:p w14:paraId="07CA1EB1" w14:textId="77777777" w:rsidR="009B5317" w:rsidRPr="008238AF" w:rsidRDefault="009B5317" w:rsidP="009B5317">
      <w:pPr>
        <w:ind w:firstLine="420"/>
        <w:rPr>
          <w:color w:val="000000" w:themeColor="text1"/>
        </w:rPr>
      </w:pPr>
      <w:r w:rsidRPr="008238AF">
        <w:rPr>
          <w:color w:val="000000" w:themeColor="text1"/>
        </w:rPr>
        <w:t>（4）</w:t>
      </w:r>
      <w:r w:rsidRPr="008238AF">
        <w:rPr>
          <w:rFonts w:hint="eastAsia"/>
          <w:color w:val="000000" w:themeColor="text1"/>
        </w:rPr>
        <w:t>页式存储：将程序与内存均划分为同样大小的块，以页为单位将程序调入内存。</w:t>
      </w:r>
    </w:p>
    <w:p w14:paraId="70081BA7" w14:textId="77777777" w:rsidR="009B5317" w:rsidRPr="008238AF" w:rsidRDefault="009B5317" w:rsidP="009B5317">
      <w:pPr>
        <w:ind w:firstLine="420"/>
        <w:rPr>
          <w:color w:val="000000" w:themeColor="text1"/>
        </w:rPr>
      </w:pPr>
      <w:r w:rsidRPr="008238AF">
        <w:rPr>
          <w:color w:val="000000" w:themeColor="text1"/>
        </w:rPr>
        <w:t>（5）</w:t>
      </w:r>
      <w:r w:rsidRPr="008238AF">
        <w:rPr>
          <w:rFonts w:hint="eastAsia"/>
          <w:color w:val="000000" w:themeColor="text1"/>
        </w:rPr>
        <w:t>段式存储：按用户作业中的自然段来划分逻辑空间，然后调入内存，段的长度可以不一样。</w:t>
      </w:r>
    </w:p>
    <w:p w14:paraId="0219CE15" w14:textId="77777777" w:rsidR="009B5317" w:rsidRPr="008238AF" w:rsidRDefault="009B5317" w:rsidP="009B5317">
      <w:pPr>
        <w:ind w:firstLine="420"/>
        <w:rPr>
          <w:color w:val="000000" w:themeColor="text1"/>
        </w:rPr>
      </w:pPr>
      <w:r w:rsidRPr="008238AF">
        <w:rPr>
          <w:color w:val="000000" w:themeColor="text1"/>
        </w:rPr>
        <w:t>（6）</w:t>
      </w:r>
      <w:r w:rsidRPr="008238AF">
        <w:rPr>
          <w:rFonts w:hint="eastAsia"/>
          <w:color w:val="000000" w:themeColor="text1"/>
        </w:rPr>
        <w:t>段页式存储：段式与页式的综合体。先分段，再分页。1个程序有若干个段，每个段中可以有若干页，每个页的大小相同，但每个段的大小不同。</w:t>
      </w:r>
    </w:p>
    <w:p w14:paraId="3303AB36" w14:textId="77777777" w:rsidR="009B5317" w:rsidRPr="008238AF" w:rsidRDefault="009B5317" w:rsidP="009B5317">
      <w:pPr>
        <w:ind w:firstLine="420"/>
        <w:rPr>
          <w:color w:val="000000" w:themeColor="text1"/>
        </w:rPr>
      </w:pPr>
      <w:r w:rsidRPr="008238AF">
        <w:rPr>
          <w:rFonts w:hint="eastAsia"/>
          <w:color w:val="000000" w:themeColor="text1"/>
        </w:rPr>
        <w:t>（7）快表是一块小容量的相联存储器（Associative Memory），由高速缓存器组成，速度快，并且可以从硬件上保证按内容并行查找，一般用来存放当前访问最频繁的少数活动页面的页号。</w:t>
      </w:r>
    </w:p>
    <w:p w14:paraId="2ECBF736" w14:textId="77777777" w:rsidR="009B5317" w:rsidRPr="008238AF" w:rsidRDefault="009B5317" w:rsidP="009B5317">
      <w:pPr>
        <w:ind w:firstLine="420"/>
        <w:rPr>
          <w:color w:val="000000" w:themeColor="text1"/>
        </w:rPr>
      </w:pPr>
      <w:r w:rsidRPr="008238AF">
        <w:rPr>
          <w:rFonts w:hint="eastAsia"/>
          <w:color w:val="000000" w:themeColor="text1"/>
        </w:rPr>
        <w:t>快表：将页表存于Cache上；慢表：将页表存于内存上。</w:t>
      </w:r>
    </w:p>
    <w:p w14:paraId="61D78CC3"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3</w:t>
      </w:r>
      <w:r w:rsidRPr="008238AF">
        <w:rPr>
          <w:rFonts w:hint="eastAsia"/>
          <w:color w:val="000000" w:themeColor="text1"/>
        </w:rPr>
        <w:t>.</w:t>
      </w:r>
      <w:r w:rsidRPr="008238AF">
        <w:rPr>
          <w:color w:val="000000" w:themeColor="text1"/>
        </w:rPr>
        <w:t xml:space="preserve">2 </w:t>
      </w:r>
      <w:r w:rsidRPr="008238AF">
        <w:rPr>
          <w:color w:val="000000" w:themeColor="text1"/>
        </w:rPr>
        <w:t>页面置换算法（</w:t>
      </w:r>
      <w:r w:rsidRPr="008238AF">
        <w:rPr>
          <w:rFonts w:ascii="Segoe UI Symbol" w:hAnsi="Segoe UI Symbol" w:cs="Segoe UI Symbol"/>
          <w:color w:val="000000" w:themeColor="text1"/>
        </w:rPr>
        <w:t>⭐</w:t>
      </w:r>
      <w:r w:rsidRPr="008238AF">
        <w:rPr>
          <w:color w:val="000000" w:themeColor="text1"/>
        </w:rPr>
        <w:t>）</w:t>
      </w:r>
    </w:p>
    <w:p w14:paraId="253FECE2" w14:textId="77777777" w:rsidR="009B5317" w:rsidRPr="008238AF" w:rsidRDefault="009B5317" w:rsidP="009B5317">
      <w:pPr>
        <w:ind w:firstLine="420"/>
        <w:rPr>
          <w:color w:val="000000" w:themeColor="text1"/>
        </w:rPr>
      </w:pPr>
      <w:r w:rsidRPr="008238AF">
        <w:rPr>
          <w:color w:val="000000" w:themeColor="text1"/>
        </w:rPr>
        <w:t>（1）</w:t>
      </w:r>
      <w:r w:rsidRPr="008238AF">
        <w:rPr>
          <w:rFonts w:hint="eastAsia"/>
          <w:color w:val="000000" w:themeColor="text1"/>
        </w:rPr>
        <w:t>页面淘汰时，主要依据原则：先淘汰最近未被访问的（访问位为0），其次淘汰但未被修改的（即修改位为0，因为修改后的页面）。</w:t>
      </w:r>
    </w:p>
    <w:p w14:paraId="206F5DFD" w14:textId="77777777" w:rsidR="009B5317" w:rsidRPr="008238AF" w:rsidRDefault="009B5317" w:rsidP="009B5317">
      <w:pPr>
        <w:ind w:firstLine="420"/>
        <w:rPr>
          <w:color w:val="000000" w:themeColor="text1"/>
        </w:rPr>
      </w:pPr>
      <w:r w:rsidRPr="008238AF">
        <w:rPr>
          <w:color w:val="000000" w:themeColor="text1"/>
        </w:rPr>
        <w:t>（2）</w:t>
      </w:r>
      <w:r w:rsidRPr="008238AF">
        <w:rPr>
          <w:rFonts w:hint="eastAsia"/>
          <w:color w:val="000000" w:themeColor="text1"/>
        </w:rPr>
        <w:t>页面淘汰算法有多种，常用的是L</w:t>
      </w:r>
      <w:r w:rsidRPr="008238AF">
        <w:rPr>
          <w:color w:val="000000" w:themeColor="text1"/>
        </w:rPr>
        <w:t>RU即最近最少使用原则，依据的是局部性原理。</w:t>
      </w:r>
    </w:p>
    <w:p w14:paraId="6B757C1D" w14:textId="77777777" w:rsidR="009B5317" w:rsidRPr="008238AF" w:rsidRDefault="009B5317" w:rsidP="009B5317">
      <w:pPr>
        <w:ind w:firstLine="420"/>
        <w:rPr>
          <w:color w:val="000000" w:themeColor="text1"/>
        </w:rPr>
      </w:pPr>
      <w:r w:rsidRPr="008238AF">
        <w:rPr>
          <w:rFonts w:hint="eastAsia"/>
          <w:color w:val="000000" w:themeColor="text1"/>
        </w:rPr>
        <w:t>（3）对于多种淘汰算法：最优算法O</w:t>
      </w:r>
      <w:r w:rsidRPr="008238AF">
        <w:rPr>
          <w:color w:val="000000" w:themeColor="text1"/>
        </w:rPr>
        <w:t>PT</w:t>
      </w:r>
      <w:r w:rsidRPr="008238AF">
        <w:rPr>
          <w:rFonts w:hint="eastAsia"/>
          <w:color w:val="000000" w:themeColor="text1"/>
        </w:rPr>
        <w:t>（理想型），随机算法R</w:t>
      </w:r>
      <w:r w:rsidRPr="008238AF">
        <w:rPr>
          <w:color w:val="000000" w:themeColor="text1"/>
        </w:rPr>
        <w:t>AND（随机性），先进先出</w:t>
      </w:r>
      <w:r w:rsidRPr="008238AF">
        <w:rPr>
          <w:rFonts w:hint="eastAsia"/>
          <w:color w:val="000000" w:themeColor="text1"/>
        </w:rPr>
        <w:t>F</w:t>
      </w:r>
      <w:r w:rsidRPr="008238AF">
        <w:rPr>
          <w:color w:val="000000" w:themeColor="text1"/>
        </w:rPr>
        <w:t>IFO（可能产生“抖动”），最近最少使用</w:t>
      </w:r>
      <w:r w:rsidRPr="008238AF">
        <w:rPr>
          <w:rFonts w:hint="eastAsia"/>
          <w:color w:val="000000" w:themeColor="text1"/>
        </w:rPr>
        <w:t>L</w:t>
      </w:r>
      <w:r w:rsidRPr="008238AF">
        <w:rPr>
          <w:color w:val="000000" w:themeColor="text1"/>
        </w:rPr>
        <w:t>RU（依据局部性原理）。</w:t>
      </w:r>
    </w:p>
    <w:p w14:paraId="15275023" w14:textId="77777777" w:rsidR="009B5317" w:rsidRPr="008238AF" w:rsidRDefault="009B5317" w:rsidP="009B5317">
      <w:pPr>
        <w:ind w:firstLine="420"/>
        <w:rPr>
          <w:color w:val="000000" w:themeColor="text1"/>
        </w:rPr>
      </w:pPr>
    </w:p>
    <w:p w14:paraId="2039FBE6" w14:textId="77777777" w:rsidR="009B5317" w:rsidRPr="008238AF" w:rsidRDefault="009B5317" w:rsidP="009B5317">
      <w:pPr>
        <w:pStyle w:val="2"/>
        <w:rPr>
          <w:color w:val="000000" w:themeColor="text1"/>
        </w:rPr>
      </w:pPr>
      <w:bookmarkStart w:id="97" w:name="_Toc105689377"/>
      <w:r w:rsidRPr="008238AF">
        <w:rPr>
          <w:rFonts w:hint="eastAsia"/>
          <w:color w:val="000000" w:themeColor="text1"/>
        </w:rPr>
        <w:t xml:space="preserve">3 </w:t>
      </w:r>
      <w:r w:rsidRPr="008238AF">
        <w:rPr>
          <w:rFonts w:hint="eastAsia"/>
          <w:color w:val="000000" w:themeColor="text1"/>
        </w:rPr>
        <w:t>章节问答</w:t>
      </w:r>
      <w:bookmarkEnd w:id="97"/>
    </w:p>
    <w:p w14:paraId="6B816E55" w14:textId="77777777" w:rsidR="009B5317" w:rsidRPr="008238AF" w:rsidRDefault="009B5317" w:rsidP="009B5317">
      <w:pPr>
        <w:ind w:firstLine="420"/>
        <w:rPr>
          <w:color w:val="000000" w:themeColor="text1"/>
        </w:rPr>
      </w:pPr>
      <w:r w:rsidRPr="008238AF">
        <w:rPr>
          <w:rFonts w:hint="eastAsia"/>
          <w:color w:val="000000" w:themeColor="text1"/>
        </w:rPr>
        <w:t>（1）P</w:t>
      </w:r>
      <w:r w:rsidRPr="008238AF">
        <w:rPr>
          <w:color w:val="000000" w:themeColor="text1"/>
        </w:rPr>
        <w:t>V</w:t>
      </w:r>
      <w:r w:rsidRPr="008238AF">
        <w:rPr>
          <w:rFonts w:hint="eastAsia"/>
          <w:color w:val="000000" w:themeColor="text1"/>
        </w:rPr>
        <w:t>操作中信号量表示什么含义？</w:t>
      </w:r>
    </w:p>
    <w:p w14:paraId="5F72B387" w14:textId="77777777" w:rsidR="009B5317" w:rsidRPr="008238AF" w:rsidRDefault="009B5317" w:rsidP="009B5317">
      <w:pPr>
        <w:ind w:firstLine="420"/>
        <w:rPr>
          <w:color w:val="000000" w:themeColor="text1"/>
        </w:rPr>
      </w:pPr>
      <w:r w:rsidRPr="008238AF">
        <w:rPr>
          <w:rFonts w:hint="eastAsia"/>
          <w:color w:val="000000" w:themeColor="text1"/>
        </w:rPr>
        <w:t>答：</w:t>
      </w:r>
    </w:p>
    <w:p w14:paraId="4E5E3D99" w14:textId="77777777" w:rsidR="009B5317" w:rsidRPr="008238AF" w:rsidRDefault="009B5317" w:rsidP="009B5317">
      <w:pPr>
        <w:ind w:firstLine="420"/>
        <w:rPr>
          <w:color w:val="000000" w:themeColor="text1"/>
        </w:rPr>
      </w:pPr>
      <w:r w:rsidRPr="008238AF">
        <w:rPr>
          <w:color w:val="000000" w:themeColor="text1"/>
        </w:rPr>
        <w:t>PV</w:t>
      </w:r>
      <w:r w:rsidRPr="008238AF">
        <w:rPr>
          <w:rFonts w:hint="eastAsia"/>
          <w:color w:val="000000" w:themeColor="text1"/>
        </w:rPr>
        <w:t>操作中，信号量一般可以表示资源的数量。当信号量小于0，表示资源数不足，此时信号量可以表示等待资源的进程数量。</w:t>
      </w:r>
    </w:p>
    <w:p w14:paraId="106E0494"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2</w:t>
      </w:r>
      <w:r w:rsidRPr="008238AF">
        <w:rPr>
          <w:rFonts w:hint="eastAsia"/>
          <w:color w:val="000000" w:themeColor="text1"/>
        </w:rPr>
        <w:t>）P</w:t>
      </w:r>
      <w:r w:rsidRPr="008238AF">
        <w:rPr>
          <w:color w:val="000000" w:themeColor="text1"/>
        </w:rPr>
        <w:t>V</w:t>
      </w:r>
      <w:r w:rsidRPr="008238AF">
        <w:rPr>
          <w:rFonts w:hint="eastAsia"/>
          <w:color w:val="000000" w:themeColor="text1"/>
        </w:rPr>
        <w:t>操作中V操作能不能先于P操作出现？</w:t>
      </w:r>
    </w:p>
    <w:p w14:paraId="67B26E1E" w14:textId="77777777" w:rsidR="009B5317" w:rsidRPr="008238AF" w:rsidRDefault="009B5317" w:rsidP="009B5317">
      <w:pPr>
        <w:ind w:firstLine="420"/>
        <w:rPr>
          <w:color w:val="000000" w:themeColor="text1"/>
        </w:rPr>
      </w:pPr>
      <w:r w:rsidRPr="008238AF">
        <w:rPr>
          <w:rFonts w:hint="eastAsia"/>
          <w:color w:val="000000" w:themeColor="text1"/>
        </w:rPr>
        <w:t>答：</w:t>
      </w:r>
    </w:p>
    <w:p w14:paraId="43375242" w14:textId="77777777" w:rsidR="009B5317" w:rsidRPr="008238AF" w:rsidRDefault="009B5317" w:rsidP="009B5317">
      <w:pPr>
        <w:ind w:firstLine="420"/>
        <w:rPr>
          <w:color w:val="000000" w:themeColor="text1"/>
        </w:rPr>
      </w:pPr>
      <w:r w:rsidRPr="008238AF">
        <w:rPr>
          <w:color w:val="000000" w:themeColor="text1"/>
        </w:rPr>
        <w:t>PV</w:t>
      </w:r>
      <w:r w:rsidRPr="008238AF">
        <w:rPr>
          <w:rFonts w:hint="eastAsia"/>
          <w:color w:val="000000" w:themeColor="text1"/>
        </w:rPr>
        <w:t>操作一定是成对出现，但是没有限定先后，也就是说，可以先进行V操作，此时只是释放资源，没有进程阻塞则不需要唤醒其他进程。在需要的地方再进行P操作。</w:t>
      </w:r>
    </w:p>
    <w:p w14:paraId="3C5B9441"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3</w:t>
      </w:r>
      <w:r w:rsidRPr="008238AF">
        <w:rPr>
          <w:rFonts w:hint="eastAsia"/>
          <w:color w:val="000000" w:themeColor="text1"/>
        </w:rPr>
        <w:t>）P</w:t>
      </w:r>
      <w:r w:rsidRPr="008238AF">
        <w:rPr>
          <w:color w:val="000000" w:themeColor="text1"/>
        </w:rPr>
        <w:t>V</w:t>
      </w:r>
      <w:r w:rsidRPr="008238AF">
        <w:rPr>
          <w:rFonts w:hint="eastAsia"/>
          <w:color w:val="000000" w:themeColor="text1"/>
        </w:rPr>
        <w:t>操作中如何区分互斥信号量和同步信号量？</w:t>
      </w:r>
    </w:p>
    <w:p w14:paraId="20535922" w14:textId="77777777" w:rsidR="009B5317" w:rsidRPr="008238AF" w:rsidRDefault="009B5317" w:rsidP="009B5317">
      <w:pPr>
        <w:ind w:firstLine="420"/>
        <w:rPr>
          <w:color w:val="000000" w:themeColor="text1"/>
        </w:rPr>
      </w:pPr>
      <w:r w:rsidRPr="008238AF">
        <w:rPr>
          <w:rFonts w:hint="eastAsia"/>
          <w:color w:val="000000" w:themeColor="text1"/>
        </w:rPr>
        <w:t>答：</w:t>
      </w:r>
    </w:p>
    <w:p w14:paraId="388F26D3" w14:textId="77777777" w:rsidR="009B5317" w:rsidRPr="008238AF" w:rsidRDefault="009B5317" w:rsidP="009B5317">
      <w:pPr>
        <w:ind w:firstLine="420"/>
        <w:rPr>
          <w:color w:val="000000" w:themeColor="text1"/>
        </w:rPr>
      </w:pPr>
      <w:r w:rsidRPr="008238AF">
        <w:rPr>
          <w:rFonts w:hint="eastAsia"/>
          <w:color w:val="000000" w:themeColor="text1"/>
        </w:rPr>
        <w:t>信号量一般与P</w:t>
      </w:r>
      <w:r w:rsidRPr="008238AF">
        <w:rPr>
          <w:color w:val="000000" w:themeColor="text1"/>
        </w:rPr>
        <w:t>V</w:t>
      </w:r>
      <w:r w:rsidRPr="008238AF">
        <w:rPr>
          <w:rFonts w:hint="eastAsia"/>
          <w:color w:val="000000" w:themeColor="text1"/>
        </w:rPr>
        <w:t>操作结合在一起，对于同步模型的描述中，涉及的就是同步信号量，一般同步是多个进程之间通过P</w:t>
      </w:r>
      <w:r w:rsidRPr="008238AF">
        <w:rPr>
          <w:color w:val="000000" w:themeColor="text1"/>
        </w:rPr>
        <w:t>V</w:t>
      </w:r>
      <w:r w:rsidRPr="008238AF">
        <w:rPr>
          <w:rFonts w:hint="eastAsia"/>
          <w:color w:val="000000" w:themeColor="text1"/>
        </w:rPr>
        <w:t>操作进行制约，此时P操作和成对的V操作一般是位于不同的进程中的，而互斥模型中P</w:t>
      </w:r>
      <w:r w:rsidRPr="008238AF">
        <w:rPr>
          <w:color w:val="000000" w:themeColor="text1"/>
        </w:rPr>
        <w:t>V</w:t>
      </w:r>
      <w:r w:rsidRPr="008238AF">
        <w:rPr>
          <w:rFonts w:hint="eastAsia"/>
          <w:color w:val="000000" w:themeColor="text1"/>
        </w:rPr>
        <w:t>操作控制的是对资源的访问限制，此时P操作和成对的V操作一般出现在资源使用前和适用后，一般位于同一个进程中。</w:t>
      </w:r>
    </w:p>
    <w:p w14:paraId="66D12C57"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4</w:t>
      </w:r>
      <w:r w:rsidRPr="008238AF">
        <w:rPr>
          <w:rFonts w:hint="eastAsia"/>
          <w:color w:val="000000" w:themeColor="text1"/>
        </w:rPr>
        <w:t>）页式存储中页内地址长度如何判断？</w:t>
      </w:r>
    </w:p>
    <w:p w14:paraId="019EEE96" w14:textId="77777777" w:rsidR="009B5317" w:rsidRPr="008238AF" w:rsidRDefault="009B5317" w:rsidP="009B5317">
      <w:pPr>
        <w:ind w:firstLine="420"/>
        <w:rPr>
          <w:color w:val="000000" w:themeColor="text1"/>
        </w:rPr>
      </w:pPr>
      <w:r w:rsidRPr="008238AF">
        <w:rPr>
          <w:rFonts w:hint="eastAsia"/>
          <w:color w:val="000000" w:themeColor="text1"/>
        </w:rPr>
        <w:t>答：</w:t>
      </w:r>
    </w:p>
    <w:p w14:paraId="49338FF6" w14:textId="77777777" w:rsidR="009B5317" w:rsidRPr="008238AF" w:rsidRDefault="009B5317" w:rsidP="009B5317">
      <w:pPr>
        <w:ind w:firstLine="420"/>
        <w:rPr>
          <w:color w:val="000000" w:themeColor="text1"/>
        </w:rPr>
      </w:pPr>
      <w:r w:rsidRPr="008238AF">
        <w:rPr>
          <w:rFonts w:hint="eastAsia"/>
          <w:color w:val="000000" w:themeColor="text1"/>
        </w:rPr>
        <w:t>页式存储调用方式中，一般会给出页面的大小。依据计算机组成与体系结构章节中讲到的主存编址计算中，如果没有明确指出，则默认按字节编址。假设页面大小为</w:t>
      </w:r>
      <w:r w:rsidRPr="008238AF">
        <w:rPr>
          <w:color w:val="000000" w:themeColor="text1"/>
        </w:rPr>
        <w:t>512</w:t>
      </w:r>
      <w:r w:rsidRPr="008238AF">
        <w:rPr>
          <w:rFonts w:hint="eastAsia"/>
          <w:color w:val="000000" w:themeColor="text1"/>
        </w:rPr>
        <w:t>字节，则此时，默认按字节编址，存储单元个数为5</w:t>
      </w:r>
      <w:r w:rsidRPr="008238AF">
        <w:rPr>
          <w:color w:val="000000" w:themeColor="text1"/>
        </w:rPr>
        <w:t>12</w:t>
      </w:r>
      <w:r w:rsidRPr="008238AF">
        <w:rPr>
          <w:rFonts w:hint="eastAsia"/>
          <w:color w:val="000000" w:themeColor="text1"/>
        </w:rPr>
        <w:t>个，地址编号为0-</w:t>
      </w:r>
      <w:r w:rsidRPr="008238AF">
        <w:rPr>
          <w:color w:val="000000" w:themeColor="text1"/>
        </w:rPr>
        <w:t>511</w:t>
      </w:r>
      <w:r w:rsidRPr="008238AF">
        <w:rPr>
          <w:rFonts w:hint="eastAsia"/>
          <w:color w:val="000000" w:themeColor="text1"/>
        </w:rPr>
        <w:t>，需要9位二进制对页内地址编号即为页内地址长度。如果给出页面大小为1</w:t>
      </w:r>
      <w:r w:rsidRPr="008238AF">
        <w:rPr>
          <w:color w:val="000000" w:themeColor="text1"/>
        </w:rPr>
        <w:t>K</w:t>
      </w:r>
      <w:r w:rsidRPr="008238AF">
        <w:rPr>
          <w:rFonts w:hint="eastAsia"/>
          <w:color w:val="000000" w:themeColor="text1"/>
        </w:rPr>
        <w:t>，此时指的就是存储单元个数，地址编号为0-</w:t>
      </w:r>
      <w:r w:rsidRPr="008238AF">
        <w:rPr>
          <w:color w:val="000000" w:themeColor="text1"/>
        </w:rPr>
        <w:t>1023</w:t>
      </w:r>
      <w:r w:rsidRPr="008238AF">
        <w:rPr>
          <w:rFonts w:hint="eastAsia"/>
          <w:color w:val="000000" w:themeColor="text1"/>
        </w:rPr>
        <w:t>，需要1</w:t>
      </w:r>
      <w:r w:rsidRPr="008238AF">
        <w:rPr>
          <w:color w:val="000000" w:themeColor="text1"/>
        </w:rPr>
        <w:t>0</w:t>
      </w:r>
      <w:r w:rsidRPr="008238AF">
        <w:rPr>
          <w:rFonts w:hint="eastAsia"/>
          <w:color w:val="000000" w:themeColor="text1"/>
        </w:rPr>
        <w:t>位二进制作为页内地址长度对页内地址进行编号。</w:t>
      </w:r>
    </w:p>
    <w:p w14:paraId="5A26B54C"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5</w:t>
      </w:r>
      <w:r w:rsidRPr="008238AF">
        <w:rPr>
          <w:rFonts w:hint="eastAsia"/>
          <w:color w:val="000000" w:themeColor="text1"/>
        </w:rPr>
        <w:t>）位示图计算过程中，编号是从0开始还是从1开始？</w:t>
      </w:r>
    </w:p>
    <w:p w14:paraId="1A05FD41" w14:textId="77777777" w:rsidR="009B5317" w:rsidRPr="008238AF" w:rsidRDefault="009B5317" w:rsidP="009B5317">
      <w:pPr>
        <w:ind w:firstLine="420"/>
        <w:rPr>
          <w:color w:val="000000" w:themeColor="text1"/>
        </w:rPr>
      </w:pPr>
      <w:r w:rsidRPr="008238AF">
        <w:rPr>
          <w:rFonts w:hint="eastAsia"/>
          <w:color w:val="000000" w:themeColor="text1"/>
        </w:rPr>
        <w:t>答：</w:t>
      </w:r>
    </w:p>
    <w:p w14:paraId="72D15584" w14:textId="77777777" w:rsidR="009B5317" w:rsidRPr="008238AF" w:rsidRDefault="009B5317" w:rsidP="009B5317">
      <w:pPr>
        <w:ind w:firstLine="420"/>
        <w:rPr>
          <w:color w:val="000000" w:themeColor="text1"/>
        </w:rPr>
      </w:pPr>
      <w:r w:rsidRPr="008238AF">
        <w:rPr>
          <w:rFonts w:hint="eastAsia"/>
          <w:color w:val="000000" w:themeColor="text1"/>
        </w:rPr>
        <w:t>根据近几年的其他科目真题来看，目前考查时会给出编号形式是从0还是从1开始。如果没有给出，则默认位从0编号，字从1编号。</w:t>
      </w:r>
    </w:p>
    <w:p w14:paraId="63CA9DEA" w14:textId="77777777" w:rsidR="009B5317" w:rsidRPr="008238AF" w:rsidRDefault="009B5317" w:rsidP="009B5317">
      <w:pPr>
        <w:ind w:firstLine="420"/>
        <w:rPr>
          <w:color w:val="000000" w:themeColor="text1"/>
        </w:rPr>
      </w:pPr>
    </w:p>
    <w:p w14:paraId="6F1908AD" w14:textId="77777777" w:rsidR="002548EE" w:rsidRDefault="002548EE">
      <w:pPr>
        <w:ind w:firstLine="420"/>
      </w:pPr>
    </w:p>
    <w:p w14:paraId="2E6EB98D" w14:textId="77777777" w:rsidR="009B5317" w:rsidRDefault="009B5317">
      <w:pPr>
        <w:ind w:firstLine="420"/>
      </w:pPr>
    </w:p>
    <w:p w14:paraId="68D134DB" w14:textId="77777777" w:rsidR="009B5317" w:rsidRPr="008238AF" w:rsidRDefault="009B5317" w:rsidP="009B5317">
      <w:pPr>
        <w:pStyle w:val="1"/>
        <w:numPr>
          <w:ilvl w:val="0"/>
          <w:numId w:val="0"/>
        </w:numPr>
        <w:rPr>
          <w:color w:val="000000" w:themeColor="text1"/>
        </w:rPr>
      </w:pPr>
      <w:bookmarkStart w:id="98" w:name="_Toc105689378"/>
      <w:r w:rsidRPr="008238AF">
        <w:rPr>
          <w:color w:val="000000" w:themeColor="text1"/>
        </w:rPr>
        <w:t>第十章</w:t>
      </w:r>
      <w:r w:rsidRPr="008238AF">
        <w:rPr>
          <w:rFonts w:hint="eastAsia"/>
          <w:color w:val="000000" w:themeColor="text1"/>
        </w:rPr>
        <w:t xml:space="preserve"> </w:t>
      </w:r>
      <w:r w:rsidRPr="008238AF">
        <w:rPr>
          <w:rFonts w:hint="eastAsia"/>
          <w:color w:val="000000" w:themeColor="text1"/>
        </w:rPr>
        <w:t>数据库系统</w:t>
      </w:r>
      <w:bookmarkEnd w:id="98"/>
    </w:p>
    <w:p w14:paraId="3CE59F35" w14:textId="77777777" w:rsidR="009B5317" w:rsidRPr="008238AF" w:rsidRDefault="009B5317" w:rsidP="009B5317">
      <w:pPr>
        <w:pStyle w:val="2"/>
        <w:rPr>
          <w:color w:val="000000" w:themeColor="text1"/>
        </w:rPr>
      </w:pPr>
      <w:bookmarkStart w:id="99" w:name="_Toc105689379"/>
      <w:r w:rsidRPr="008238AF">
        <w:rPr>
          <w:rFonts w:hint="eastAsia"/>
          <w:color w:val="000000" w:themeColor="text1"/>
        </w:rPr>
        <w:t xml:space="preserve">1 </w:t>
      </w:r>
      <w:r w:rsidRPr="008238AF">
        <w:rPr>
          <w:rFonts w:hint="eastAsia"/>
          <w:color w:val="000000" w:themeColor="text1"/>
        </w:rPr>
        <w:t>考情分析</w:t>
      </w:r>
      <w:bookmarkEnd w:id="99"/>
    </w:p>
    <w:p w14:paraId="50199270" w14:textId="77777777" w:rsidR="009B5317" w:rsidRPr="008238AF" w:rsidRDefault="009B5317" w:rsidP="009B5317">
      <w:pPr>
        <w:pStyle w:val="3"/>
        <w:ind w:firstLine="422"/>
        <w:rPr>
          <w:color w:val="000000" w:themeColor="text1"/>
        </w:rPr>
      </w:pPr>
      <w:bookmarkStart w:id="100" w:name="_Toc105689380"/>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本章重点</w:t>
      </w:r>
      <w:bookmarkEnd w:id="100"/>
    </w:p>
    <w:tbl>
      <w:tblPr>
        <w:tblStyle w:val="a7"/>
        <w:tblW w:w="5000" w:type="pct"/>
        <w:jc w:val="center"/>
        <w:tblLook w:val="04A0" w:firstRow="1" w:lastRow="0" w:firstColumn="1" w:lastColumn="0" w:noHBand="0" w:noVBand="1"/>
      </w:tblPr>
      <w:tblGrid>
        <w:gridCol w:w="757"/>
        <w:gridCol w:w="3154"/>
        <w:gridCol w:w="4385"/>
      </w:tblGrid>
      <w:tr w:rsidR="009B5317" w:rsidRPr="008238AF" w14:paraId="5CCDD159" w14:textId="77777777" w:rsidTr="00F32297">
        <w:trPr>
          <w:trHeight w:val="20"/>
          <w:jc w:val="center"/>
        </w:trPr>
        <w:tc>
          <w:tcPr>
            <w:tcW w:w="456" w:type="pct"/>
            <w:vAlign w:val="center"/>
          </w:tcPr>
          <w:p w14:paraId="0013B8E5" w14:textId="77777777" w:rsidR="009B5317" w:rsidRPr="008238AF" w:rsidRDefault="009B5317" w:rsidP="00F32297">
            <w:pPr>
              <w:pStyle w:val="biao"/>
              <w:rPr>
                <w:color w:val="000000" w:themeColor="text1"/>
              </w:rPr>
            </w:pPr>
            <w:r w:rsidRPr="008238AF">
              <w:rPr>
                <w:rFonts w:hint="eastAsia"/>
                <w:color w:val="000000" w:themeColor="text1"/>
              </w:rPr>
              <w:t>序号</w:t>
            </w:r>
          </w:p>
        </w:tc>
        <w:tc>
          <w:tcPr>
            <w:tcW w:w="1901" w:type="pct"/>
            <w:vAlign w:val="center"/>
          </w:tcPr>
          <w:p w14:paraId="0FA8D361"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2643" w:type="pct"/>
            <w:vAlign w:val="center"/>
          </w:tcPr>
          <w:p w14:paraId="5AC1EDD4"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9B5317" w:rsidRPr="008238AF" w14:paraId="0893B0BF" w14:textId="77777777" w:rsidTr="00F32297">
        <w:trPr>
          <w:trHeight w:val="20"/>
          <w:jc w:val="center"/>
        </w:trPr>
        <w:tc>
          <w:tcPr>
            <w:tcW w:w="456" w:type="pct"/>
            <w:vAlign w:val="center"/>
          </w:tcPr>
          <w:p w14:paraId="5EE52A35"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901" w:type="pct"/>
            <w:vAlign w:val="center"/>
          </w:tcPr>
          <w:p w14:paraId="18911C28" w14:textId="77777777" w:rsidR="009B5317" w:rsidRPr="008238AF" w:rsidRDefault="009B5317" w:rsidP="00F32297">
            <w:pPr>
              <w:pStyle w:val="biao"/>
              <w:rPr>
                <w:color w:val="000000" w:themeColor="text1"/>
              </w:rPr>
            </w:pPr>
            <w:r w:rsidRPr="008238AF">
              <w:rPr>
                <w:rFonts w:hint="eastAsia"/>
                <w:color w:val="000000" w:themeColor="text1"/>
              </w:rPr>
              <w:t>数据库设计阶段（</w:t>
            </w:r>
            <w:r w:rsidRPr="008238AF">
              <w:rPr>
                <w:rFonts w:ascii="Segoe UI Symbol" w:hAnsi="Segoe UI Symbol" w:cs="Segoe UI Symbol"/>
                <w:color w:val="000000" w:themeColor="text1"/>
              </w:rPr>
              <w:t>⭐⭐</w:t>
            </w:r>
            <w:r w:rsidRPr="008238AF">
              <w:rPr>
                <w:rFonts w:hint="eastAsia"/>
                <w:color w:val="000000" w:themeColor="text1"/>
              </w:rPr>
              <w:t>）</w:t>
            </w:r>
          </w:p>
        </w:tc>
        <w:tc>
          <w:tcPr>
            <w:tcW w:w="2643" w:type="pct"/>
            <w:vAlign w:val="center"/>
          </w:tcPr>
          <w:p w14:paraId="11F1E966" w14:textId="77777777" w:rsidR="009B5317" w:rsidRPr="008238AF" w:rsidRDefault="009B5317" w:rsidP="00F32297">
            <w:pPr>
              <w:pStyle w:val="biao"/>
              <w:rPr>
                <w:color w:val="000000" w:themeColor="text1"/>
              </w:rPr>
            </w:pPr>
            <w:r w:rsidRPr="008238AF">
              <w:rPr>
                <w:rFonts w:hint="eastAsia"/>
                <w:color w:val="000000" w:themeColor="text1"/>
              </w:rPr>
              <w:t>数据库设计阶段</w:t>
            </w:r>
          </w:p>
        </w:tc>
      </w:tr>
      <w:tr w:rsidR="009B5317" w:rsidRPr="008238AF" w14:paraId="7D63AEA2" w14:textId="77777777" w:rsidTr="00F32297">
        <w:trPr>
          <w:trHeight w:val="20"/>
          <w:jc w:val="center"/>
        </w:trPr>
        <w:tc>
          <w:tcPr>
            <w:tcW w:w="456" w:type="pct"/>
            <w:vAlign w:val="center"/>
          </w:tcPr>
          <w:p w14:paraId="24F035D4"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901" w:type="pct"/>
            <w:vMerge w:val="restart"/>
            <w:vAlign w:val="center"/>
          </w:tcPr>
          <w:p w14:paraId="2E4DC076" w14:textId="77777777" w:rsidR="009B5317" w:rsidRPr="008238AF" w:rsidRDefault="009B5317" w:rsidP="00F32297">
            <w:pPr>
              <w:pStyle w:val="biao"/>
              <w:rPr>
                <w:color w:val="000000" w:themeColor="text1"/>
              </w:rPr>
            </w:pPr>
            <w:r w:rsidRPr="008238AF">
              <w:rPr>
                <w:rFonts w:hint="eastAsia"/>
                <w:color w:val="000000" w:themeColor="text1"/>
              </w:rPr>
              <w:t>关系代数（</w:t>
            </w:r>
            <w:r w:rsidRPr="008238AF">
              <w:rPr>
                <w:rFonts w:ascii="Segoe UI Symbol" w:hAnsi="Segoe UI Symbol" w:cs="Segoe UI Symbol"/>
                <w:color w:val="000000" w:themeColor="text1"/>
              </w:rPr>
              <w:t>⭐⭐⭐⭐</w:t>
            </w:r>
            <w:r w:rsidRPr="008238AF">
              <w:rPr>
                <w:rFonts w:hint="eastAsia"/>
                <w:color w:val="000000" w:themeColor="text1"/>
              </w:rPr>
              <w:t>）</w:t>
            </w:r>
          </w:p>
        </w:tc>
        <w:tc>
          <w:tcPr>
            <w:tcW w:w="2643" w:type="pct"/>
            <w:vAlign w:val="center"/>
          </w:tcPr>
          <w:p w14:paraId="77DD3C6A" w14:textId="77777777" w:rsidR="009B5317" w:rsidRPr="008238AF" w:rsidRDefault="009B5317" w:rsidP="00F32297">
            <w:pPr>
              <w:pStyle w:val="biao"/>
              <w:rPr>
                <w:color w:val="000000" w:themeColor="text1"/>
              </w:rPr>
            </w:pPr>
            <w:r w:rsidRPr="008238AF">
              <w:rPr>
                <w:rFonts w:hint="eastAsia"/>
                <w:color w:val="000000" w:themeColor="text1"/>
              </w:rPr>
              <w:t>关系代数运算</w:t>
            </w:r>
          </w:p>
        </w:tc>
      </w:tr>
      <w:tr w:rsidR="009B5317" w:rsidRPr="008238AF" w14:paraId="4A023E15" w14:textId="77777777" w:rsidTr="00F32297">
        <w:trPr>
          <w:trHeight w:val="20"/>
          <w:jc w:val="center"/>
        </w:trPr>
        <w:tc>
          <w:tcPr>
            <w:tcW w:w="456" w:type="pct"/>
            <w:vAlign w:val="center"/>
          </w:tcPr>
          <w:p w14:paraId="742F6E11" w14:textId="77777777" w:rsidR="009B5317" w:rsidRPr="008238AF" w:rsidRDefault="009B5317" w:rsidP="00F32297">
            <w:pPr>
              <w:pStyle w:val="biao"/>
              <w:rPr>
                <w:color w:val="000000" w:themeColor="text1"/>
              </w:rPr>
            </w:pPr>
            <w:r w:rsidRPr="008238AF">
              <w:rPr>
                <w:color w:val="000000" w:themeColor="text1"/>
              </w:rPr>
              <w:t>2</w:t>
            </w:r>
          </w:p>
        </w:tc>
        <w:tc>
          <w:tcPr>
            <w:tcW w:w="1901" w:type="pct"/>
            <w:vMerge/>
            <w:vAlign w:val="center"/>
          </w:tcPr>
          <w:p w14:paraId="5A9E6DB2" w14:textId="77777777" w:rsidR="009B5317" w:rsidRPr="008238AF" w:rsidRDefault="009B5317" w:rsidP="00F32297">
            <w:pPr>
              <w:pStyle w:val="biao"/>
              <w:rPr>
                <w:color w:val="000000" w:themeColor="text1"/>
              </w:rPr>
            </w:pPr>
          </w:p>
        </w:tc>
        <w:tc>
          <w:tcPr>
            <w:tcW w:w="2643" w:type="pct"/>
            <w:vAlign w:val="center"/>
          </w:tcPr>
          <w:p w14:paraId="0AE338AF" w14:textId="77777777" w:rsidR="009B5317" w:rsidRPr="008238AF" w:rsidRDefault="009B5317" w:rsidP="00F32297">
            <w:pPr>
              <w:pStyle w:val="biao"/>
              <w:rPr>
                <w:color w:val="000000" w:themeColor="text1"/>
              </w:rPr>
            </w:pPr>
            <w:r w:rsidRPr="008238AF">
              <w:rPr>
                <w:rFonts w:hint="eastAsia"/>
                <w:color w:val="000000" w:themeColor="text1"/>
              </w:rPr>
              <w:t>关系代数与S</w:t>
            </w:r>
            <w:r w:rsidRPr="008238AF">
              <w:rPr>
                <w:color w:val="000000" w:themeColor="text1"/>
              </w:rPr>
              <w:t>QL</w:t>
            </w:r>
            <w:r w:rsidRPr="008238AF">
              <w:rPr>
                <w:rFonts w:hint="eastAsia"/>
                <w:color w:val="000000" w:themeColor="text1"/>
              </w:rPr>
              <w:t>结合考查</w:t>
            </w:r>
          </w:p>
        </w:tc>
      </w:tr>
      <w:tr w:rsidR="009B5317" w:rsidRPr="008238AF" w14:paraId="6DA8ABFE" w14:textId="77777777" w:rsidTr="00F32297">
        <w:trPr>
          <w:trHeight w:val="20"/>
          <w:jc w:val="center"/>
        </w:trPr>
        <w:tc>
          <w:tcPr>
            <w:tcW w:w="456" w:type="pct"/>
            <w:vAlign w:val="center"/>
          </w:tcPr>
          <w:p w14:paraId="5314816C" w14:textId="77777777" w:rsidR="009B5317" w:rsidRPr="008238AF" w:rsidRDefault="009B5317" w:rsidP="00F32297">
            <w:pPr>
              <w:pStyle w:val="biao"/>
              <w:rPr>
                <w:color w:val="000000" w:themeColor="text1"/>
              </w:rPr>
            </w:pPr>
            <w:r w:rsidRPr="008238AF">
              <w:rPr>
                <w:rFonts w:hint="eastAsia"/>
                <w:color w:val="000000" w:themeColor="text1"/>
              </w:rPr>
              <w:t>3</w:t>
            </w:r>
          </w:p>
        </w:tc>
        <w:tc>
          <w:tcPr>
            <w:tcW w:w="1901" w:type="pct"/>
            <w:vMerge/>
            <w:vAlign w:val="center"/>
          </w:tcPr>
          <w:p w14:paraId="54B5E540" w14:textId="77777777" w:rsidR="009B5317" w:rsidRPr="008238AF" w:rsidRDefault="009B5317" w:rsidP="00F32297">
            <w:pPr>
              <w:pStyle w:val="biao"/>
              <w:rPr>
                <w:color w:val="000000" w:themeColor="text1"/>
              </w:rPr>
            </w:pPr>
          </w:p>
        </w:tc>
        <w:tc>
          <w:tcPr>
            <w:tcW w:w="2643" w:type="pct"/>
            <w:vAlign w:val="center"/>
          </w:tcPr>
          <w:p w14:paraId="612899FF" w14:textId="77777777" w:rsidR="009B5317" w:rsidRPr="008238AF" w:rsidRDefault="009B5317" w:rsidP="00F32297">
            <w:pPr>
              <w:pStyle w:val="biao"/>
              <w:rPr>
                <w:color w:val="000000" w:themeColor="text1"/>
              </w:rPr>
            </w:pPr>
            <w:r w:rsidRPr="008238AF">
              <w:rPr>
                <w:color w:val="000000" w:themeColor="text1"/>
              </w:rPr>
              <w:t>A</w:t>
            </w:r>
            <w:r w:rsidRPr="008238AF">
              <w:rPr>
                <w:rFonts w:hint="eastAsia"/>
                <w:color w:val="000000" w:themeColor="text1"/>
              </w:rPr>
              <w:t>mstrong公理</w:t>
            </w:r>
          </w:p>
        </w:tc>
      </w:tr>
      <w:tr w:rsidR="009B5317" w:rsidRPr="008238AF" w14:paraId="0CC9F82B" w14:textId="77777777" w:rsidTr="00F32297">
        <w:trPr>
          <w:trHeight w:val="20"/>
          <w:jc w:val="center"/>
        </w:trPr>
        <w:tc>
          <w:tcPr>
            <w:tcW w:w="456" w:type="pct"/>
            <w:vAlign w:val="center"/>
          </w:tcPr>
          <w:p w14:paraId="7ADB1FBD"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901" w:type="pct"/>
            <w:vMerge w:val="restart"/>
            <w:vAlign w:val="center"/>
          </w:tcPr>
          <w:p w14:paraId="435D883A" w14:textId="77777777" w:rsidR="009B5317" w:rsidRPr="008238AF" w:rsidRDefault="009B5317" w:rsidP="00F32297">
            <w:pPr>
              <w:pStyle w:val="biao"/>
              <w:rPr>
                <w:color w:val="000000" w:themeColor="text1"/>
              </w:rPr>
            </w:pPr>
            <w:r w:rsidRPr="008238AF">
              <w:rPr>
                <w:rFonts w:hint="eastAsia"/>
                <w:color w:val="000000" w:themeColor="text1"/>
              </w:rPr>
              <w:t>规范化理论（</w:t>
            </w:r>
            <w:r w:rsidRPr="008238AF">
              <w:rPr>
                <w:rFonts w:ascii="Segoe UI Symbol" w:hAnsi="Segoe UI Symbol" w:cs="Segoe UI Symbol"/>
                <w:color w:val="000000" w:themeColor="text1"/>
              </w:rPr>
              <w:t>⭐⭐⭐⭐</w:t>
            </w:r>
            <w:r w:rsidRPr="008238AF">
              <w:rPr>
                <w:rFonts w:hint="eastAsia"/>
                <w:color w:val="000000" w:themeColor="text1"/>
              </w:rPr>
              <w:t>）</w:t>
            </w:r>
          </w:p>
        </w:tc>
        <w:tc>
          <w:tcPr>
            <w:tcW w:w="2643" w:type="pct"/>
            <w:vAlign w:val="center"/>
          </w:tcPr>
          <w:p w14:paraId="763FE891" w14:textId="77777777" w:rsidR="009B5317" w:rsidRPr="008238AF" w:rsidRDefault="009B5317" w:rsidP="00F32297">
            <w:pPr>
              <w:pStyle w:val="biao"/>
              <w:rPr>
                <w:color w:val="000000" w:themeColor="text1"/>
              </w:rPr>
            </w:pPr>
            <w:r w:rsidRPr="008238AF">
              <w:rPr>
                <w:rFonts w:hint="eastAsia"/>
                <w:color w:val="000000" w:themeColor="text1"/>
              </w:rPr>
              <w:t>候选关键字</w:t>
            </w:r>
          </w:p>
        </w:tc>
      </w:tr>
      <w:tr w:rsidR="009B5317" w:rsidRPr="008238AF" w14:paraId="0930E1B4" w14:textId="77777777" w:rsidTr="00F32297">
        <w:trPr>
          <w:trHeight w:val="20"/>
          <w:jc w:val="center"/>
        </w:trPr>
        <w:tc>
          <w:tcPr>
            <w:tcW w:w="456" w:type="pct"/>
            <w:vAlign w:val="center"/>
          </w:tcPr>
          <w:p w14:paraId="3B4235E8" w14:textId="77777777" w:rsidR="009B5317" w:rsidRPr="008238AF" w:rsidRDefault="009B5317" w:rsidP="00F32297">
            <w:pPr>
              <w:pStyle w:val="biao"/>
              <w:rPr>
                <w:color w:val="000000" w:themeColor="text1"/>
              </w:rPr>
            </w:pPr>
            <w:r w:rsidRPr="008238AF">
              <w:rPr>
                <w:rFonts w:hint="eastAsia"/>
                <w:color w:val="000000" w:themeColor="text1"/>
              </w:rPr>
              <w:t>2</w:t>
            </w:r>
          </w:p>
        </w:tc>
        <w:tc>
          <w:tcPr>
            <w:tcW w:w="1901" w:type="pct"/>
            <w:vMerge/>
            <w:vAlign w:val="center"/>
          </w:tcPr>
          <w:p w14:paraId="761AC62B" w14:textId="77777777" w:rsidR="009B5317" w:rsidRPr="008238AF" w:rsidRDefault="009B5317" w:rsidP="00F32297">
            <w:pPr>
              <w:pStyle w:val="biao"/>
              <w:rPr>
                <w:color w:val="000000" w:themeColor="text1"/>
              </w:rPr>
            </w:pPr>
          </w:p>
        </w:tc>
        <w:tc>
          <w:tcPr>
            <w:tcW w:w="2643" w:type="pct"/>
            <w:vAlign w:val="center"/>
          </w:tcPr>
          <w:p w14:paraId="7C3144FF" w14:textId="77777777" w:rsidR="009B5317" w:rsidRPr="008238AF" w:rsidRDefault="009B5317" w:rsidP="00F32297">
            <w:pPr>
              <w:pStyle w:val="biao"/>
              <w:rPr>
                <w:color w:val="000000" w:themeColor="text1"/>
              </w:rPr>
            </w:pPr>
            <w:r w:rsidRPr="008238AF">
              <w:rPr>
                <w:rFonts w:hint="eastAsia"/>
                <w:color w:val="000000" w:themeColor="text1"/>
              </w:rPr>
              <w:t>范式</w:t>
            </w:r>
          </w:p>
        </w:tc>
      </w:tr>
      <w:tr w:rsidR="009B5317" w:rsidRPr="008238AF" w14:paraId="18C6366A" w14:textId="77777777" w:rsidTr="00F32297">
        <w:trPr>
          <w:trHeight w:val="20"/>
          <w:jc w:val="center"/>
        </w:trPr>
        <w:tc>
          <w:tcPr>
            <w:tcW w:w="456" w:type="pct"/>
            <w:vAlign w:val="center"/>
          </w:tcPr>
          <w:p w14:paraId="334F5BA2" w14:textId="77777777" w:rsidR="009B5317" w:rsidRPr="008238AF" w:rsidRDefault="009B5317" w:rsidP="00F32297">
            <w:pPr>
              <w:pStyle w:val="biao"/>
              <w:rPr>
                <w:color w:val="000000" w:themeColor="text1"/>
              </w:rPr>
            </w:pPr>
            <w:r w:rsidRPr="008238AF">
              <w:rPr>
                <w:rFonts w:hint="eastAsia"/>
                <w:color w:val="000000" w:themeColor="text1"/>
              </w:rPr>
              <w:t>3</w:t>
            </w:r>
          </w:p>
        </w:tc>
        <w:tc>
          <w:tcPr>
            <w:tcW w:w="1901" w:type="pct"/>
            <w:vMerge/>
            <w:vAlign w:val="center"/>
          </w:tcPr>
          <w:p w14:paraId="067B13E5" w14:textId="77777777" w:rsidR="009B5317" w:rsidRPr="008238AF" w:rsidRDefault="009B5317" w:rsidP="00F32297">
            <w:pPr>
              <w:pStyle w:val="biao"/>
              <w:rPr>
                <w:color w:val="000000" w:themeColor="text1"/>
              </w:rPr>
            </w:pPr>
          </w:p>
        </w:tc>
        <w:tc>
          <w:tcPr>
            <w:tcW w:w="2643" w:type="pct"/>
            <w:vAlign w:val="center"/>
          </w:tcPr>
          <w:p w14:paraId="3AB6FAF4" w14:textId="77777777" w:rsidR="009B5317" w:rsidRPr="008238AF" w:rsidRDefault="009B5317" w:rsidP="00F32297">
            <w:pPr>
              <w:pStyle w:val="biao"/>
              <w:rPr>
                <w:color w:val="000000" w:themeColor="text1"/>
              </w:rPr>
            </w:pPr>
            <w:r w:rsidRPr="008238AF">
              <w:rPr>
                <w:rFonts w:hint="eastAsia"/>
                <w:color w:val="000000" w:themeColor="text1"/>
              </w:rPr>
              <w:t>模式分解</w:t>
            </w:r>
          </w:p>
        </w:tc>
      </w:tr>
      <w:tr w:rsidR="009B5317" w:rsidRPr="008238AF" w14:paraId="587D073A" w14:textId="77777777" w:rsidTr="00F32297">
        <w:trPr>
          <w:trHeight w:val="20"/>
          <w:jc w:val="center"/>
        </w:trPr>
        <w:tc>
          <w:tcPr>
            <w:tcW w:w="456" w:type="pct"/>
            <w:vAlign w:val="center"/>
          </w:tcPr>
          <w:p w14:paraId="072236D6" w14:textId="77777777" w:rsidR="009B5317" w:rsidRPr="008238AF" w:rsidRDefault="009B5317" w:rsidP="00F32297">
            <w:pPr>
              <w:pStyle w:val="biao"/>
              <w:rPr>
                <w:color w:val="000000" w:themeColor="text1"/>
              </w:rPr>
            </w:pPr>
            <w:r w:rsidRPr="008238AF">
              <w:rPr>
                <w:color w:val="000000" w:themeColor="text1"/>
              </w:rPr>
              <w:t>4</w:t>
            </w:r>
          </w:p>
        </w:tc>
        <w:tc>
          <w:tcPr>
            <w:tcW w:w="1901" w:type="pct"/>
            <w:vMerge/>
            <w:vAlign w:val="center"/>
          </w:tcPr>
          <w:p w14:paraId="469E574E" w14:textId="77777777" w:rsidR="009B5317" w:rsidRPr="008238AF" w:rsidRDefault="009B5317" w:rsidP="00F32297">
            <w:pPr>
              <w:pStyle w:val="biao"/>
              <w:rPr>
                <w:color w:val="000000" w:themeColor="text1"/>
              </w:rPr>
            </w:pPr>
          </w:p>
        </w:tc>
        <w:tc>
          <w:tcPr>
            <w:tcW w:w="2643" w:type="pct"/>
            <w:vAlign w:val="center"/>
          </w:tcPr>
          <w:p w14:paraId="43882194" w14:textId="77777777" w:rsidR="009B5317" w:rsidRPr="008238AF" w:rsidRDefault="009B5317" w:rsidP="00F32297">
            <w:pPr>
              <w:pStyle w:val="biao"/>
              <w:rPr>
                <w:color w:val="000000" w:themeColor="text1"/>
              </w:rPr>
            </w:pPr>
            <w:r w:rsidRPr="008238AF">
              <w:rPr>
                <w:rFonts w:hint="eastAsia"/>
                <w:color w:val="000000" w:themeColor="text1"/>
              </w:rPr>
              <w:t>其他</w:t>
            </w:r>
          </w:p>
        </w:tc>
      </w:tr>
      <w:tr w:rsidR="009B5317" w:rsidRPr="008238AF" w14:paraId="7C1CE027" w14:textId="77777777" w:rsidTr="00F32297">
        <w:trPr>
          <w:trHeight w:val="20"/>
          <w:jc w:val="center"/>
        </w:trPr>
        <w:tc>
          <w:tcPr>
            <w:tcW w:w="456" w:type="pct"/>
            <w:vAlign w:val="center"/>
          </w:tcPr>
          <w:p w14:paraId="4F8B1B74"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901" w:type="pct"/>
            <w:vAlign w:val="center"/>
          </w:tcPr>
          <w:p w14:paraId="26A913C0" w14:textId="77777777" w:rsidR="009B5317" w:rsidRPr="008238AF" w:rsidRDefault="009B5317" w:rsidP="00F32297">
            <w:pPr>
              <w:pStyle w:val="biao"/>
              <w:rPr>
                <w:color w:val="000000" w:themeColor="text1"/>
              </w:rPr>
            </w:pPr>
            <w:r w:rsidRPr="008238AF">
              <w:rPr>
                <w:rFonts w:hint="eastAsia"/>
                <w:color w:val="000000" w:themeColor="text1"/>
              </w:rPr>
              <w:t>并发控制（</w:t>
            </w:r>
            <w:r w:rsidRPr="008238AF">
              <w:rPr>
                <w:rFonts w:ascii="Segoe UI Symbol" w:hAnsi="Segoe UI Symbol" w:cs="Segoe UI Symbol"/>
                <w:color w:val="000000" w:themeColor="text1"/>
              </w:rPr>
              <w:t>⭐</w:t>
            </w:r>
            <w:r w:rsidRPr="008238AF">
              <w:rPr>
                <w:rFonts w:hint="eastAsia"/>
                <w:color w:val="000000" w:themeColor="text1"/>
              </w:rPr>
              <w:t>）</w:t>
            </w:r>
          </w:p>
        </w:tc>
        <w:tc>
          <w:tcPr>
            <w:tcW w:w="2643" w:type="pct"/>
            <w:vAlign w:val="center"/>
          </w:tcPr>
          <w:p w14:paraId="3F6761BA" w14:textId="77777777" w:rsidR="009B5317" w:rsidRPr="008238AF" w:rsidRDefault="009B5317" w:rsidP="00F32297">
            <w:pPr>
              <w:pStyle w:val="biao"/>
              <w:rPr>
                <w:color w:val="000000" w:themeColor="text1"/>
              </w:rPr>
            </w:pPr>
            <w:r w:rsidRPr="008238AF">
              <w:rPr>
                <w:rFonts w:hint="eastAsia"/>
                <w:color w:val="000000" w:themeColor="text1"/>
              </w:rPr>
              <w:t>并发控制</w:t>
            </w:r>
          </w:p>
        </w:tc>
      </w:tr>
      <w:tr w:rsidR="009B5317" w:rsidRPr="008238AF" w14:paraId="326D2697" w14:textId="77777777" w:rsidTr="00F32297">
        <w:trPr>
          <w:trHeight w:val="20"/>
          <w:jc w:val="center"/>
        </w:trPr>
        <w:tc>
          <w:tcPr>
            <w:tcW w:w="456" w:type="pct"/>
            <w:vAlign w:val="center"/>
          </w:tcPr>
          <w:p w14:paraId="7AD03239"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901" w:type="pct"/>
            <w:vAlign w:val="center"/>
          </w:tcPr>
          <w:p w14:paraId="2023B0DE" w14:textId="77777777" w:rsidR="009B5317" w:rsidRPr="008238AF" w:rsidRDefault="009B5317" w:rsidP="00F32297">
            <w:pPr>
              <w:pStyle w:val="biao"/>
              <w:rPr>
                <w:color w:val="000000" w:themeColor="text1"/>
              </w:rPr>
            </w:pPr>
            <w:r w:rsidRPr="008238AF">
              <w:rPr>
                <w:rFonts w:hint="eastAsia"/>
                <w:color w:val="000000" w:themeColor="text1"/>
              </w:rPr>
              <w:t>数据备份与恢复（</w:t>
            </w:r>
            <w:r w:rsidRPr="008238AF">
              <w:rPr>
                <w:rFonts w:ascii="Segoe UI Symbol" w:hAnsi="Segoe UI Symbol" w:cs="Segoe UI Symbol"/>
                <w:color w:val="000000" w:themeColor="text1"/>
              </w:rPr>
              <w:t>⭐</w:t>
            </w:r>
            <w:r w:rsidRPr="008238AF">
              <w:rPr>
                <w:rFonts w:hint="eastAsia"/>
                <w:color w:val="000000" w:themeColor="text1"/>
              </w:rPr>
              <w:t>）</w:t>
            </w:r>
          </w:p>
        </w:tc>
        <w:tc>
          <w:tcPr>
            <w:tcW w:w="2643" w:type="pct"/>
            <w:vAlign w:val="center"/>
          </w:tcPr>
          <w:p w14:paraId="1444E761" w14:textId="77777777" w:rsidR="009B5317" w:rsidRPr="008238AF" w:rsidRDefault="009B5317" w:rsidP="00F32297">
            <w:pPr>
              <w:pStyle w:val="biao"/>
              <w:rPr>
                <w:color w:val="000000" w:themeColor="text1"/>
              </w:rPr>
            </w:pPr>
            <w:r w:rsidRPr="008238AF">
              <w:rPr>
                <w:rFonts w:hint="eastAsia"/>
                <w:color w:val="000000" w:themeColor="text1"/>
              </w:rPr>
              <w:t>数据备份与恢复</w:t>
            </w:r>
          </w:p>
        </w:tc>
      </w:tr>
      <w:tr w:rsidR="009B5317" w:rsidRPr="008238AF" w14:paraId="4D5FBD91" w14:textId="77777777" w:rsidTr="00F32297">
        <w:trPr>
          <w:trHeight w:val="20"/>
          <w:jc w:val="center"/>
        </w:trPr>
        <w:tc>
          <w:tcPr>
            <w:tcW w:w="456" w:type="pct"/>
            <w:vAlign w:val="center"/>
          </w:tcPr>
          <w:p w14:paraId="206E4B18"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901" w:type="pct"/>
            <w:vAlign w:val="center"/>
          </w:tcPr>
          <w:p w14:paraId="4243A233" w14:textId="77777777" w:rsidR="009B5317" w:rsidRPr="008238AF" w:rsidRDefault="009B5317" w:rsidP="00F32297">
            <w:pPr>
              <w:pStyle w:val="biao"/>
              <w:rPr>
                <w:color w:val="000000" w:themeColor="text1"/>
              </w:rPr>
            </w:pPr>
            <w:r w:rsidRPr="008238AF">
              <w:rPr>
                <w:rFonts w:hint="eastAsia"/>
                <w:color w:val="000000" w:themeColor="text1"/>
              </w:rPr>
              <w:t>其他（</w:t>
            </w:r>
            <w:r w:rsidRPr="008238AF">
              <w:rPr>
                <w:rFonts w:ascii="Segoe UI Symbol" w:hAnsi="Segoe UI Symbol" w:cs="Segoe UI Symbol"/>
                <w:color w:val="000000" w:themeColor="text1"/>
              </w:rPr>
              <w:t>⭐</w:t>
            </w:r>
            <w:r w:rsidRPr="008238AF">
              <w:rPr>
                <w:rFonts w:hint="eastAsia"/>
                <w:color w:val="000000" w:themeColor="text1"/>
              </w:rPr>
              <w:t>）</w:t>
            </w:r>
          </w:p>
        </w:tc>
        <w:tc>
          <w:tcPr>
            <w:tcW w:w="2643" w:type="pct"/>
            <w:vAlign w:val="center"/>
          </w:tcPr>
          <w:p w14:paraId="37B24722" w14:textId="77777777" w:rsidR="009B5317" w:rsidRPr="008238AF" w:rsidRDefault="009B5317" w:rsidP="00F32297">
            <w:pPr>
              <w:pStyle w:val="biao"/>
              <w:rPr>
                <w:color w:val="000000" w:themeColor="text1"/>
              </w:rPr>
            </w:pPr>
            <w:r w:rsidRPr="008238AF">
              <w:rPr>
                <w:rFonts w:hint="eastAsia"/>
                <w:color w:val="000000" w:themeColor="text1"/>
              </w:rPr>
              <w:t>其他</w:t>
            </w:r>
          </w:p>
        </w:tc>
      </w:tr>
    </w:tbl>
    <w:p w14:paraId="6CF831D3" w14:textId="77777777" w:rsidR="009B5317" w:rsidRPr="008238AF" w:rsidRDefault="009B5317" w:rsidP="009B5317">
      <w:pPr>
        <w:ind w:firstLine="420"/>
        <w:rPr>
          <w:color w:val="000000" w:themeColor="text1"/>
        </w:rPr>
      </w:pPr>
    </w:p>
    <w:p w14:paraId="089C56CE" w14:textId="77777777" w:rsidR="009B5317" w:rsidRPr="008238AF" w:rsidRDefault="009B5317" w:rsidP="009B5317">
      <w:pPr>
        <w:pStyle w:val="2"/>
        <w:rPr>
          <w:color w:val="000000" w:themeColor="text1"/>
        </w:rPr>
      </w:pPr>
      <w:bookmarkStart w:id="101" w:name="_Toc105689381"/>
      <w:r w:rsidRPr="008238AF">
        <w:rPr>
          <w:rFonts w:hint="eastAsia"/>
          <w:color w:val="000000" w:themeColor="text1"/>
        </w:rPr>
        <w:t xml:space="preserve">2 </w:t>
      </w:r>
      <w:r w:rsidRPr="008238AF">
        <w:rPr>
          <w:rFonts w:hint="eastAsia"/>
          <w:color w:val="000000" w:themeColor="text1"/>
        </w:rPr>
        <w:t>考点精讲</w:t>
      </w:r>
      <w:bookmarkEnd w:id="101"/>
    </w:p>
    <w:p w14:paraId="70BAC6B8" w14:textId="77777777" w:rsidR="009B5317" w:rsidRPr="008238AF" w:rsidRDefault="009B5317" w:rsidP="009B5317">
      <w:pPr>
        <w:pStyle w:val="3"/>
        <w:ind w:firstLine="422"/>
        <w:rPr>
          <w:color w:val="000000" w:themeColor="text1"/>
        </w:rPr>
      </w:pPr>
      <w:bookmarkStart w:id="102" w:name="_Toc105689382"/>
      <w:r w:rsidRPr="008238AF">
        <w:rPr>
          <w:rFonts w:hint="eastAsia"/>
          <w:color w:val="000000" w:themeColor="text1"/>
        </w:rPr>
        <w:t>2.</w:t>
      </w:r>
      <w:r w:rsidRPr="008238AF">
        <w:rPr>
          <w:color w:val="000000" w:themeColor="text1"/>
        </w:rPr>
        <w:t xml:space="preserve">1 </w:t>
      </w:r>
      <w:r w:rsidRPr="008238AF">
        <w:rPr>
          <w:rFonts w:hint="eastAsia"/>
          <w:color w:val="000000" w:themeColor="text1"/>
        </w:rPr>
        <w:t>数据库模式</w:t>
      </w:r>
      <w:bookmarkEnd w:id="102"/>
    </w:p>
    <w:p w14:paraId="48666F4A"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体系结构</w:t>
      </w:r>
    </w:p>
    <w:p w14:paraId="1CC839D5" w14:textId="77777777" w:rsidR="009B5317" w:rsidRPr="008238AF" w:rsidRDefault="009B5317" w:rsidP="009B5317">
      <w:pPr>
        <w:ind w:firstLine="420"/>
        <w:rPr>
          <w:noProof/>
          <w:color w:val="000000" w:themeColor="text1"/>
        </w:rPr>
      </w:pPr>
      <w:r w:rsidRPr="008238AF">
        <w:rPr>
          <w:noProof/>
          <w:color w:val="000000" w:themeColor="text1"/>
        </w:rPr>
        <w:t>（1）</w:t>
      </w:r>
      <w:r w:rsidRPr="008238AF">
        <w:rPr>
          <w:rFonts w:hint="eastAsia"/>
          <w:noProof/>
          <w:color w:val="000000" w:themeColor="text1"/>
        </w:rPr>
        <w:t>三级模式：外模式对应视图，模式（也称为概念模式）对应数据库表，内模式对应物理文件。</w:t>
      </w:r>
    </w:p>
    <w:p w14:paraId="485F72F3" w14:textId="77777777" w:rsidR="009B5317" w:rsidRPr="008238AF" w:rsidRDefault="009B5317" w:rsidP="009B5317">
      <w:pPr>
        <w:ind w:firstLine="420"/>
        <w:rPr>
          <w:noProof/>
          <w:color w:val="000000" w:themeColor="text1"/>
        </w:rPr>
      </w:pPr>
      <w:r w:rsidRPr="008238AF">
        <w:rPr>
          <w:noProof/>
          <w:color w:val="000000" w:themeColor="text1"/>
        </w:rPr>
        <w:t>（2）</w:t>
      </w:r>
      <w:r w:rsidRPr="008238AF">
        <w:rPr>
          <w:rFonts w:hint="eastAsia"/>
          <w:noProof/>
          <w:color w:val="000000" w:themeColor="text1"/>
        </w:rPr>
        <w:t>两层映像：外模式-模式映像，模式-内模式映像；两层映像可以保证数据库中的数据具有较高的逻辑独立性和物理独立性。</w:t>
      </w:r>
    </w:p>
    <w:p w14:paraId="10C9B490" w14:textId="77777777" w:rsidR="009B5317" w:rsidRPr="008238AF" w:rsidRDefault="009B5317" w:rsidP="009B5317">
      <w:pPr>
        <w:ind w:firstLine="420"/>
        <w:rPr>
          <w:noProof/>
          <w:color w:val="000000" w:themeColor="text1"/>
        </w:rPr>
      </w:pPr>
      <w:r w:rsidRPr="008238AF">
        <w:rPr>
          <w:rFonts w:hint="eastAsia"/>
          <w:noProof/>
          <w:color w:val="000000" w:themeColor="text1"/>
        </w:rPr>
        <w:t>（</w:t>
      </w:r>
      <w:r w:rsidRPr="008238AF">
        <w:rPr>
          <w:noProof/>
          <w:color w:val="000000" w:themeColor="text1"/>
        </w:rPr>
        <w:t>3</w:t>
      </w:r>
      <w:r w:rsidRPr="008238AF">
        <w:rPr>
          <w:rFonts w:hint="eastAsia"/>
          <w:noProof/>
          <w:color w:val="000000" w:themeColor="text1"/>
        </w:rPr>
        <w:t>）物理独立性：即数据库的内模式发生改变时，应用程序不需要改变。</w:t>
      </w:r>
    </w:p>
    <w:p w14:paraId="2520BB73" w14:textId="77777777" w:rsidR="009B5317" w:rsidRPr="008238AF" w:rsidRDefault="009B5317" w:rsidP="009B5317">
      <w:pPr>
        <w:ind w:firstLine="420"/>
        <w:rPr>
          <w:noProof/>
          <w:color w:val="000000" w:themeColor="text1"/>
        </w:rPr>
      </w:pPr>
      <w:r w:rsidRPr="008238AF">
        <w:rPr>
          <w:noProof/>
          <w:color w:val="000000" w:themeColor="text1"/>
        </w:rPr>
        <w:t>（4）</w:t>
      </w:r>
      <w:r w:rsidRPr="008238AF">
        <w:rPr>
          <w:rFonts w:hint="eastAsia"/>
          <w:noProof/>
          <w:color w:val="000000" w:themeColor="text1"/>
        </w:rPr>
        <w:t>逻辑独立性：即逻辑结构发生改变时，用户程序不需要改变。（逻辑独立性比物理独立性更难实现）</w:t>
      </w:r>
    </w:p>
    <w:p w14:paraId="73C3FB06" w14:textId="77777777" w:rsidR="009B5317" w:rsidRPr="008238AF" w:rsidRDefault="009B5317" w:rsidP="009B5317">
      <w:pPr>
        <w:ind w:left="420" w:firstLineChars="0" w:firstLine="0"/>
        <w:jc w:val="center"/>
        <w:rPr>
          <w:color w:val="000000" w:themeColor="text1"/>
        </w:rPr>
      </w:pPr>
      <w:r w:rsidRPr="008238AF">
        <w:rPr>
          <w:color w:val="000000" w:themeColor="text1"/>
        </w:rPr>
        <w:object w:dxaOrig="8497" w:dyaOrig="6853" w14:anchorId="7BF6D935">
          <v:shape id="_x0000_i1068" type="#_x0000_t75" style="width:266.25pt;height:214.5pt" o:ole="">
            <v:imagedata r:id="rId150" o:title=""/>
          </v:shape>
          <o:OLEObject Type="Embed" ProgID="Visio.Drawing.15" ShapeID="_x0000_i1068" DrawAspect="Content" ObjectID="_1723890235" r:id="rId151"/>
        </w:object>
      </w:r>
    </w:p>
    <w:p w14:paraId="408203A0"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1</w:t>
      </w:r>
      <w:r w:rsidRPr="008238AF">
        <w:rPr>
          <w:rFonts w:hint="eastAsia"/>
          <w:color w:val="000000" w:themeColor="text1"/>
        </w:rPr>
        <w:t>.</w:t>
      </w:r>
      <w:r w:rsidRPr="008238AF">
        <w:rPr>
          <w:color w:val="000000" w:themeColor="text1"/>
        </w:rPr>
        <w:t xml:space="preserve">2 </w:t>
      </w:r>
      <w:r w:rsidRPr="008238AF">
        <w:rPr>
          <w:rFonts w:hint="eastAsia"/>
          <w:color w:val="000000" w:themeColor="text1"/>
        </w:rPr>
        <w:t>视图</w:t>
      </w:r>
    </w:p>
    <w:p w14:paraId="56D1E113" w14:textId="77777777" w:rsidR="009B5317" w:rsidRPr="008238AF" w:rsidRDefault="009B5317" w:rsidP="009B5317">
      <w:pPr>
        <w:ind w:firstLine="420"/>
        <w:rPr>
          <w:color w:val="000000" w:themeColor="text1"/>
        </w:rPr>
      </w:pPr>
      <w:r w:rsidRPr="008238AF">
        <w:rPr>
          <w:rFonts w:hint="eastAsia"/>
          <w:color w:val="000000" w:themeColor="text1"/>
        </w:rPr>
        <w:t>数据库视图</w:t>
      </w:r>
    </w:p>
    <w:p w14:paraId="4CB46879" w14:textId="77777777" w:rsidR="009B5317" w:rsidRPr="008238AF" w:rsidRDefault="009B5317" w:rsidP="009B5317">
      <w:pPr>
        <w:ind w:firstLine="420"/>
        <w:rPr>
          <w:color w:val="000000" w:themeColor="text1"/>
        </w:rPr>
      </w:pPr>
      <w:r w:rsidRPr="008238AF">
        <w:rPr>
          <w:rFonts w:hint="eastAsia"/>
          <w:color w:val="000000" w:themeColor="text1"/>
        </w:rPr>
        <w:t>它一个虚拟表（逻辑上的表），其内容由查询定义（仅保存SQL查询语句）。同真实的表一样，视图包含一系列带有名称的列和行数据。但是，视图并没有真正存储这些数据，而是通过查询原始表动态生成所需要的数据。</w:t>
      </w:r>
    </w:p>
    <w:p w14:paraId="4018CA3D" w14:textId="77777777" w:rsidR="009B5317" w:rsidRPr="008238AF" w:rsidRDefault="009B5317" w:rsidP="009B5317">
      <w:pPr>
        <w:ind w:firstLine="420"/>
        <w:rPr>
          <w:color w:val="000000" w:themeColor="text1"/>
        </w:rPr>
      </w:pPr>
      <w:r w:rsidRPr="008238AF">
        <w:rPr>
          <w:rFonts w:hint="eastAsia"/>
          <w:color w:val="000000" w:themeColor="text1"/>
        </w:rPr>
        <w:t>视图的优点：</w:t>
      </w:r>
    </w:p>
    <w:p w14:paraId="12136FAA" w14:textId="77777777" w:rsidR="009B5317" w:rsidRPr="008238AF" w:rsidRDefault="009B5317" w:rsidP="009B5317">
      <w:pPr>
        <w:ind w:firstLine="420"/>
        <w:rPr>
          <w:color w:val="000000" w:themeColor="text1"/>
        </w:rPr>
      </w:pPr>
      <w:r w:rsidRPr="008238AF">
        <w:rPr>
          <w:rFonts w:hint="eastAsia"/>
          <w:color w:val="000000" w:themeColor="text1"/>
        </w:rPr>
        <w:t>视图能简化用户操作</w:t>
      </w:r>
    </w:p>
    <w:p w14:paraId="0EAF76A5" w14:textId="77777777" w:rsidR="009B5317" w:rsidRPr="008238AF" w:rsidRDefault="009B5317" w:rsidP="009B5317">
      <w:pPr>
        <w:ind w:firstLine="420"/>
        <w:rPr>
          <w:color w:val="000000" w:themeColor="text1"/>
        </w:rPr>
      </w:pPr>
      <w:r w:rsidRPr="008238AF">
        <w:rPr>
          <w:rFonts w:hint="eastAsia"/>
          <w:color w:val="000000" w:themeColor="text1"/>
        </w:rPr>
        <w:t>视图使用户能以多种角度看待同一数据</w:t>
      </w:r>
    </w:p>
    <w:p w14:paraId="7C676005" w14:textId="77777777" w:rsidR="009B5317" w:rsidRPr="008238AF" w:rsidRDefault="009B5317" w:rsidP="009B5317">
      <w:pPr>
        <w:ind w:firstLine="420"/>
        <w:rPr>
          <w:color w:val="000000" w:themeColor="text1"/>
        </w:rPr>
      </w:pPr>
      <w:r w:rsidRPr="008238AF">
        <w:rPr>
          <w:rFonts w:hint="eastAsia"/>
          <w:color w:val="000000" w:themeColor="text1"/>
        </w:rPr>
        <w:t>视图对重构数据库提供了一定程度的逻辑独立性</w:t>
      </w:r>
    </w:p>
    <w:p w14:paraId="24DB95FB" w14:textId="77777777" w:rsidR="009B5317" w:rsidRPr="008238AF" w:rsidRDefault="009B5317" w:rsidP="009B5317">
      <w:pPr>
        <w:ind w:firstLine="420"/>
        <w:rPr>
          <w:color w:val="000000" w:themeColor="text1"/>
        </w:rPr>
      </w:pPr>
      <w:r w:rsidRPr="008238AF">
        <w:rPr>
          <w:rFonts w:hint="eastAsia"/>
          <w:color w:val="000000" w:themeColor="text1"/>
        </w:rPr>
        <w:t>视图可以对机密数据提供安全保护</w:t>
      </w:r>
    </w:p>
    <w:p w14:paraId="171582E5" w14:textId="77777777" w:rsidR="009B5317" w:rsidRPr="008238AF" w:rsidRDefault="009B5317" w:rsidP="009B5317">
      <w:pPr>
        <w:ind w:firstLine="420"/>
        <w:rPr>
          <w:color w:val="000000" w:themeColor="text1"/>
        </w:rPr>
      </w:pPr>
      <w:r w:rsidRPr="008238AF">
        <w:rPr>
          <w:rFonts w:hint="eastAsia"/>
          <w:color w:val="000000" w:themeColor="text1"/>
        </w:rPr>
        <w:t>物化视图</w:t>
      </w:r>
    </w:p>
    <w:p w14:paraId="2F4B5453" w14:textId="77777777" w:rsidR="009B5317" w:rsidRPr="008238AF" w:rsidRDefault="009B5317" w:rsidP="009B5317">
      <w:pPr>
        <w:ind w:firstLine="420"/>
        <w:rPr>
          <w:color w:val="000000" w:themeColor="text1"/>
        </w:rPr>
      </w:pPr>
      <w:r w:rsidRPr="008238AF">
        <w:rPr>
          <w:rFonts w:hint="eastAsia"/>
          <w:color w:val="000000" w:themeColor="text1"/>
        </w:rPr>
        <w:t>它不是传统意义上虚拟视图，是实体化视图，其本身会存储数据。同时当原始表中的数据更新时，物化视图也会更新。</w:t>
      </w:r>
    </w:p>
    <w:p w14:paraId="77EEB26A" w14:textId="77777777" w:rsidR="009B5317" w:rsidRPr="008238AF" w:rsidRDefault="009B5317" w:rsidP="009B5317">
      <w:pPr>
        <w:ind w:firstLine="420"/>
        <w:rPr>
          <w:color w:val="000000" w:themeColor="text1"/>
        </w:rPr>
      </w:pPr>
    </w:p>
    <w:p w14:paraId="1B3F8A8A" w14:textId="77777777" w:rsidR="009B5317" w:rsidRPr="008238AF" w:rsidRDefault="009B5317" w:rsidP="009B5317">
      <w:pPr>
        <w:pStyle w:val="3"/>
        <w:ind w:firstLine="422"/>
        <w:rPr>
          <w:color w:val="000000" w:themeColor="text1"/>
        </w:rPr>
      </w:pPr>
      <w:bookmarkStart w:id="103" w:name="_Toc105689383"/>
      <w:r w:rsidRPr="008238AF">
        <w:rPr>
          <w:color w:val="000000" w:themeColor="text1"/>
        </w:rPr>
        <w:t xml:space="preserve">2.2 </w:t>
      </w:r>
      <w:r w:rsidRPr="008238AF">
        <w:rPr>
          <w:rFonts w:hint="eastAsia"/>
          <w:color w:val="000000" w:themeColor="text1"/>
        </w:rPr>
        <w:t>数据库设计过程</w:t>
      </w:r>
      <w:bookmarkEnd w:id="103"/>
    </w:p>
    <w:p w14:paraId="6FB297B0" w14:textId="77777777" w:rsidR="009B5317" w:rsidRPr="008238AF" w:rsidRDefault="009B5317" w:rsidP="009B5317">
      <w:pPr>
        <w:ind w:left="420" w:firstLineChars="0" w:firstLine="0"/>
        <w:jc w:val="center"/>
        <w:rPr>
          <w:color w:val="000000" w:themeColor="text1"/>
        </w:rPr>
      </w:pPr>
      <w:r w:rsidRPr="008238AF">
        <w:rPr>
          <w:color w:val="000000" w:themeColor="text1"/>
        </w:rPr>
        <w:object w:dxaOrig="8353" w:dyaOrig="6781" w14:anchorId="47F7B3B9">
          <v:shape id="_x0000_i1069" type="#_x0000_t75" style="width:306pt;height:247.5pt" o:ole="">
            <v:imagedata r:id="rId152" o:title=""/>
          </v:shape>
          <o:OLEObject Type="Embed" ProgID="Visio.Drawing.15" ShapeID="_x0000_i1069" DrawAspect="Content" ObjectID="_1723890236" r:id="rId153"/>
        </w:object>
      </w:r>
    </w:p>
    <w:p w14:paraId="317226B0"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.2.1</w:t>
      </w:r>
      <w:ins w:id="104" w:author="MM" w:date="2021-09-14T11:26:00Z">
        <w:r w:rsidRPr="008238AF">
          <w:rPr>
            <w:color w:val="000000" w:themeColor="text1"/>
          </w:rPr>
          <w:t xml:space="preserve"> </w:t>
        </w:r>
      </w:ins>
      <w:r w:rsidRPr="008238AF">
        <w:rPr>
          <w:rFonts w:hint="eastAsia"/>
          <w:color w:val="000000" w:themeColor="text1"/>
        </w:rPr>
        <w:t>需求分析过程</w:t>
      </w:r>
    </w:p>
    <w:p w14:paraId="0342E936" w14:textId="77777777" w:rsidR="009B5317" w:rsidRPr="008238AF" w:rsidRDefault="009B5317" w:rsidP="009B5317">
      <w:pPr>
        <w:ind w:firstLine="420"/>
        <w:rPr>
          <w:color w:val="000000" w:themeColor="text1"/>
        </w:rPr>
      </w:pPr>
      <w:r w:rsidRPr="008238AF">
        <w:rPr>
          <w:rFonts w:hint="eastAsia"/>
          <w:color w:val="000000" w:themeColor="text1"/>
        </w:rPr>
        <w:t xml:space="preserve">确认需求、确定设计目标 </w:t>
      </w:r>
      <w:r w:rsidRPr="008238AF">
        <w:rPr>
          <w:color w:val="000000" w:themeColor="text1"/>
        </w:rPr>
        <w:sym w:font="Wingdings" w:char="F0E0"/>
      </w:r>
      <w:r w:rsidRPr="008238AF">
        <w:rPr>
          <w:color w:val="000000" w:themeColor="text1"/>
        </w:rPr>
        <w:t xml:space="preserve"> </w:t>
      </w:r>
      <w:r w:rsidRPr="008238AF">
        <w:rPr>
          <w:rFonts w:hint="eastAsia"/>
          <w:color w:val="000000" w:themeColor="text1"/>
        </w:rPr>
        <w:t xml:space="preserve">分析和收集数据 </w:t>
      </w:r>
      <w:r w:rsidRPr="008238AF">
        <w:rPr>
          <w:color w:val="000000" w:themeColor="text1"/>
        </w:rPr>
        <w:sym w:font="Wingdings" w:char="F0E0"/>
      </w:r>
      <w:r w:rsidRPr="008238AF">
        <w:rPr>
          <w:color w:val="000000" w:themeColor="text1"/>
        </w:rPr>
        <w:t xml:space="preserve"> </w:t>
      </w:r>
      <w:r w:rsidRPr="008238AF">
        <w:rPr>
          <w:rFonts w:hint="eastAsia"/>
          <w:color w:val="000000" w:themeColor="text1"/>
        </w:rPr>
        <w:t>整理文档</w:t>
      </w:r>
    </w:p>
    <w:p w14:paraId="38F963BB"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.2.2 </w:t>
      </w:r>
      <w:r w:rsidRPr="008238AF">
        <w:rPr>
          <w:rFonts w:hint="eastAsia"/>
          <w:color w:val="000000" w:themeColor="text1"/>
        </w:rPr>
        <w:t>概念结构设计过程</w:t>
      </w:r>
    </w:p>
    <w:p w14:paraId="5273CFBB" w14:textId="77777777" w:rsidR="009B5317" w:rsidRPr="008238AF" w:rsidRDefault="009B5317" w:rsidP="009B5317">
      <w:pPr>
        <w:ind w:firstLine="420"/>
        <w:jc w:val="center"/>
        <w:rPr>
          <w:color w:val="000000" w:themeColor="text1"/>
        </w:rPr>
      </w:pPr>
      <w:r w:rsidRPr="008238AF">
        <w:rPr>
          <w:noProof/>
          <w:color w:val="000000" w:themeColor="text1"/>
        </w:rPr>
        <w:drawing>
          <wp:inline distT="0" distB="0" distL="0" distR="0" wp14:anchorId="04B6A896" wp14:editId="6E6E36F1">
            <wp:extent cx="4320000" cy="1000878"/>
            <wp:effectExtent l="0" t="0" r="4445"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0000" cy="1000878"/>
                    </a:xfrm>
                    <a:prstGeom prst="rect">
                      <a:avLst/>
                    </a:prstGeom>
                  </pic:spPr>
                </pic:pic>
              </a:graphicData>
            </a:graphic>
          </wp:inline>
        </w:drawing>
      </w:r>
    </w:p>
    <w:p w14:paraId="3FF51EC3" w14:textId="77777777" w:rsidR="009B5317" w:rsidRPr="008238AF" w:rsidRDefault="009B5317" w:rsidP="009B5317">
      <w:pPr>
        <w:ind w:firstLine="420"/>
        <w:rPr>
          <w:color w:val="000000" w:themeColor="text1"/>
        </w:rPr>
      </w:pPr>
      <w:r w:rsidRPr="008238AF">
        <w:rPr>
          <w:rFonts w:hint="eastAsia"/>
          <w:color w:val="000000" w:themeColor="text1"/>
        </w:rPr>
        <w:t>E</w:t>
      </w:r>
      <w:r w:rsidRPr="008238AF">
        <w:rPr>
          <w:color w:val="000000" w:themeColor="text1"/>
        </w:rPr>
        <w:t>-R</w:t>
      </w:r>
      <w:r w:rsidRPr="008238AF">
        <w:rPr>
          <w:rFonts w:hint="eastAsia"/>
          <w:color w:val="000000" w:themeColor="text1"/>
        </w:rPr>
        <w:t>图集成的方法：</w:t>
      </w:r>
    </w:p>
    <w:p w14:paraId="39A9F2E9" w14:textId="77777777" w:rsidR="009B5317" w:rsidRPr="008238AF" w:rsidRDefault="009B5317" w:rsidP="009B5317">
      <w:pPr>
        <w:ind w:firstLine="420"/>
        <w:rPr>
          <w:color w:val="000000" w:themeColor="text1"/>
        </w:rPr>
      </w:pPr>
      <w:r w:rsidRPr="008238AF">
        <w:rPr>
          <w:rFonts w:hint="eastAsia"/>
          <w:color w:val="000000" w:themeColor="text1"/>
        </w:rPr>
        <w:t>多个局部E-R图一次集成。</w:t>
      </w:r>
    </w:p>
    <w:p w14:paraId="47D8A6D7" w14:textId="77777777" w:rsidR="009B5317" w:rsidRPr="008238AF" w:rsidRDefault="009B5317" w:rsidP="009B5317">
      <w:pPr>
        <w:ind w:firstLine="420"/>
        <w:rPr>
          <w:color w:val="000000" w:themeColor="text1"/>
        </w:rPr>
      </w:pPr>
      <w:r w:rsidRPr="008238AF">
        <w:rPr>
          <w:rFonts w:hint="eastAsia"/>
          <w:color w:val="000000" w:themeColor="text1"/>
        </w:rPr>
        <w:t>逐步集成，用累加的方式一次集成两个局部E-R。</w:t>
      </w:r>
    </w:p>
    <w:p w14:paraId="5D8569E9" w14:textId="77777777" w:rsidR="009B5317" w:rsidRPr="008238AF" w:rsidRDefault="009B5317" w:rsidP="009B5317">
      <w:pPr>
        <w:ind w:firstLine="420"/>
        <w:rPr>
          <w:color w:val="000000" w:themeColor="text1"/>
        </w:rPr>
      </w:pPr>
      <w:r w:rsidRPr="008238AF">
        <w:rPr>
          <w:rFonts w:hint="eastAsia"/>
          <w:color w:val="000000" w:themeColor="text1"/>
        </w:rPr>
        <w:t>集成产生的冲突及解决办法：</w:t>
      </w:r>
    </w:p>
    <w:p w14:paraId="623CE762" w14:textId="77777777" w:rsidR="009B5317" w:rsidRPr="008238AF" w:rsidRDefault="009B5317" w:rsidP="009B5317">
      <w:pPr>
        <w:ind w:firstLine="420"/>
        <w:rPr>
          <w:color w:val="000000" w:themeColor="text1"/>
        </w:rPr>
      </w:pPr>
      <w:r w:rsidRPr="008238AF">
        <w:rPr>
          <w:rFonts w:hint="eastAsia"/>
          <w:color w:val="000000" w:themeColor="text1"/>
        </w:rPr>
        <w:t>属性冲突：包括属性域冲突和属性取值冲突。</w:t>
      </w:r>
    </w:p>
    <w:p w14:paraId="55858F57" w14:textId="77777777" w:rsidR="009B5317" w:rsidRPr="008238AF" w:rsidRDefault="009B5317" w:rsidP="009B5317">
      <w:pPr>
        <w:ind w:firstLine="420"/>
        <w:rPr>
          <w:color w:val="000000" w:themeColor="text1"/>
        </w:rPr>
      </w:pPr>
      <w:r w:rsidRPr="008238AF">
        <w:rPr>
          <w:rFonts w:hint="eastAsia"/>
          <w:color w:val="000000" w:themeColor="text1"/>
        </w:rPr>
        <w:t>命名冲突：包括同名异义和异名同义。</w:t>
      </w:r>
    </w:p>
    <w:p w14:paraId="7FD8D64B" w14:textId="77777777" w:rsidR="009B5317" w:rsidRPr="008238AF" w:rsidRDefault="009B5317" w:rsidP="009B5317">
      <w:pPr>
        <w:ind w:firstLine="420"/>
        <w:rPr>
          <w:color w:val="000000" w:themeColor="text1"/>
        </w:rPr>
      </w:pPr>
      <w:r w:rsidRPr="008238AF">
        <w:rPr>
          <w:rFonts w:hint="eastAsia"/>
          <w:color w:val="000000" w:themeColor="text1"/>
        </w:rPr>
        <w:t>结构冲突：包括同一对象在不同应用中具有不同的抽象，以及同一实体在不同局部E-R图中所包含的属性个数和属性排列次序不完全相同。</w:t>
      </w:r>
    </w:p>
    <w:p w14:paraId="3CA1E558"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.2.3 </w:t>
      </w:r>
      <w:r w:rsidRPr="008238AF">
        <w:rPr>
          <w:rFonts w:hint="eastAsia"/>
          <w:color w:val="000000" w:themeColor="text1"/>
        </w:rPr>
        <w:t>逻辑结构设计</w:t>
      </w:r>
    </w:p>
    <w:p w14:paraId="29E8429A" w14:textId="77777777" w:rsidR="009B5317" w:rsidRPr="008238AF" w:rsidRDefault="009B5317" w:rsidP="009B5317">
      <w:pPr>
        <w:ind w:firstLine="420"/>
        <w:rPr>
          <w:color w:val="000000" w:themeColor="text1"/>
        </w:rPr>
      </w:pPr>
      <w:r w:rsidRPr="008238AF">
        <w:rPr>
          <w:rFonts w:hint="eastAsia"/>
          <w:color w:val="000000" w:themeColor="text1"/>
        </w:rPr>
        <w:t>任务</w:t>
      </w:r>
    </w:p>
    <w:p w14:paraId="4E4FDB6C" w14:textId="77777777" w:rsidR="009B5317" w:rsidRPr="008238AF" w:rsidRDefault="009B5317" w:rsidP="009B5317">
      <w:pPr>
        <w:ind w:firstLine="420"/>
        <w:rPr>
          <w:color w:val="000000" w:themeColor="text1"/>
        </w:rPr>
      </w:pPr>
      <w:r w:rsidRPr="008238AF">
        <w:rPr>
          <w:color w:val="000000" w:themeColor="text1"/>
        </w:rPr>
        <w:t>1</w:t>
      </w:r>
      <w:r w:rsidRPr="008238AF">
        <w:rPr>
          <w:rFonts w:hint="eastAsia"/>
          <w:color w:val="000000" w:themeColor="text1"/>
        </w:rPr>
        <w:t>、确定数据模型；</w:t>
      </w:r>
    </w:p>
    <w:p w14:paraId="68A19107" w14:textId="77777777" w:rsidR="009B5317" w:rsidRPr="008238AF" w:rsidRDefault="009B5317" w:rsidP="009B5317">
      <w:pPr>
        <w:ind w:firstLine="420"/>
        <w:rPr>
          <w:color w:val="000000" w:themeColor="text1"/>
        </w:rPr>
      </w:pPr>
      <w:r w:rsidRPr="008238AF">
        <w:rPr>
          <w:color w:val="000000" w:themeColor="text1"/>
        </w:rPr>
        <w:t>2</w:t>
      </w:r>
      <w:r w:rsidRPr="008238AF">
        <w:rPr>
          <w:rFonts w:hint="eastAsia"/>
          <w:color w:val="000000" w:themeColor="text1"/>
        </w:rPr>
        <w:t>、将E</w:t>
      </w:r>
      <w:r w:rsidRPr="008238AF">
        <w:rPr>
          <w:color w:val="000000" w:themeColor="text1"/>
        </w:rPr>
        <w:t>-R</w:t>
      </w:r>
      <w:r w:rsidRPr="008238AF">
        <w:rPr>
          <w:rFonts w:hint="eastAsia"/>
          <w:color w:val="000000" w:themeColor="text1"/>
        </w:rPr>
        <w:t>图转换成指定的数据模型；</w:t>
      </w:r>
    </w:p>
    <w:p w14:paraId="1945AEBC" w14:textId="77777777" w:rsidR="009B5317" w:rsidRPr="008238AF" w:rsidRDefault="009B5317" w:rsidP="009B5317">
      <w:pPr>
        <w:ind w:firstLine="420"/>
        <w:rPr>
          <w:color w:val="000000" w:themeColor="text1"/>
        </w:rPr>
      </w:pPr>
      <w:r w:rsidRPr="008238AF">
        <w:rPr>
          <w:rFonts w:hint="eastAsia"/>
          <w:color w:val="000000" w:themeColor="text1"/>
        </w:rPr>
        <w:t>E-R模型转关系模式原则如下：</w:t>
      </w:r>
    </w:p>
    <w:p w14:paraId="214D1912" w14:textId="77777777" w:rsidR="009B5317" w:rsidRPr="008238AF" w:rsidRDefault="009B5317" w:rsidP="009B5317">
      <w:pPr>
        <w:ind w:firstLine="420"/>
        <w:rPr>
          <w:color w:val="000000" w:themeColor="text1"/>
        </w:rPr>
      </w:pPr>
      <w:r w:rsidRPr="008238AF">
        <w:rPr>
          <w:rFonts w:hint="eastAsia"/>
          <w:color w:val="000000" w:themeColor="text1"/>
        </w:rPr>
        <w:t>一个实体型转换为一个关系模式。</w:t>
      </w:r>
    </w:p>
    <w:p w14:paraId="25C798EA" w14:textId="77777777" w:rsidR="009B5317" w:rsidRPr="008238AF" w:rsidRDefault="009B5317" w:rsidP="009B5317">
      <w:pPr>
        <w:ind w:firstLine="420"/>
        <w:rPr>
          <w:color w:val="000000" w:themeColor="text1"/>
        </w:rPr>
      </w:pPr>
      <w:r w:rsidRPr="008238AF">
        <w:rPr>
          <w:rFonts w:hint="eastAsia"/>
          <w:color w:val="000000" w:themeColor="text1"/>
        </w:rPr>
        <w:t>联系转关系模式：</w:t>
      </w:r>
    </w:p>
    <w:p w14:paraId="75420685" w14:textId="77777777" w:rsidR="009B5317" w:rsidRPr="008238AF" w:rsidRDefault="009B5317" w:rsidP="009B5317">
      <w:pPr>
        <w:ind w:firstLine="420"/>
        <w:rPr>
          <w:color w:val="000000" w:themeColor="text1"/>
        </w:rPr>
      </w:pPr>
      <w:r w:rsidRPr="008238AF">
        <w:rPr>
          <w:rFonts w:hint="eastAsia"/>
          <w:color w:val="000000" w:themeColor="text1"/>
        </w:rPr>
        <w:t>1：1联系：可将联系合并至任意一端的实体关系模式中。</w:t>
      </w:r>
    </w:p>
    <w:p w14:paraId="01012165" w14:textId="77777777" w:rsidR="009B5317" w:rsidRPr="008238AF" w:rsidRDefault="009B5317" w:rsidP="009B5317">
      <w:pPr>
        <w:ind w:firstLine="420"/>
        <w:rPr>
          <w:color w:val="000000" w:themeColor="text1"/>
        </w:rPr>
      </w:pPr>
      <w:r w:rsidRPr="008238AF">
        <w:rPr>
          <w:rFonts w:hint="eastAsia"/>
          <w:color w:val="000000" w:themeColor="text1"/>
        </w:rPr>
        <w:t>1：n联系：可将联系合并至n端实体关系模式中。</w:t>
      </w:r>
    </w:p>
    <w:p w14:paraId="236AC396" w14:textId="77777777" w:rsidR="009B5317" w:rsidRPr="008238AF" w:rsidRDefault="009B5317" w:rsidP="009B5317">
      <w:pPr>
        <w:ind w:firstLine="420"/>
        <w:rPr>
          <w:color w:val="000000" w:themeColor="text1"/>
        </w:rPr>
      </w:pPr>
      <w:r w:rsidRPr="008238AF">
        <w:rPr>
          <w:rFonts w:hint="eastAsia"/>
          <w:color w:val="000000" w:themeColor="text1"/>
        </w:rPr>
        <w:t>m：n联系：联系必须单独转成关系模式。</w:t>
      </w:r>
    </w:p>
    <w:p w14:paraId="51DE0531" w14:textId="77777777" w:rsidR="009B5317" w:rsidRPr="008238AF" w:rsidRDefault="009B5317" w:rsidP="009B5317">
      <w:pPr>
        <w:ind w:firstLine="420"/>
        <w:rPr>
          <w:color w:val="000000" w:themeColor="text1"/>
        </w:rPr>
      </w:pPr>
      <w:r w:rsidRPr="008238AF">
        <w:rPr>
          <w:color w:val="000000" w:themeColor="text1"/>
        </w:rPr>
        <w:t>3</w:t>
      </w:r>
      <w:r w:rsidRPr="008238AF">
        <w:rPr>
          <w:rFonts w:hint="eastAsia"/>
          <w:color w:val="000000" w:themeColor="text1"/>
        </w:rPr>
        <w:t>、确定完整性约束；</w:t>
      </w:r>
    </w:p>
    <w:p w14:paraId="4D7A1AE1" w14:textId="77777777" w:rsidR="009B5317" w:rsidRPr="008238AF" w:rsidRDefault="009B5317" w:rsidP="009B5317">
      <w:pPr>
        <w:ind w:firstLine="420"/>
        <w:rPr>
          <w:color w:val="000000" w:themeColor="text1"/>
        </w:rPr>
      </w:pPr>
      <w:r w:rsidRPr="008238AF">
        <w:rPr>
          <w:color w:val="000000" w:themeColor="text1"/>
        </w:rPr>
        <w:t>4</w:t>
      </w:r>
      <w:r w:rsidRPr="008238AF">
        <w:rPr>
          <w:rFonts w:hint="eastAsia"/>
          <w:color w:val="000000" w:themeColor="text1"/>
        </w:rPr>
        <w:t>、确定用户视图。</w:t>
      </w:r>
    </w:p>
    <w:p w14:paraId="60660573" w14:textId="77777777" w:rsidR="009B5317" w:rsidRPr="008238AF" w:rsidRDefault="009B5317" w:rsidP="009B5317">
      <w:pPr>
        <w:ind w:firstLine="420"/>
        <w:rPr>
          <w:color w:val="000000" w:themeColor="text1"/>
        </w:rPr>
      </w:pPr>
      <w:r w:rsidRPr="008238AF">
        <w:rPr>
          <w:rFonts w:hint="eastAsia"/>
          <w:color w:val="000000" w:themeColor="text1"/>
        </w:rPr>
        <w:t>设计过程</w:t>
      </w:r>
    </w:p>
    <w:p w14:paraId="44EBF334" w14:textId="77777777" w:rsidR="009B5317" w:rsidRPr="008238AF" w:rsidRDefault="009B5317" w:rsidP="009B5317">
      <w:pPr>
        <w:ind w:firstLine="420"/>
        <w:rPr>
          <w:color w:val="000000" w:themeColor="text1"/>
        </w:rPr>
      </w:pPr>
      <w:r w:rsidRPr="008238AF">
        <w:rPr>
          <w:rFonts w:hint="eastAsia"/>
          <w:color w:val="000000" w:themeColor="text1"/>
        </w:rPr>
        <w:t>将概念结构向一般关系模型转换；</w:t>
      </w:r>
    </w:p>
    <w:p w14:paraId="2ADDF758" w14:textId="77777777" w:rsidR="009B5317" w:rsidRPr="008238AF" w:rsidRDefault="009B5317" w:rsidP="009B5317">
      <w:pPr>
        <w:ind w:firstLine="420"/>
        <w:rPr>
          <w:color w:val="000000" w:themeColor="text1"/>
        </w:rPr>
      </w:pPr>
      <w:r w:rsidRPr="008238AF">
        <w:rPr>
          <w:rFonts w:hint="eastAsia"/>
          <w:color w:val="000000" w:themeColor="text1"/>
        </w:rPr>
        <w:t>将第一步的得到的结构向特定的D</w:t>
      </w:r>
      <w:r w:rsidRPr="008238AF">
        <w:rPr>
          <w:color w:val="000000" w:themeColor="text1"/>
        </w:rPr>
        <w:t>BMS</w:t>
      </w:r>
      <w:r w:rsidRPr="008238AF">
        <w:rPr>
          <w:rFonts w:hint="eastAsia"/>
          <w:color w:val="000000" w:themeColor="text1"/>
        </w:rPr>
        <w:t>支持下的数据模型转换；</w:t>
      </w:r>
    </w:p>
    <w:p w14:paraId="2066C290" w14:textId="77777777" w:rsidR="009B5317" w:rsidRPr="008238AF" w:rsidRDefault="009B5317" w:rsidP="009B5317">
      <w:pPr>
        <w:ind w:firstLine="420"/>
        <w:rPr>
          <w:color w:val="000000" w:themeColor="text1"/>
        </w:rPr>
      </w:pPr>
      <w:r w:rsidRPr="008238AF">
        <w:rPr>
          <w:rFonts w:hint="eastAsia"/>
          <w:color w:val="000000" w:themeColor="text1"/>
        </w:rPr>
        <w:t>依据应用的需求和具体的D</w:t>
      </w:r>
      <w:r w:rsidRPr="008238AF">
        <w:rPr>
          <w:color w:val="000000" w:themeColor="text1"/>
        </w:rPr>
        <w:t>BMS</w:t>
      </w:r>
      <w:r w:rsidRPr="008238AF">
        <w:rPr>
          <w:rFonts w:hint="eastAsia"/>
          <w:color w:val="000000" w:themeColor="text1"/>
        </w:rPr>
        <w:t>的特征进行调整和完善。</w:t>
      </w:r>
    </w:p>
    <w:p w14:paraId="2142CEC1"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.2.4 </w:t>
      </w:r>
      <w:r w:rsidRPr="008238AF">
        <w:rPr>
          <w:rFonts w:hint="eastAsia"/>
          <w:color w:val="000000" w:themeColor="text1"/>
        </w:rPr>
        <w:t>物理结构</w:t>
      </w:r>
    </w:p>
    <w:p w14:paraId="1B027DAF" w14:textId="77777777" w:rsidR="009B5317" w:rsidRPr="008238AF" w:rsidRDefault="009B5317" w:rsidP="009B5317">
      <w:pPr>
        <w:ind w:firstLine="420"/>
        <w:rPr>
          <w:color w:val="000000" w:themeColor="text1"/>
        </w:rPr>
      </w:pPr>
      <w:r w:rsidRPr="008238AF">
        <w:rPr>
          <w:rFonts w:hint="eastAsia"/>
          <w:color w:val="000000" w:themeColor="text1"/>
        </w:rPr>
        <w:t>任务</w:t>
      </w:r>
    </w:p>
    <w:p w14:paraId="499C658F" w14:textId="77777777" w:rsidR="009B5317" w:rsidRPr="008238AF" w:rsidRDefault="009B5317" w:rsidP="009B5317">
      <w:pPr>
        <w:ind w:firstLine="420"/>
        <w:rPr>
          <w:color w:val="000000" w:themeColor="text1"/>
        </w:rPr>
      </w:pPr>
      <w:r w:rsidRPr="008238AF">
        <w:rPr>
          <w:rFonts w:hint="eastAsia"/>
          <w:color w:val="000000" w:themeColor="text1"/>
        </w:rPr>
        <w:t>确定数据分布；</w:t>
      </w:r>
    </w:p>
    <w:p w14:paraId="0FF107A1" w14:textId="77777777" w:rsidR="009B5317" w:rsidRPr="008238AF" w:rsidRDefault="009B5317" w:rsidP="009B5317">
      <w:pPr>
        <w:ind w:firstLine="420"/>
        <w:rPr>
          <w:color w:val="000000" w:themeColor="text1"/>
        </w:rPr>
      </w:pPr>
      <w:r w:rsidRPr="008238AF">
        <w:rPr>
          <w:rFonts w:hint="eastAsia"/>
          <w:color w:val="000000" w:themeColor="text1"/>
        </w:rPr>
        <w:t>确定存储结构；</w:t>
      </w:r>
    </w:p>
    <w:p w14:paraId="2CBE5573" w14:textId="77777777" w:rsidR="009B5317" w:rsidRPr="008238AF" w:rsidRDefault="009B5317" w:rsidP="009B5317">
      <w:pPr>
        <w:ind w:firstLine="420"/>
        <w:rPr>
          <w:color w:val="000000" w:themeColor="text1"/>
        </w:rPr>
      </w:pPr>
      <w:r w:rsidRPr="008238AF">
        <w:rPr>
          <w:rFonts w:hint="eastAsia"/>
          <w:color w:val="000000" w:themeColor="text1"/>
        </w:rPr>
        <w:t>确定存取方式：存储记录结构设计；存储记录布局；存储方法的设计。</w:t>
      </w:r>
    </w:p>
    <w:p w14:paraId="1CE0EBD4" w14:textId="77777777" w:rsidR="009B5317" w:rsidRPr="008238AF" w:rsidRDefault="009B5317" w:rsidP="009B5317">
      <w:pPr>
        <w:ind w:firstLine="420"/>
        <w:rPr>
          <w:color w:val="000000" w:themeColor="text1"/>
        </w:rPr>
      </w:pPr>
      <w:r w:rsidRPr="008238AF">
        <w:rPr>
          <w:rFonts w:hint="eastAsia"/>
          <w:color w:val="000000" w:themeColor="text1"/>
        </w:rPr>
        <w:t>设计目标</w:t>
      </w:r>
    </w:p>
    <w:p w14:paraId="7BC3EFB1" w14:textId="77777777" w:rsidR="009B5317" w:rsidRPr="008238AF" w:rsidRDefault="009B5317" w:rsidP="009B5317">
      <w:pPr>
        <w:ind w:firstLine="420"/>
        <w:rPr>
          <w:color w:val="000000" w:themeColor="text1"/>
        </w:rPr>
      </w:pPr>
      <w:r w:rsidRPr="008238AF">
        <w:rPr>
          <w:rFonts w:hint="eastAsia"/>
          <w:color w:val="000000" w:themeColor="text1"/>
        </w:rPr>
        <w:t>数据库的物理设计是完全依赖于给定的硬件环境和数据库产品的，没有通用的物理设计方法可遵循，只能给出一般的设计内容和原则。</w:t>
      </w:r>
    </w:p>
    <w:p w14:paraId="26CF44AD" w14:textId="77777777" w:rsidR="009B5317" w:rsidRPr="008238AF" w:rsidRDefault="009B5317" w:rsidP="009B5317">
      <w:pPr>
        <w:ind w:firstLine="420"/>
        <w:rPr>
          <w:color w:val="000000" w:themeColor="text1"/>
        </w:rPr>
      </w:pPr>
      <w:r w:rsidRPr="008238AF">
        <w:rPr>
          <w:rFonts w:hint="eastAsia"/>
          <w:color w:val="000000" w:themeColor="text1"/>
        </w:rPr>
        <w:t>数据库的存储模式的设计可以不必考虑用户理解的方便，其设计目标是提高数据库的性能，其次是节省存储空间。</w:t>
      </w:r>
    </w:p>
    <w:p w14:paraId="788A5F8F" w14:textId="77777777" w:rsidR="009B5317" w:rsidRPr="008238AF" w:rsidRDefault="009B5317" w:rsidP="009B5317">
      <w:pPr>
        <w:ind w:firstLine="420"/>
        <w:rPr>
          <w:color w:val="000000" w:themeColor="text1"/>
        </w:rPr>
      </w:pPr>
    </w:p>
    <w:p w14:paraId="6F80F26C" w14:textId="77777777" w:rsidR="009B5317" w:rsidRPr="008238AF" w:rsidRDefault="009B5317" w:rsidP="009B5317">
      <w:pPr>
        <w:pStyle w:val="3"/>
        <w:ind w:firstLine="422"/>
        <w:rPr>
          <w:color w:val="000000" w:themeColor="text1"/>
        </w:rPr>
      </w:pPr>
      <w:bookmarkStart w:id="105" w:name="_Toc105689385"/>
      <w:r w:rsidRPr="008238AF">
        <w:rPr>
          <w:rFonts w:hint="eastAsia"/>
          <w:color w:val="000000" w:themeColor="text1"/>
        </w:rPr>
        <w:t>2</w:t>
      </w:r>
      <w:r w:rsidRPr="008238AF">
        <w:rPr>
          <w:color w:val="000000" w:themeColor="text1"/>
        </w:rPr>
        <w:t>.</w:t>
      </w:r>
      <w:r w:rsidR="00C8704D">
        <w:rPr>
          <w:color w:val="000000" w:themeColor="text1"/>
        </w:rPr>
        <w:t>3</w:t>
      </w:r>
      <w:r w:rsidRPr="008238AF">
        <w:rPr>
          <w:color w:val="000000" w:themeColor="text1"/>
        </w:rPr>
        <w:t xml:space="preserve"> </w:t>
      </w:r>
      <w:r w:rsidRPr="008238AF">
        <w:rPr>
          <w:rFonts w:hint="eastAsia"/>
          <w:color w:val="000000" w:themeColor="text1"/>
        </w:rPr>
        <w:t>关系代数</w:t>
      </w:r>
      <w:bookmarkEnd w:id="105"/>
    </w:p>
    <w:p w14:paraId="40E114A4" w14:textId="77777777" w:rsidR="009B5317" w:rsidRPr="008238AF" w:rsidRDefault="009B5317" w:rsidP="009B5317">
      <w:pPr>
        <w:pStyle w:val="4"/>
        <w:rPr>
          <w:color w:val="000000" w:themeColor="text1"/>
        </w:rPr>
      </w:pPr>
      <w:r w:rsidRPr="008238AF">
        <w:rPr>
          <w:color w:val="000000" w:themeColor="text1"/>
        </w:rPr>
        <w:t>2.</w:t>
      </w:r>
      <w:r w:rsidR="00C8704D">
        <w:rPr>
          <w:color w:val="000000" w:themeColor="text1"/>
        </w:rPr>
        <w:t>3</w:t>
      </w:r>
      <w:r w:rsidRPr="008238AF">
        <w:rPr>
          <w:color w:val="000000" w:themeColor="text1"/>
        </w:rPr>
        <w:t xml:space="preserve">.1 </w:t>
      </w:r>
      <w:r w:rsidRPr="008238AF">
        <w:rPr>
          <w:rFonts w:hint="eastAsia"/>
          <w:color w:val="000000" w:themeColor="text1"/>
        </w:rPr>
        <w:t>并（结果为二者元组之和去除重复行）</w:t>
      </w:r>
    </w:p>
    <w:p w14:paraId="15E1B7B7" w14:textId="77777777" w:rsidR="009B5317" w:rsidRPr="008238AF" w:rsidRDefault="009B5317" w:rsidP="009B5317">
      <w:pPr>
        <w:pStyle w:val="4"/>
        <w:rPr>
          <w:color w:val="000000" w:themeColor="text1"/>
        </w:rPr>
      </w:pPr>
      <w:r w:rsidRPr="008238AF">
        <w:rPr>
          <w:color w:val="000000" w:themeColor="text1"/>
        </w:rPr>
        <w:t>2.</w:t>
      </w:r>
      <w:r w:rsidR="00C8704D">
        <w:rPr>
          <w:color w:val="000000" w:themeColor="text1"/>
        </w:rPr>
        <w:t>3</w:t>
      </w:r>
      <w:r w:rsidRPr="008238AF">
        <w:rPr>
          <w:color w:val="000000" w:themeColor="text1"/>
        </w:rPr>
        <w:t xml:space="preserve">.2 </w:t>
      </w:r>
      <w:r w:rsidRPr="008238AF">
        <w:rPr>
          <w:rFonts w:hint="eastAsia"/>
          <w:color w:val="000000" w:themeColor="text1"/>
        </w:rPr>
        <w:t>交（结果为二者重复行）</w:t>
      </w:r>
    </w:p>
    <w:p w14:paraId="0F519CAF"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w:t>
      </w:r>
      <w:r w:rsidR="00C8704D">
        <w:rPr>
          <w:color w:val="000000" w:themeColor="text1"/>
        </w:rPr>
        <w:t>3</w:t>
      </w:r>
      <w:r w:rsidRPr="008238AF">
        <w:rPr>
          <w:color w:val="000000" w:themeColor="text1"/>
        </w:rPr>
        <w:t xml:space="preserve">.3 </w:t>
      </w:r>
      <w:r w:rsidRPr="008238AF">
        <w:rPr>
          <w:rFonts w:hint="eastAsia"/>
          <w:color w:val="000000" w:themeColor="text1"/>
        </w:rPr>
        <w:t>差（前者去除二者重复行）</w:t>
      </w:r>
    </w:p>
    <w:p w14:paraId="48F497B3" w14:textId="77777777" w:rsidR="009B5317" w:rsidRPr="008238AF" w:rsidRDefault="009B5317" w:rsidP="009B5317">
      <w:pPr>
        <w:ind w:firstLine="420"/>
        <w:rPr>
          <w:color w:val="000000" w:themeColor="text1"/>
        </w:rPr>
      </w:pPr>
      <w:r w:rsidRPr="008238AF">
        <w:rPr>
          <w:rFonts w:hint="eastAsia"/>
          <w:color w:val="000000" w:themeColor="text1"/>
        </w:rPr>
        <w:t>类似于集合运算，计算如下图所示</w:t>
      </w:r>
      <w:r w:rsidRPr="008238AF">
        <w:rPr>
          <w:color w:val="000000" w:themeColor="text1"/>
        </w:rPr>
        <w:t>：</w:t>
      </w:r>
    </w:p>
    <w:p w14:paraId="6A6C9BB8" w14:textId="77777777" w:rsidR="009B5317" w:rsidRPr="008238AF" w:rsidRDefault="009B5317" w:rsidP="009B5317">
      <w:pPr>
        <w:ind w:left="420" w:firstLineChars="0" w:firstLine="0"/>
        <w:jc w:val="center"/>
        <w:rPr>
          <w:color w:val="000000" w:themeColor="text1"/>
        </w:rPr>
      </w:pPr>
      <w:r w:rsidRPr="008238AF">
        <w:rPr>
          <w:noProof/>
          <w:color w:val="000000" w:themeColor="text1"/>
        </w:rPr>
        <w:drawing>
          <wp:inline distT="0" distB="0" distL="0" distR="0" wp14:anchorId="153E9B16" wp14:editId="1DD06540">
            <wp:extent cx="4320000" cy="2173367"/>
            <wp:effectExtent l="0" t="0" r="444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20000" cy="2173367"/>
                    </a:xfrm>
                    <a:prstGeom prst="rect">
                      <a:avLst/>
                    </a:prstGeom>
                    <a:noFill/>
                  </pic:spPr>
                </pic:pic>
              </a:graphicData>
            </a:graphic>
          </wp:inline>
        </w:drawing>
      </w:r>
    </w:p>
    <w:p w14:paraId="639EDF0C" w14:textId="77777777" w:rsidR="009B5317" w:rsidRPr="008238AF" w:rsidRDefault="009B5317" w:rsidP="009B5317">
      <w:pPr>
        <w:pStyle w:val="4"/>
        <w:rPr>
          <w:color w:val="000000" w:themeColor="text1"/>
        </w:rPr>
      </w:pPr>
      <w:r w:rsidRPr="008238AF">
        <w:rPr>
          <w:color w:val="000000" w:themeColor="text1"/>
        </w:rPr>
        <w:t>2.</w:t>
      </w:r>
      <w:r w:rsidR="00C8704D">
        <w:rPr>
          <w:color w:val="000000" w:themeColor="text1"/>
        </w:rPr>
        <w:t>3</w:t>
      </w:r>
      <w:r w:rsidRPr="008238AF">
        <w:rPr>
          <w:color w:val="000000" w:themeColor="text1"/>
        </w:rPr>
        <w:t>.4</w:t>
      </w:r>
      <w:r w:rsidRPr="008238AF">
        <w:rPr>
          <w:rFonts w:hint="eastAsia"/>
          <w:color w:val="000000" w:themeColor="text1"/>
        </w:rPr>
        <w:t xml:space="preserve"> </w:t>
      </w:r>
      <w:r w:rsidRPr="008238AF">
        <w:rPr>
          <w:rFonts w:hint="eastAsia"/>
          <w:color w:val="000000" w:themeColor="text1"/>
        </w:rPr>
        <w:t>笛卡尔积</w:t>
      </w:r>
    </w:p>
    <w:p w14:paraId="60DFBD34" w14:textId="77777777" w:rsidR="009B5317" w:rsidRPr="008238AF" w:rsidRDefault="009B5317" w:rsidP="009B5317">
      <w:pPr>
        <w:ind w:firstLine="420"/>
        <w:rPr>
          <w:color w:val="000000" w:themeColor="text1"/>
        </w:rPr>
      </w:pPr>
      <w:r w:rsidRPr="008238AF">
        <w:rPr>
          <w:rFonts w:hint="eastAsia"/>
          <w:color w:val="000000" w:themeColor="text1"/>
        </w:rPr>
        <w:t>结果的属性列数为二者属性列数之和，结果的元组行数为二者元素数乘积。</w:t>
      </w:r>
    </w:p>
    <w:p w14:paraId="026A58AC" w14:textId="77777777" w:rsidR="009B5317" w:rsidRPr="008238AF" w:rsidRDefault="009B5317" w:rsidP="009B5317">
      <w:pPr>
        <w:ind w:left="420" w:firstLineChars="0" w:firstLine="0"/>
        <w:jc w:val="center"/>
        <w:rPr>
          <w:color w:val="000000" w:themeColor="text1"/>
        </w:rPr>
      </w:pPr>
      <w:r w:rsidRPr="008238AF">
        <w:rPr>
          <w:noProof/>
          <w:color w:val="000000" w:themeColor="text1"/>
        </w:rPr>
        <w:drawing>
          <wp:inline distT="0" distB="0" distL="0" distR="0" wp14:anchorId="5EC8FBF3" wp14:editId="5F767FDA">
            <wp:extent cx="4320000" cy="1743141"/>
            <wp:effectExtent l="0" t="0" r="444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20000" cy="1743141"/>
                    </a:xfrm>
                    <a:prstGeom prst="rect">
                      <a:avLst/>
                    </a:prstGeom>
                    <a:noFill/>
                  </pic:spPr>
                </pic:pic>
              </a:graphicData>
            </a:graphic>
          </wp:inline>
        </w:drawing>
      </w:r>
    </w:p>
    <w:p w14:paraId="44D87DB9"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C8704D">
        <w:rPr>
          <w:color w:val="000000" w:themeColor="text1"/>
        </w:rPr>
        <w:t>3</w:t>
      </w:r>
      <w:r w:rsidRPr="008238AF">
        <w:rPr>
          <w:rFonts w:hint="eastAsia"/>
          <w:color w:val="000000" w:themeColor="text1"/>
        </w:rPr>
        <w:t>.</w:t>
      </w:r>
      <w:r w:rsidRPr="008238AF">
        <w:rPr>
          <w:color w:val="000000" w:themeColor="text1"/>
        </w:rPr>
        <w:t xml:space="preserve">5 </w:t>
      </w:r>
      <w:r w:rsidRPr="008238AF">
        <w:rPr>
          <w:rFonts w:hint="eastAsia"/>
          <w:color w:val="000000" w:themeColor="text1"/>
        </w:rPr>
        <w:t>投影</w:t>
      </w:r>
    </w:p>
    <w:p w14:paraId="405C07BD" w14:textId="77777777" w:rsidR="009B5317" w:rsidRPr="008238AF" w:rsidRDefault="009B5317" w:rsidP="009B5317">
      <w:pPr>
        <w:ind w:firstLine="420"/>
        <w:rPr>
          <w:color w:val="000000" w:themeColor="text1"/>
        </w:rPr>
      </w:pPr>
      <w:r w:rsidRPr="008238AF">
        <w:rPr>
          <w:rFonts w:hint="eastAsia"/>
          <w:color w:val="000000" w:themeColor="text1"/>
        </w:rPr>
        <w:t>对属性列的选择列出。</w:t>
      </w:r>
    </w:p>
    <w:p w14:paraId="25A1ACDC" w14:textId="77777777" w:rsidR="009B5317" w:rsidRPr="008238AF" w:rsidRDefault="009B5317" w:rsidP="009B5317">
      <w:pPr>
        <w:pStyle w:val="4"/>
        <w:rPr>
          <w:color w:val="000000" w:themeColor="text1"/>
        </w:rPr>
      </w:pPr>
      <w:r w:rsidRPr="008238AF">
        <w:rPr>
          <w:rFonts w:hint="eastAsia"/>
          <w:color w:val="000000" w:themeColor="text1"/>
        </w:rPr>
        <w:t>2.</w:t>
      </w:r>
      <w:r w:rsidR="00C8704D">
        <w:rPr>
          <w:color w:val="000000" w:themeColor="text1"/>
        </w:rPr>
        <w:t>3</w:t>
      </w:r>
      <w:r w:rsidRPr="008238AF">
        <w:rPr>
          <w:rFonts w:hint="eastAsia"/>
          <w:color w:val="000000" w:themeColor="text1"/>
        </w:rPr>
        <w:t>.</w:t>
      </w:r>
      <w:r w:rsidRPr="008238AF">
        <w:rPr>
          <w:color w:val="000000" w:themeColor="text1"/>
        </w:rPr>
        <w:t xml:space="preserve">6 </w:t>
      </w:r>
      <w:r w:rsidRPr="008238AF">
        <w:rPr>
          <w:rFonts w:hint="eastAsia"/>
          <w:color w:val="000000" w:themeColor="text1"/>
        </w:rPr>
        <w:t>选择</w:t>
      </w:r>
    </w:p>
    <w:p w14:paraId="46714D89" w14:textId="77777777" w:rsidR="009B5317" w:rsidRPr="008238AF" w:rsidRDefault="009B5317" w:rsidP="009B5317">
      <w:pPr>
        <w:ind w:firstLine="420"/>
        <w:rPr>
          <w:color w:val="000000" w:themeColor="text1"/>
        </w:rPr>
      </w:pPr>
      <w:r w:rsidRPr="008238AF">
        <w:rPr>
          <w:rFonts w:hint="eastAsia"/>
          <w:color w:val="000000" w:themeColor="text1"/>
        </w:rPr>
        <w:t>对元组行的选择列出。</w:t>
      </w:r>
    </w:p>
    <w:p w14:paraId="03B863E7" w14:textId="77777777" w:rsidR="009B5317" w:rsidRPr="008238AF" w:rsidRDefault="009B5317" w:rsidP="009B5317">
      <w:pPr>
        <w:ind w:firstLine="420"/>
        <w:rPr>
          <w:color w:val="000000" w:themeColor="text1"/>
        </w:rPr>
      </w:pPr>
      <w:r w:rsidRPr="008238AF">
        <w:rPr>
          <w:rFonts w:hint="eastAsia"/>
          <w:color w:val="000000" w:themeColor="text1"/>
        </w:rPr>
        <w:t>属性名可以依次标序号，直接以数字形式出现在表达式中。计算如下图所示：</w:t>
      </w:r>
    </w:p>
    <w:p w14:paraId="53DD544E"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C8704D">
        <w:rPr>
          <w:color w:val="000000" w:themeColor="text1"/>
        </w:rPr>
        <w:t>3</w:t>
      </w:r>
      <w:r w:rsidRPr="008238AF">
        <w:rPr>
          <w:rFonts w:hint="eastAsia"/>
          <w:color w:val="000000" w:themeColor="text1"/>
        </w:rPr>
        <w:t>.</w:t>
      </w:r>
      <w:r w:rsidRPr="008238AF">
        <w:rPr>
          <w:color w:val="000000" w:themeColor="text1"/>
        </w:rPr>
        <w:t xml:space="preserve">7 </w:t>
      </w:r>
      <w:r w:rsidRPr="008238AF">
        <w:rPr>
          <w:rFonts w:hint="eastAsia"/>
          <w:color w:val="000000" w:themeColor="text1"/>
        </w:rPr>
        <w:t>自然连接</w:t>
      </w:r>
    </w:p>
    <w:p w14:paraId="6CF827CC" w14:textId="77777777" w:rsidR="009B5317" w:rsidRPr="008238AF" w:rsidRDefault="009B5317" w:rsidP="009B5317">
      <w:pPr>
        <w:ind w:firstLine="420"/>
        <w:rPr>
          <w:color w:val="000000" w:themeColor="text1"/>
        </w:rPr>
      </w:pPr>
      <w:r w:rsidRPr="008238AF">
        <w:rPr>
          <w:rFonts w:hint="eastAsia"/>
          <w:color w:val="000000" w:themeColor="text1"/>
        </w:rPr>
        <w:t>结果列数为二者属性列数之和减去重复列，行数为二者同名属性列其值相同的结果元组。笛卡尔积、选择、投影的组合表示可以与自然连接等价。</w:t>
      </w:r>
    </w:p>
    <w:p w14:paraId="071BB9CB" w14:textId="77777777" w:rsidR="009B5317" w:rsidRPr="008238AF" w:rsidRDefault="009B5317" w:rsidP="009B5317">
      <w:pPr>
        <w:ind w:firstLine="420"/>
        <w:rPr>
          <w:color w:val="000000" w:themeColor="text1"/>
        </w:rPr>
      </w:pPr>
      <w:r w:rsidRPr="008238AF">
        <w:rPr>
          <w:color w:val="000000" w:themeColor="text1"/>
        </w:rPr>
        <w:t>普通连接的条件会写出，没有写出则表示为自然连接。计算如图所示：</w:t>
      </w:r>
    </w:p>
    <w:p w14:paraId="4DB35DD0" w14:textId="77777777" w:rsidR="009B5317" w:rsidRPr="008238AF" w:rsidRDefault="009B5317" w:rsidP="009B5317">
      <w:pPr>
        <w:ind w:left="420" w:firstLineChars="0" w:firstLine="0"/>
        <w:jc w:val="center"/>
        <w:rPr>
          <w:color w:val="000000" w:themeColor="text1"/>
        </w:rPr>
      </w:pPr>
      <w:r w:rsidRPr="008238AF">
        <w:rPr>
          <w:noProof/>
          <w:color w:val="000000" w:themeColor="text1"/>
        </w:rPr>
        <w:drawing>
          <wp:inline distT="0" distB="0" distL="0" distR="0" wp14:anchorId="6013C195" wp14:editId="70F666D7">
            <wp:extent cx="4320000" cy="1878103"/>
            <wp:effectExtent l="0" t="0" r="444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0000" cy="1878103"/>
                    </a:xfrm>
                    <a:prstGeom prst="rect">
                      <a:avLst/>
                    </a:prstGeom>
                  </pic:spPr>
                </pic:pic>
              </a:graphicData>
            </a:graphic>
          </wp:inline>
        </w:drawing>
      </w:r>
    </w:p>
    <w:p w14:paraId="7522CFD2" w14:textId="77777777" w:rsidR="009B5317" w:rsidRPr="008238AF" w:rsidRDefault="009B5317" w:rsidP="009B5317">
      <w:pPr>
        <w:ind w:left="420" w:firstLineChars="0" w:firstLine="0"/>
        <w:jc w:val="center"/>
        <w:rPr>
          <w:color w:val="000000" w:themeColor="text1"/>
        </w:rPr>
      </w:pPr>
    </w:p>
    <w:p w14:paraId="538BB4A2" w14:textId="77777777" w:rsidR="009B5317" w:rsidRPr="008238AF" w:rsidRDefault="009B5317" w:rsidP="009B5317">
      <w:pPr>
        <w:pStyle w:val="3"/>
        <w:ind w:firstLine="422"/>
        <w:rPr>
          <w:color w:val="000000" w:themeColor="text1"/>
        </w:rPr>
      </w:pPr>
      <w:bookmarkStart w:id="106" w:name="_Toc105689386"/>
      <w:r w:rsidRPr="008238AF">
        <w:rPr>
          <w:rFonts w:hint="eastAsia"/>
          <w:color w:val="000000" w:themeColor="text1"/>
        </w:rPr>
        <w:t>2.</w:t>
      </w:r>
      <w:r w:rsidR="00C8704D">
        <w:rPr>
          <w:color w:val="000000" w:themeColor="text1"/>
        </w:rPr>
        <w:t>4</w:t>
      </w:r>
      <w:r w:rsidRPr="008238AF">
        <w:rPr>
          <w:color w:val="000000" w:themeColor="text1"/>
        </w:rPr>
        <w:t xml:space="preserve"> </w:t>
      </w:r>
      <w:r w:rsidRPr="008238AF">
        <w:rPr>
          <w:rFonts w:hint="eastAsia"/>
          <w:color w:val="000000" w:themeColor="text1"/>
        </w:rPr>
        <w:t>规范化理论</w:t>
      </w:r>
      <w:bookmarkEnd w:id="106"/>
    </w:p>
    <w:p w14:paraId="319D82BE"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C8704D">
        <w:rPr>
          <w:color w:val="000000" w:themeColor="text1"/>
        </w:rPr>
        <w:t>4</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非规范化存在的问题</w:t>
      </w:r>
    </w:p>
    <w:p w14:paraId="02AD8F57" w14:textId="77777777" w:rsidR="009B5317" w:rsidRPr="008238AF" w:rsidRDefault="009B5317" w:rsidP="009B5317">
      <w:pPr>
        <w:pStyle w:val="a6"/>
        <w:rPr>
          <w:color w:val="000000" w:themeColor="text1"/>
        </w:rPr>
      </w:pPr>
      <w:r w:rsidRPr="008238AF">
        <w:rPr>
          <w:rFonts w:hint="eastAsia"/>
          <w:color w:val="000000" w:themeColor="text1"/>
        </w:rPr>
        <w:t>规范化过程是为了解决数据冗余、删除异常、插入异常、更新异常等问题。</w:t>
      </w:r>
    </w:p>
    <w:p w14:paraId="5760A7B0" w14:textId="77777777" w:rsidR="009B5317" w:rsidRPr="008238AF" w:rsidRDefault="009B5317" w:rsidP="009B5317">
      <w:pPr>
        <w:pStyle w:val="4"/>
        <w:rPr>
          <w:color w:val="000000" w:themeColor="text1"/>
        </w:rPr>
      </w:pPr>
      <w:r w:rsidRPr="008238AF">
        <w:rPr>
          <w:rFonts w:hint="eastAsia"/>
          <w:color w:val="000000" w:themeColor="text1"/>
        </w:rPr>
        <w:t>2.</w:t>
      </w:r>
      <w:r w:rsidR="00C8704D">
        <w:rPr>
          <w:color w:val="000000" w:themeColor="text1"/>
        </w:rPr>
        <w:t>4</w:t>
      </w:r>
      <w:r w:rsidRPr="008238AF">
        <w:rPr>
          <w:rFonts w:hint="eastAsia"/>
          <w:color w:val="000000" w:themeColor="text1"/>
        </w:rPr>
        <w:t>.</w:t>
      </w:r>
      <w:r w:rsidRPr="008238AF">
        <w:rPr>
          <w:color w:val="000000" w:themeColor="text1"/>
        </w:rPr>
        <w:t>2</w:t>
      </w:r>
      <w:r w:rsidRPr="008238AF">
        <w:rPr>
          <w:rFonts w:hint="eastAsia"/>
          <w:color w:val="000000" w:themeColor="text1"/>
        </w:rPr>
        <w:t>相关概念</w:t>
      </w:r>
    </w:p>
    <w:p w14:paraId="320DF5CA" w14:textId="77777777" w:rsidR="009B5317" w:rsidRPr="008238AF" w:rsidRDefault="009B5317" w:rsidP="009B5317">
      <w:pPr>
        <w:ind w:firstLine="420"/>
        <w:rPr>
          <w:color w:val="000000" w:themeColor="text1"/>
        </w:rPr>
      </w:pPr>
      <w:r w:rsidRPr="008238AF">
        <w:rPr>
          <w:rFonts w:hint="eastAsia"/>
          <w:color w:val="000000" w:themeColor="text1"/>
        </w:rPr>
        <w:t>函数依赖</w:t>
      </w:r>
    </w:p>
    <w:p w14:paraId="5C9B119C" w14:textId="77777777" w:rsidR="009B5317" w:rsidRPr="008238AF" w:rsidRDefault="009B5317" w:rsidP="009B5317">
      <w:pPr>
        <w:ind w:firstLine="420"/>
        <w:rPr>
          <w:color w:val="000000" w:themeColor="text1"/>
        </w:rPr>
      </w:pPr>
      <w:r w:rsidRPr="008238AF">
        <w:rPr>
          <w:rFonts w:hint="eastAsia"/>
          <w:color w:val="000000" w:themeColor="text1"/>
        </w:rPr>
        <w:t>部分函数依赖</w:t>
      </w:r>
    </w:p>
    <w:p w14:paraId="43FF7599" w14:textId="77777777" w:rsidR="009B5317" w:rsidRPr="008238AF" w:rsidRDefault="009B5317" w:rsidP="009B5317">
      <w:pPr>
        <w:ind w:firstLine="420"/>
        <w:jc w:val="center"/>
        <w:rPr>
          <w:color w:val="000000" w:themeColor="text1"/>
        </w:rPr>
      </w:pPr>
      <w:r w:rsidRPr="008238AF">
        <w:rPr>
          <w:noProof/>
          <w:color w:val="000000" w:themeColor="text1"/>
        </w:rPr>
        <w:drawing>
          <wp:inline distT="0" distB="0" distL="0" distR="0" wp14:anchorId="37D42DA8" wp14:editId="61E86111">
            <wp:extent cx="2880000" cy="889381"/>
            <wp:effectExtent l="0" t="0" r="0" b="635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80000" cy="889381"/>
                    </a:xfrm>
                    <a:prstGeom prst="rect">
                      <a:avLst/>
                    </a:prstGeom>
                    <a:noFill/>
                  </pic:spPr>
                </pic:pic>
              </a:graphicData>
            </a:graphic>
          </wp:inline>
        </w:drawing>
      </w:r>
    </w:p>
    <w:p w14:paraId="3A4F45F3" w14:textId="77777777" w:rsidR="009B5317" w:rsidRPr="008238AF" w:rsidRDefault="009B5317" w:rsidP="009B5317">
      <w:pPr>
        <w:ind w:firstLine="420"/>
        <w:rPr>
          <w:color w:val="000000" w:themeColor="text1"/>
        </w:rPr>
      </w:pPr>
      <w:r w:rsidRPr="008238AF">
        <w:rPr>
          <w:rFonts w:hint="eastAsia"/>
          <w:color w:val="000000" w:themeColor="text1"/>
        </w:rPr>
        <w:t>传递函数依赖</w:t>
      </w:r>
    </w:p>
    <w:p w14:paraId="0E3B4D2D" w14:textId="77777777" w:rsidR="009B5317" w:rsidRPr="008238AF" w:rsidRDefault="009B5317" w:rsidP="009B5317">
      <w:pPr>
        <w:ind w:firstLine="420"/>
        <w:jc w:val="center"/>
        <w:rPr>
          <w:color w:val="000000" w:themeColor="text1"/>
        </w:rPr>
      </w:pPr>
      <w:r w:rsidRPr="008238AF">
        <w:rPr>
          <w:noProof/>
          <w:color w:val="000000" w:themeColor="text1"/>
        </w:rPr>
        <w:drawing>
          <wp:inline distT="0" distB="0" distL="0" distR="0" wp14:anchorId="2AE0BD9E" wp14:editId="0AD71438">
            <wp:extent cx="3600000" cy="85313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600000" cy="853130"/>
                    </a:xfrm>
                    <a:prstGeom prst="rect">
                      <a:avLst/>
                    </a:prstGeom>
                    <a:noFill/>
                  </pic:spPr>
                </pic:pic>
              </a:graphicData>
            </a:graphic>
          </wp:inline>
        </w:drawing>
      </w:r>
    </w:p>
    <w:p w14:paraId="140C7F48" w14:textId="77777777" w:rsidR="009B5317" w:rsidRPr="008238AF" w:rsidRDefault="009B5317" w:rsidP="009B5317">
      <w:pPr>
        <w:ind w:firstLine="420"/>
        <w:rPr>
          <w:color w:val="000000" w:themeColor="text1"/>
        </w:rPr>
      </w:pPr>
      <w:r w:rsidRPr="008238AF">
        <w:rPr>
          <w:rFonts w:hint="eastAsia"/>
          <w:color w:val="000000" w:themeColor="text1"/>
        </w:rPr>
        <w:t>键/码</w:t>
      </w:r>
    </w:p>
    <w:p w14:paraId="3E7BAF05" w14:textId="77777777" w:rsidR="009B5317" w:rsidRPr="008238AF" w:rsidRDefault="009B5317" w:rsidP="009B5317">
      <w:pPr>
        <w:ind w:firstLine="420"/>
        <w:rPr>
          <w:color w:val="000000" w:themeColor="text1"/>
        </w:rPr>
      </w:pPr>
      <w:r w:rsidRPr="008238AF">
        <w:rPr>
          <w:rFonts w:hint="eastAsia"/>
          <w:bCs/>
          <w:color w:val="000000" w:themeColor="text1"/>
        </w:rPr>
        <w:t>候选键/候选码/码</w:t>
      </w:r>
      <w:r w:rsidRPr="008238AF">
        <w:rPr>
          <w:bCs/>
          <w:color w:val="000000" w:themeColor="text1"/>
        </w:rPr>
        <w:tab/>
      </w:r>
      <w:r w:rsidRPr="008238AF">
        <w:rPr>
          <w:rFonts w:hint="eastAsia"/>
          <w:bCs/>
          <w:color w:val="000000" w:themeColor="text1"/>
        </w:rPr>
        <w:t>：</w:t>
      </w:r>
      <w:r w:rsidRPr="008238AF">
        <w:rPr>
          <w:rFonts w:hint="eastAsia"/>
          <w:color w:val="000000" w:themeColor="text1"/>
        </w:rPr>
        <w:t>如果在一个关系中，存在一个属性（或属性组）都能用来唯一标识该关系的元组，并不含有多余的属性，这个属性（或属性组）称为该关系的候选码或候选键。候选键可以是单属性也可以是多属性集合，候选键可以是一个也可以有多个。</w:t>
      </w:r>
    </w:p>
    <w:p w14:paraId="29F61FB2" w14:textId="77777777" w:rsidR="009B5317" w:rsidRPr="008238AF" w:rsidRDefault="009B5317" w:rsidP="009B5317">
      <w:pPr>
        <w:ind w:firstLine="420"/>
        <w:rPr>
          <w:color w:val="000000" w:themeColor="text1"/>
        </w:rPr>
      </w:pPr>
      <w:r w:rsidRPr="008238AF">
        <w:rPr>
          <w:rFonts w:hint="eastAsia"/>
          <w:color w:val="000000" w:themeColor="text1"/>
        </w:rPr>
        <w:t>候选键的求取可以利用图示法找入度为0的属性集合，并在此基础上进行扩展，最终找到能够遍历全图的最小属性组合作为候选键，对于入度为0在关系依赖集中可以理解为从未在箭线右侧出现。</w:t>
      </w:r>
    </w:p>
    <w:p w14:paraId="622AB113" w14:textId="77777777" w:rsidR="009B5317" w:rsidRPr="008238AF" w:rsidRDefault="009B5317" w:rsidP="009B5317">
      <w:pPr>
        <w:ind w:firstLine="420"/>
        <w:rPr>
          <w:color w:val="000000" w:themeColor="text1"/>
        </w:rPr>
      </w:pPr>
      <w:r w:rsidRPr="008238AF">
        <w:rPr>
          <w:rFonts w:hint="eastAsia"/>
          <w:color w:val="000000" w:themeColor="text1"/>
        </w:rPr>
        <w:t>全码：关系中的所有属性组成这个关系模式的候选码。</w:t>
      </w:r>
    </w:p>
    <w:p w14:paraId="1AD815B3" w14:textId="77777777" w:rsidR="009B5317" w:rsidRPr="008238AF" w:rsidRDefault="009B5317" w:rsidP="009B5317">
      <w:pPr>
        <w:ind w:firstLine="420"/>
        <w:rPr>
          <w:color w:val="000000" w:themeColor="text1"/>
        </w:rPr>
      </w:pPr>
      <w:r w:rsidRPr="008238AF">
        <w:rPr>
          <w:rFonts w:hint="eastAsia"/>
          <w:bCs/>
          <w:color w:val="000000" w:themeColor="text1"/>
        </w:rPr>
        <w:t>主键/主码：</w:t>
      </w:r>
      <w:r w:rsidRPr="008238AF">
        <w:rPr>
          <w:rFonts w:hint="eastAsia"/>
          <w:color w:val="000000" w:themeColor="text1"/>
        </w:rPr>
        <w:t>可以有多个不同的候选键，在其中任选一个作为主键。其值能惟一地标识元组的一个或多个属性，称为主码或关键字</w:t>
      </w:r>
    </w:p>
    <w:p w14:paraId="6EC527CD" w14:textId="77777777" w:rsidR="009B5317" w:rsidRPr="008238AF" w:rsidRDefault="009B5317" w:rsidP="009B5317">
      <w:pPr>
        <w:ind w:firstLine="420"/>
        <w:rPr>
          <w:color w:val="000000" w:themeColor="text1"/>
        </w:rPr>
      </w:pPr>
      <w:r w:rsidRPr="008238AF">
        <w:rPr>
          <w:rFonts w:hint="eastAsia"/>
          <w:color w:val="000000" w:themeColor="text1"/>
        </w:rPr>
        <w:t>组成候选码的属性就是主属性，其他为非主属性。</w:t>
      </w:r>
    </w:p>
    <w:p w14:paraId="1C94D105" w14:textId="77777777" w:rsidR="009B5317" w:rsidRPr="008238AF" w:rsidRDefault="009B5317" w:rsidP="009B5317">
      <w:pPr>
        <w:ind w:firstLine="420"/>
        <w:rPr>
          <w:color w:val="000000" w:themeColor="text1"/>
        </w:rPr>
      </w:pPr>
      <w:r w:rsidRPr="008238AF">
        <w:rPr>
          <w:rFonts w:hint="eastAsia"/>
          <w:bCs/>
          <w:color w:val="000000" w:themeColor="text1"/>
        </w:rPr>
        <w:t>外键：</w:t>
      </w:r>
      <w:r w:rsidRPr="008238AF">
        <w:rPr>
          <w:rFonts w:hint="eastAsia"/>
          <w:color w:val="000000" w:themeColor="text1"/>
        </w:rPr>
        <w:t>关系中的某个属性（或属性组）不是该关系的主码或只是主码的一部分，但却是另一个关系的主码时，该属性（或属性组）称为这个关系的外码。</w:t>
      </w:r>
    </w:p>
    <w:p w14:paraId="142375E0" w14:textId="77777777" w:rsidR="009B5317" w:rsidRPr="008238AF" w:rsidRDefault="009B5317" w:rsidP="009B5317">
      <w:pPr>
        <w:ind w:firstLine="420"/>
        <w:rPr>
          <w:color w:val="000000" w:themeColor="text1"/>
        </w:rPr>
      </w:pPr>
      <w:r w:rsidRPr="008238AF">
        <w:rPr>
          <w:rFonts w:hint="eastAsia"/>
          <w:bCs/>
          <w:color w:val="000000" w:themeColor="text1"/>
        </w:rPr>
        <w:t>主属性/非主属性：</w:t>
      </w:r>
      <w:r w:rsidRPr="008238AF">
        <w:rPr>
          <w:rFonts w:hint="eastAsia"/>
          <w:color w:val="000000" w:themeColor="text1"/>
        </w:rPr>
        <w:t>关系中包含在一个候选码中的属性称为主属性或码属性，不包含在任何一个候选码中的属性称为非主属性或非码属性。</w:t>
      </w:r>
    </w:p>
    <w:p w14:paraId="2F6DC9AC" w14:textId="77777777" w:rsidR="009B5317" w:rsidRPr="008238AF" w:rsidRDefault="009B5317" w:rsidP="009B5317">
      <w:pPr>
        <w:pStyle w:val="4"/>
        <w:rPr>
          <w:color w:val="000000" w:themeColor="text1"/>
        </w:rPr>
      </w:pPr>
      <w:r w:rsidRPr="008238AF">
        <w:rPr>
          <w:color w:val="000000" w:themeColor="text1"/>
        </w:rPr>
        <w:t>2.</w:t>
      </w:r>
      <w:r w:rsidR="00C8704D">
        <w:rPr>
          <w:color w:val="000000" w:themeColor="text1"/>
        </w:rPr>
        <w:t>4</w:t>
      </w:r>
      <w:r w:rsidRPr="008238AF">
        <w:rPr>
          <w:color w:val="000000" w:themeColor="text1"/>
        </w:rPr>
        <w:t>.3 A</w:t>
      </w:r>
      <w:r w:rsidRPr="008238AF">
        <w:rPr>
          <w:rFonts w:hint="eastAsia"/>
          <w:color w:val="000000" w:themeColor="text1"/>
        </w:rPr>
        <w:t>mstrong</w:t>
      </w:r>
      <w:r w:rsidRPr="008238AF">
        <w:rPr>
          <w:rFonts w:hint="eastAsia"/>
          <w:color w:val="000000" w:themeColor="text1"/>
        </w:rPr>
        <w:t>公理</w:t>
      </w:r>
    </w:p>
    <w:p w14:paraId="21DEA746" w14:textId="77777777" w:rsidR="009B5317" w:rsidRPr="008238AF" w:rsidRDefault="009B5317" w:rsidP="009B5317">
      <w:pPr>
        <w:ind w:firstLine="420"/>
        <w:rPr>
          <w:color w:val="000000" w:themeColor="text1"/>
        </w:rPr>
      </w:pPr>
      <w:r w:rsidRPr="008238AF">
        <w:rPr>
          <w:rFonts w:hint="eastAsia"/>
          <w:color w:val="000000" w:themeColor="text1"/>
        </w:rPr>
        <w:t xml:space="preserve">关系模式R &lt;U，F &gt;来说有以下的推理规则： </w:t>
      </w:r>
    </w:p>
    <w:p w14:paraId="75C3EF75" w14:textId="77777777" w:rsidR="009B5317" w:rsidRPr="008238AF" w:rsidRDefault="009B5317" w:rsidP="009B5317">
      <w:pPr>
        <w:ind w:firstLine="420"/>
        <w:rPr>
          <w:color w:val="000000" w:themeColor="text1"/>
        </w:rPr>
      </w:pPr>
      <w:r w:rsidRPr="008238AF">
        <w:rPr>
          <w:rFonts w:hint="eastAsia"/>
          <w:bCs/>
          <w:color w:val="000000" w:themeColor="text1"/>
        </w:rPr>
        <w:t>自反律（</w:t>
      </w:r>
      <w:r w:rsidRPr="008238AF">
        <w:rPr>
          <w:bCs/>
          <w:color w:val="000000" w:themeColor="text1"/>
        </w:rPr>
        <w:t>Reflexivity</w:t>
      </w:r>
      <w:r w:rsidRPr="008238AF">
        <w:rPr>
          <w:rFonts w:hint="eastAsia"/>
          <w:bCs/>
          <w:color w:val="000000" w:themeColor="text1"/>
        </w:rPr>
        <w:t>）</w:t>
      </w:r>
      <w:r w:rsidRPr="008238AF">
        <w:rPr>
          <w:rFonts w:hint="eastAsia"/>
          <w:color w:val="000000" w:themeColor="text1"/>
        </w:rPr>
        <w:t>：若</w:t>
      </w:r>
      <w:r w:rsidRPr="008238AF">
        <w:rPr>
          <w:color w:val="000000" w:themeColor="text1"/>
        </w:rPr>
        <w:t>Y</w:t>
      </w:r>
      <w:r w:rsidRPr="008238AF">
        <w:rPr>
          <w:rFonts w:ascii="Cambria Math" w:hAnsi="Cambria Math" w:cs="Cambria Math"/>
          <w:color w:val="000000" w:themeColor="text1"/>
        </w:rPr>
        <w:t>⊆</w:t>
      </w:r>
      <w:r w:rsidRPr="008238AF">
        <w:rPr>
          <w:color w:val="000000" w:themeColor="text1"/>
        </w:rPr>
        <w:t>X</w:t>
      </w:r>
      <w:r w:rsidRPr="008238AF">
        <w:rPr>
          <w:rFonts w:ascii="Cambria Math" w:hAnsi="Cambria Math" w:cs="Cambria Math"/>
          <w:color w:val="000000" w:themeColor="text1"/>
        </w:rPr>
        <w:t>⊆</w:t>
      </w:r>
      <w:r w:rsidRPr="008238AF">
        <w:rPr>
          <w:color w:val="000000" w:themeColor="text1"/>
        </w:rPr>
        <w:t>U</w:t>
      </w:r>
      <w:r w:rsidRPr="008238AF">
        <w:rPr>
          <w:rFonts w:hint="eastAsia"/>
          <w:color w:val="000000" w:themeColor="text1"/>
        </w:rPr>
        <w:t>，则</w:t>
      </w:r>
      <w:r w:rsidRPr="008238AF">
        <w:rPr>
          <w:color w:val="000000" w:themeColor="text1"/>
        </w:rPr>
        <w:t xml:space="preserve">X </w:t>
      </w:r>
      <w:r w:rsidRPr="008238AF">
        <w:rPr>
          <w:rFonts w:hint="eastAsia"/>
          <w:color w:val="000000" w:themeColor="text1"/>
        </w:rPr>
        <w:t>→</w:t>
      </w:r>
      <w:r w:rsidRPr="008238AF">
        <w:rPr>
          <w:color w:val="000000" w:themeColor="text1"/>
        </w:rPr>
        <w:t>Y</w:t>
      </w:r>
      <w:r w:rsidRPr="008238AF">
        <w:rPr>
          <w:rFonts w:hint="eastAsia"/>
          <w:color w:val="000000" w:themeColor="text1"/>
        </w:rPr>
        <w:t>成立。</w:t>
      </w:r>
      <w:r w:rsidRPr="008238AF">
        <w:rPr>
          <w:color w:val="000000" w:themeColor="text1"/>
        </w:rPr>
        <w:t xml:space="preserve"> </w:t>
      </w:r>
    </w:p>
    <w:p w14:paraId="78C66332" w14:textId="77777777" w:rsidR="009B5317" w:rsidRPr="008238AF" w:rsidRDefault="009B5317" w:rsidP="009B5317">
      <w:pPr>
        <w:ind w:firstLine="420"/>
        <w:rPr>
          <w:color w:val="000000" w:themeColor="text1"/>
        </w:rPr>
      </w:pPr>
      <w:r w:rsidRPr="008238AF">
        <w:rPr>
          <w:rFonts w:hint="eastAsia"/>
          <w:bCs/>
          <w:color w:val="000000" w:themeColor="text1"/>
        </w:rPr>
        <w:t>增广律（</w:t>
      </w:r>
      <w:r w:rsidRPr="008238AF">
        <w:rPr>
          <w:bCs/>
          <w:color w:val="000000" w:themeColor="text1"/>
        </w:rPr>
        <w:t>Augmentation</w:t>
      </w:r>
      <w:r w:rsidRPr="008238AF">
        <w:rPr>
          <w:rFonts w:hint="eastAsia"/>
          <w:bCs/>
          <w:color w:val="000000" w:themeColor="text1"/>
        </w:rPr>
        <w:t>）</w:t>
      </w:r>
      <w:r w:rsidRPr="008238AF">
        <w:rPr>
          <w:rFonts w:hint="eastAsia"/>
          <w:color w:val="000000" w:themeColor="text1"/>
        </w:rPr>
        <w:t>：若</w:t>
      </w:r>
      <w:r w:rsidRPr="008238AF">
        <w:rPr>
          <w:color w:val="000000" w:themeColor="text1"/>
        </w:rPr>
        <w:t>Z</w:t>
      </w:r>
      <w:r w:rsidRPr="008238AF">
        <w:rPr>
          <w:rFonts w:ascii="Cambria Math" w:hAnsi="Cambria Math" w:cs="Cambria Math"/>
          <w:color w:val="000000" w:themeColor="text1"/>
        </w:rPr>
        <w:t>⊆</w:t>
      </w:r>
      <w:r w:rsidRPr="008238AF">
        <w:rPr>
          <w:color w:val="000000" w:themeColor="text1"/>
        </w:rPr>
        <w:t>U</w:t>
      </w:r>
      <w:r w:rsidRPr="008238AF">
        <w:rPr>
          <w:rFonts w:hint="eastAsia"/>
          <w:color w:val="000000" w:themeColor="text1"/>
        </w:rPr>
        <w:t>且</w:t>
      </w:r>
      <w:r w:rsidRPr="008238AF">
        <w:rPr>
          <w:color w:val="000000" w:themeColor="text1"/>
        </w:rPr>
        <w:t>X</w:t>
      </w:r>
      <w:r w:rsidRPr="008238AF">
        <w:rPr>
          <w:rFonts w:hint="eastAsia"/>
          <w:color w:val="000000" w:themeColor="text1"/>
        </w:rPr>
        <w:t>→</w:t>
      </w:r>
      <w:r w:rsidRPr="008238AF">
        <w:rPr>
          <w:color w:val="000000" w:themeColor="text1"/>
        </w:rPr>
        <w:t>Y</w:t>
      </w:r>
      <w:r w:rsidRPr="008238AF">
        <w:rPr>
          <w:rFonts w:hint="eastAsia"/>
          <w:color w:val="000000" w:themeColor="text1"/>
        </w:rPr>
        <w:t>，则</w:t>
      </w:r>
      <w:r w:rsidRPr="008238AF">
        <w:rPr>
          <w:color w:val="000000" w:themeColor="text1"/>
        </w:rPr>
        <w:t>XZ</w:t>
      </w:r>
      <w:r w:rsidRPr="008238AF">
        <w:rPr>
          <w:rFonts w:hint="eastAsia"/>
          <w:color w:val="000000" w:themeColor="text1"/>
        </w:rPr>
        <w:t>→</w:t>
      </w:r>
      <w:r w:rsidRPr="008238AF">
        <w:rPr>
          <w:color w:val="000000" w:themeColor="text1"/>
        </w:rPr>
        <w:t>YZ</w:t>
      </w:r>
      <w:r w:rsidRPr="008238AF">
        <w:rPr>
          <w:rFonts w:hint="eastAsia"/>
          <w:color w:val="000000" w:themeColor="text1"/>
        </w:rPr>
        <w:t>成立。</w:t>
      </w:r>
      <w:r w:rsidRPr="008238AF">
        <w:rPr>
          <w:color w:val="000000" w:themeColor="text1"/>
        </w:rPr>
        <w:t xml:space="preserve"> </w:t>
      </w:r>
    </w:p>
    <w:p w14:paraId="6DD87391" w14:textId="77777777" w:rsidR="009B5317" w:rsidRPr="008238AF" w:rsidRDefault="009B5317" w:rsidP="009B5317">
      <w:pPr>
        <w:ind w:firstLine="420"/>
        <w:rPr>
          <w:color w:val="000000" w:themeColor="text1"/>
        </w:rPr>
      </w:pPr>
      <w:r w:rsidRPr="008238AF">
        <w:rPr>
          <w:rFonts w:hint="eastAsia"/>
          <w:bCs/>
          <w:color w:val="000000" w:themeColor="text1"/>
        </w:rPr>
        <w:t>传递律（Transitivity）</w:t>
      </w:r>
      <w:r w:rsidRPr="008238AF">
        <w:rPr>
          <w:rFonts w:hint="eastAsia"/>
          <w:color w:val="000000" w:themeColor="text1"/>
        </w:rPr>
        <w:t>：若X→Y且Y→Z，则X→Z成立。</w:t>
      </w:r>
    </w:p>
    <w:p w14:paraId="23D66C00" w14:textId="77777777" w:rsidR="009B5317" w:rsidRPr="008238AF" w:rsidRDefault="009B5317" w:rsidP="009B5317">
      <w:pPr>
        <w:ind w:firstLine="420"/>
        <w:rPr>
          <w:color w:val="000000" w:themeColor="text1"/>
        </w:rPr>
      </w:pPr>
      <w:r w:rsidRPr="008238AF">
        <w:rPr>
          <w:rFonts w:hint="eastAsia"/>
          <w:color w:val="000000" w:themeColor="text1"/>
        </w:rPr>
        <w:t xml:space="preserve">根据A1，A2，A3这三条推理规则可以得到下面三条推理规则： </w:t>
      </w:r>
    </w:p>
    <w:p w14:paraId="73FA0C3F" w14:textId="77777777" w:rsidR="009B5317" w:rsidRPr="008238AF" w:rsidRDefault="009B5317" w:rsidP="009B5317">
      <w:pPr>
        <w:ind w:firstLine="420"/>
        <w:rPr>
          <w:color w:val="000000" w:themeColor="text1"/>
        </w:rPr>
      </w:pPr>
      <w:r w:rsidRPr="008238AF">
        <w:rPr>
          <w:rFonts w:hint="eastAsia"/>
          <w:bCs/>
          <w:color w:val="000000" w:themeColor="text1"/>
        </w:rPr>
        <w:t>合并规则</w:t>
      </w:r>
      <w:r w:rsidRPr="008238AF">
        <w:rPr>
          <w:rFonts w:hint="eastAsia"/>
          <w:color w:val="000000" w:themeColor="text1"/>
        </w:rPr>
        <w:t xml:space="preserve">：由X→Y，X→Z，有X→YZ。 （A2， A3） </w:t>
      </w:r>
    </w:p>
    <w:p w14:paraId="5AB4BB54" w14:textId="77777777" w:rsidR="009B5317" w:rsidRPr="008238AF" w:rsidRDefault="009B5317" w:rsidP="009B5317">
      <w:pPr>
        <w:ind w:firstLine="420"/>
        <w:rPr>
          <w:color w:val="000000" w:themeColor="text1"/>
        </w:rPr>
      </w:pPr>
      <w:r w:rsidRPr="008238AF">
        <w:rPr>
          <w:rFonts w:hint="eastAsia"/>
          <w:bCs/>
          <w:color w:val="000000" w:themeColor="text1"/>
        </w:rPr>
        <w:t>伪传递规则</w:t>
      </w:r>
      <w:r w:rsidRPr="008238AF">
        <w:rPr>
          <w:rFonts w:hint="eastAsia"/>
          <w:color w:val="000000" w:themeColor="text1"/>
        </w:rPr>
        <w:t xml:space="preserve">：由X→Y，WY→Z，有XW→Z。 （A2， A3） </w:t>
      </w:r>
    </w:p>
    <w:p w14:paraId="62837BD3" w14:textId="77777777" w:rsidR="009B5317" w:rsidRPr="008238AF" w:rsidRDefault="009B5317" w:rsidP="009B5317">
      <w:pPr>
        <w:ind w:firstLine="420"/>
        <w:rPr>
          <w:color w:val="000000" w:themeColor="text1"/>
        </w:rPr>
      </w:pPr>
      <w:r w:rsidRPr="008238AF">
        <w:rPr>
          <w:rFonts w:hint="eastAsia"/>
          <w:bCs/>
          <w:color w:val="000000" w:themeColor="text1"/>
        </w:rPr>
        <w:t>分解规则</w:t>
      </w:r>
      <w:r w:rsidRPr="008238AF">
        <w:rPr>
          <w:rFonts w:hint="eastAsia"/>
          <w:color w:val="000000" w:themeColor="text1"/>
        </w:rPr>
        <w:t>：由</w:t>
      </w:r>
      <w:r w:rsidRPr="008238AF">
        <w:rPr>
          <w:color w:val="000000" w:themeColor="text1"/>
        </w:rPr>
        <w:t>X</w:t>
      </w:r>
      <w:r w:rsidRPr="008238AF">
        <w:rPr>
          <w:rFonts w:hint="eastAsia"/>
          <w:color w:val="000000" w:themeColor="text1"/>
        </w:rPr>
        <w:t>→</w:t>
      </w:r>
      <w:r w:rsidRPr="008238AF">
        <w:rPr>
          <w:color w:val="000000" w:themeColor="text1"/>
        </w:rPr>
        <w:t>Y</w:t>
      </w:r>
      <w:r w:rsidRPr="008238AF">
        <w:rPr>
          <w:rFonts w:hint="eastAsia"/>
          <w:color w:val="000000" w:themeColor="text1"/>
        </w:rPr>
        <w:t>及</w:t>
      </w:r>
      <w:r w:rsidRPr="008238AF">
        <w:rPr>
          <w:color w:val="000000" w:themeColor="text1"/>
        </w:rPr>
        <w:t xml:space="preserve"> Z </w:t>
      </w:r>
      <w:r w:rsidRPr="008238AF">
        <w:rPr>
          <w:rFonts w:ascii="Cambria Math" w:hAnsi="Cambria Math" w:cs="Cambria Math"/>
          <w:color w:val="000000" w:themeColor="text1"/>
        </w:rPr>
        <w:t>⊆</w:t>
      </w:r>
      <w:r w:rsidRPr="008238AF">
        <w:rPr>
          <w:color w:val="000000" w:themeColor="text1"/>
        </w:rPr>
        <w:t xml:space="preserve"> Y</w:t>
      </w:r>
      <w:r w:rsidRPr="008238AF">
        <w:rPr>
          <w:rFonts w:hint="eastAsia"/>
          <w:color w:val="000000" w:themeColor="text1"/>
        </w:rPr>
        <w:t>，有</w:t>
      </w:r>
      <w:r w:rsidRPr="008238AF">
        <w:rPr>
          <w:color w:val="000000" w:themeColor="text1"/>
        </w:rPr>
        <w:t>X</w:t>
      </w:r>
      <w:r w:rsidRPr="008238AF">
        <w:rPr>
          <w:rFonts w:hint="eastAsia"/>
          <w:color w:val="000000" w:themeColor="text1"/>
        </w:rPr>
        <w:t>→</w:t>
      </w:r>
      <w:r w:rsidRPr="008238AF">
        <w:rPr>
          <w:color w:val="000000" w:themeColor="text1"/>
        </w:rPr>
        <w:t>Z</w:t>
      </w:r>
      <w:r w:rsidRPr="008238AF">
        <w:rPr>
          <w:rFonts w:hint="eastAsia"/>
          <w:color w:val="000000" w:themeColor="text1"/>
        </w:rPr>
        <w:t>。</w:t>
      </w:r>
      <w:r w:rsidRPr="008238AF">
        <w:rPr>
          <w:color w:val="000000" w:themeColor="text1"/>
        </w:rPr>
        <w:t xml:space="preserve"> </w:t>
      </w:r>
      <w:r w:rsidRPr="008238AF">
        <w:rPr>
          <w:rFonts w:hint="eastAsia"/>
          <w:color w:val="000000" w:themeColor="text1"/>
        </w:rPr>
        <w:t>（</w:t>
      </w:r>
      <w:r w:rsidRPr="008238AF">
        <w:rPr>
          <w:color w:val="000000" w:themeColor="text1"/>
        </w:rPr>
        <w:t>A1</w:t>
      </w:r>
      <w:r w:rsidRPr="008238AF">
        <w:rPr>
          <w:rFonts w:hint="eastAsia"/>
          <w:color w:val="000000" w:themeColor="text1"/>
        </w:rPr>
        <w:t>，</w:t>
      </w:r>
      <w:r w:rsidRPr="008238AF">
        <w:rPr>
          <w:color w:val="000000" w:themeColor="text1"/>
        </w:rPr>
        <w:t xml:space="preserve"> A3</w:t>
      </w:r>
      <w:r w:rsidRPr="008238AF">
        <w:rPr>
          <w:rFonts w:hint="eastAsia"/>
          <w:color w:val="000000" w:themeColor="text1"/>
        </w:rPr>
        <w:t>）</w:t>
      </w:r>
    </w:p>
    <w:p w14:paraId="69324696" w14:textId="77777777" w:rsidR="009B5317" w:rsidRPr="008238AF" w:rsidRDefault="00C8704D" w:rsidP="009B5317">
      <w:pPr>
        <w:pStyle w:val="4"/>
        <w:rPr>
          <w:color w:val="000000" w:themeColor="text1"/>
        </w:rPr>
      </w:pPr>
      <w:r>
        <w:rPr>
          <w:color w:val="000000" w:themeColor="text1"/>
        </w:rPr>
        <w:t>2.4</w:t>
      </w:r>
      <w:r w:rsidR="009B5317" w:rsidRPr="008238AF">
        <w:rPr>
          <w:color w:val="000000" w:themeColor="text1"/>
        </w:rPr>
        <w:t xml:space="preserve">.4 </w:t>
      </w:r>
      <w:r w:rsidR="009B5317" w:rsidRPr="008238AF">
        <w:rPr>
          <w:rFonts w:hint="eastAsia"/>
          <w:color w:val="000000" w:themeColor="text1"/>
        </w:rPr>
        <w:t>范式</w:t>
      </w:r>
    </w:p>
    <w:p w14:paraId="48CAC8C6" w14:textId="77777777" w:rsidR="009B5317" w:rsidRPr="008238AF" w:rsidRDefault="009B5317" w:rsidP="009B5317">
      <w:pPr>
        <w:ind w:firstLine="420"/>
        <w:rPr>
          <w:color w:val="000000" w:themeColor="text1"/>
        </w:rPr>
      </w:pPr>
      <w:r w:rsidRPr="008238AF">
        <w:rPr>
          <w:rFonts w:hint="eastAsia"/>
          <w:color w:val="000000" w:themeColor="text1"/>
        </w:rPr>
        <w:t>范式的关系</w:t>
      </w:r>
    </w:p>
    <w:p w14:paraId="26853D6E" w14:textId="77777777" w:rsidR="009B5317" w:rsidRPr="008238AF" w:rsidRDefault="009B5317" w:rsidP="009B5317">
      <w:pPr>
        <w:ind w:firstLine="420"/>
        <w:jc w:val="center"/>
        <w:rPr>
          <w:color w:val="000000" w:themeColor="text1"/>
        </w:rPr>
      </w:pPr>
      <w:r w:rsidRPr="008238AF">
        <w:rPr>
          <w:noProof/>
          <w:color w:val="000000" w:themeColor="text1"/>
        </w:rPr>
        <w:drawing>
          <wp:inline distT="0" distB="0" distL="0" distR="0" wp14:anchorId="782F5632" wp14:editId="4B0AC2A9">
            <wp:extent cx="3548103" cy="234347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66905" cy="2355892"/>
                    </a:xfrm>
                    <a:prstGeom prst="rect">
                      <a:avLst/>
                    </a:prstGeom>
                  </pic:spPr>
                </pic:pic>
              </a:graphicData>
            </a:graphic>
          </wp:inline>
        </w:drawing>
      </w:r>
    </w:p>
    <w:p w14:paraId="60927535" w14:textId="77777777" w:rsidR="009B5317" w:rsidRPr="008238AF" w:rsidRDefault="009B5317" w:rsidP="009B5317">
      <w:pPr>
        <w:ind w:firstLine="420"/>
        <w:rPr>
          <w:color w:val="000000" w:themeColor="text1"/>
        </w:rPr>
      </w:pPr>
      <w:r w:rsidRPr="008238AF">
        <w:rPr>
          <w:rFonts w:hint="eastAsia"/>
          <w:bCs/>
          <w:color w:val="000000" w:themeColor="text1"/>
        </w:rPr>
        <w:t>第一范式（1NF）：</w:t>
      </w:r>
      <w:r w:rsidRPr="008238AF">
        <w:rPr>
          <w:rFonts w:hint="eastAsia"/>
          <w:color w:val="000000" w:themeColor="text1"/>
        </w:rPr>
        <w:t>在关系模式R中，当且仅当所有域只包含原子值，即每个属性都是不可再分的数据项，则称关系模式R是第一范式。</w:t>
      </w:r>
    </w:p>
    <w:p w14:paraId="6DA760B2" w14:textId="77777777" w:rsidR="009B5317" w:rsidRPr="008238AF" w:rsidRDefault="009B5317" w:rsidP="009B5317">
      <w:pPr>
        <w:ind w:firstLine="420"/>
        <w:rPr>
          <w:color w:val="000000" w:themeColor="text1"/>
        </w:rPr>
      </w:pPr>
      <w:r w:rsidRPr="008238AF">
        <w:rPr>
          <w:rFonts w:hint="eastAsia"/>
          <w:bCs/>
          <w:color w:val="000000" w:themeColor="text1"/>
        </w:rPr>
        <w:t>第二范式（2NF）--消除非主属性对码的部分函数依赖：</w:t>
      </w:r>
      <w:r w:rsidRPr="008238AF">
        <w:rPr>
          <w:rFonts w:hint="eastAsia"/>
          <w:color w:val="000000" w:themeColor="text1"/>
        </w:rPr>
        <w:t>当且仅当关系模式R是第一范式（1NF），且每一个非主属性完全依赖候选键（没有不完全依赖）时，则称关系模式R是第二范式。</w:t>
      </w:r>
    </w:p>
    <w:p w14:paraId="493582D3" w14:textId="77777777" w:rsidR="009B5317" w:rsidRPr="008238AF" w:rsidRDefault="009B5317" w:rsidP="009B5317">
      <w:pPr>
        <w:ind w:firstLine="420"/>
        <w:rPr>
          <w:color w:val="000000" w:themeColor="text1"/>
        </w:rPr>
      </w:pPr>
      <w:r w:rsidRPr="008238AF">
        <w:rPr>
          <w:rFonts w:hint="eastAsia"/>
          <w:bCs/>
          <w:color w:val="000000" w:themeColor="text1"/>
        </w:rPr>
        <w:t>第三范式（3NF）--消除非主属性对码的传递函数依赖：</w:t>
      </w:r>
      <w:r w:rsidRPr="008238AF">
        <w:rPr>
          <w:rFonts w:hint="eastAsia"/>
          <w:color w:val="000000" w:themeColor="text1"/>
        </w:rPr>
        <w:t>当且仅当关系模式R是第二范式（2NF），且R中没有非主属性传递依赖于候选键时，则称关系模式R是第三范式。</w:t>
      </w:r>
    </w:p>
    <w:p w14:paraId="24E8C3BA" w14:textId="77777777" w:rsidR="009B5317" w:rsidRPr="008238AF" w:rsidRDefault="009B5317" w:rsidP="009B5317">
      <w:pPr>
        <w:ind w:firstLine="420"/>
        <w:rPr>
          <w:color w:val="000000" w:themeColor="text1"/>
        </w:rPr>
      </w:pPr>
      <w:r w:rsidRPr="008238AF">
        <w:rPr>
          <w:rFonts w:hint="eastAsia"/>
          <w:bCs/>
          <w:color w:val="000000" w:themeColor="text1"/>
        </w:rPr>
        <w:t>BC范式（BCNF）--根据定义判断：</w:t>
      </w:r>
      <w:r w:rsidRPr="008238AF">
        <w:rPr>
          <w:rFonts w:hint="eastAsia"/>
          <w:color w:val="000000" w:themeColor="text1"/>
        </w:rPr>
        <w:t>设R是一个关系模式，F是它的依赖集，R属于BCNF当且仅当其F中每个依赖的决定因素必定包含R的某个候选码。</w:t>
      </w:r>
    </w:p>
    <w:p w14:paraId="10A97FB4" w14:textId="77777777" w:rsidR="009B5317" w:rsidRPr="008238AF" w:rsidRDefault="009B5317" w:rsidP="009B5317">
      <w:pPr>
        <w:ind w:firstLine="420"/>
        <w:rPr>
          <w:color w:val="000000" w:themeColor="text1"/>
        </w:rPr>
      </w:pPr>
      <w:r w:rsidRPr="008238AF">
        <w:rPr>
          <w:rFonts w:hint="eastAsia"/>
          <w:color w:val="000000" w:themeColor="text1"/>
        </w:rPr>
        <w:t>（可以理解为在3</w:t>
      </w:r>
      <w:r w:rsidRPr="008238AF">
        <w:rPr>
          <w:color w:val="000000" w:themeColor="text1"/>
        </w:rPr>
        <w:t>NF</w:t>
      </w:r>
      <w:r w:rsidRPr="008238AF">
        <w:rPr>
          <w:rFonts w:hint="eastAsia"/>
          <w:color w:val="000000" w:themeColor="text1"/>
        </w:rPr>
        <w:t>基础上，消除主属性之间的传递函数依赖和部分函数依赖）</w:t>
      </w:r>
    </w:p>
    <w:p w14:paraId="5194DAA8"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w:t>
      </w:r>
      <w:r w:rsidR="00C8704D">
        <w:rPr>
          <w:color w:val="000000" w:themeColor="text1"/>
        </w:rPr>
        <w:t>4</w:t>
      </w:r>
      <w:r w:rsidRPr="008238AF">
        <w:rPr>
          <w:color w:val="000000" w:themeColor="text1"/>
        </w:rPr>
        <w:t xml:space="preserve">.5 </w:t>
      </w:r>
      <w:r w:rsidRPr="008238AF">
        <w:rPr>
          <w:rFonts w:hint="eastAsia"/>
          <w:color w:val="000000" w:themeColor="text1"/>
        </w:rPr>
        <w:t>规范化过程</w:t>
      </w:r>
      <w:r w:rsidRPr="008238AF">
        <w:rPr>
          <w:rFonts w:hint="eastAsia"/>
          <w:color w:val="000000" w:themeColor="text1"/>
        </w:rPr>
        <w:t>-</w:t>
      </w:r>
      <w:bookmarkStart w:id="107" w:name="OLE_LINK3"/>
      <w:bookmarkStart w:id="108" w:name="OLE_LINK4"/>
      <w:r w:rsidRPr="008238AF">
        <w:rPr>
          <w:rFonts w:hint="eastAsia"/>
          <w:color w:val="000000" w:themeColor="text1"/>
        </w:rPr>
        <w:t>模式分解</w:t>
      </w:r>
      <w:bookmarkEnd w:id="107"/>
      <w:bookmarkEnd w:id="108"/>
      <w:r w:rsidRPr="008238AF">
        <w:rPr>
          <w:rFonts w:hint="eastAsia"/>
          <w:color w:val="000000" w:themeColor="text1"/>
        </w:rPr>
        <w:t>/</w:t>
      </w:r>
      <w:r w:rsidRPr="008238AF">
        <w:rPr>
          <w:rFonts w:hint="eastAsia"/>
          <w:color w:val="000000" w:themeColor="text1"/>
        </w:rPr>
        <w:t>拆表标准</w:t>
      </w:r>
    </w:p>
    <w:p w14:paraId="569536B2" w14:textId="77777777" w:rsidR="009B5317" w:rsidRPr="008238AF" w:rsidRDefault="009B5317" w:rsidP="009B5317">
      <w:pPr>
        <w:ind w:firstLine="420"/>
        <w:rPr>
          <w:bCs/>
          <w:color w:val="000000" w:themeColor="text1"/>
        </w:rPr>
      </w:pPr>
      <w:r w:rsidRPr="008238AF">
        <w:rPr>
          <w:rFonts w:hint="eastAsia"/>
          <w:bCs/>
          <w:color w:val="000000" w:themeColor="text1"/>
        </w:rPr>
        <w:t>无损分解：</w:t>
      </w:r>
      <w:r w:rsidRPr="008238AF">
        <w:rPr>
          <w:rFonts w:hint="eastAsia"/>
          <w:color w:val="000000" w:themeColor="text1"/>
        </w:rPr>
        <w:t>指将一个关系模式分解成若干个关系模式后，通过自然联接和投影等运算仍能还原到原来的关系模式</w:t>
      </w:r>
    </w:p>
    <w:p w14:paraId="3560386F" w14:textId="77777777" w:rsidR="009B5317" w:rsidRPr="008238AF" w:rsidRDefault="009B5317" w:rsidP="009B5317">
      <w:pPr>
        <w:ind w:firstLine="420"/>
        <w:rPr>
          <w:color w:val="000000" w:themeColor="text1"/>
        </w:rPr>
      </w:pPr>
      <w:r w:rsidRPr="008238AF">
        <w:rPr>
          <w:color w:val="000000" w:themeColor="text1"/>
        </w:rPr>
        <w:t>【</w:t>
      </w:r>
      <w:r w:rsidRPr="008238AF">
        <w:rPr>
          <w:rFonts w:hint="eastAsia"/>
          <w:color w:val="000000" w:themeColor="text1"/>
        </w:rPr>
        <w:t>公式法</w:t>
      </w:r>
      <w:r w:rsidRPr="008238AF">
        <w:rPr>
          <w:color w:val="000000" w:themeColor="text1"/>
        </w:rPr>
        <w:t>】</w:t>
      </w:r>
    </w:p>
    <w:p w14:paraId="4761D822" w14:textId="77777777" w:rsidR="009B5317" w:rsidRPr="008238AF" w:rsidRDefault="009B5317" w:rsidP="009B5317">
      <w:pPr>
        <w:ind w:firstLine="420"/>
        <w:rPr>
          <w:color w:val="000000" w:themeColor="text1"/>
        </w:rPr>
      </w:pPr>
      <w:r w:rsidRPr="008238AF">
        <w:rPr>
          <w:rFonts w:hint="eastAsia"/>
          <w:color w:val="000000" w:themeColor="text1"/>
        </w:rPr>
        <w:t>定理：如果R的分解为ρ＝{ R1，R2 }，F为R所满足的函数依赖集合，分解ρ具有无损联接性的充分必要条件是：</w:t>
      </w:r>
    </w:p>
    <w:p w14:paraId="0FAD7A14" w14:textId="77777777" w:rsidR="009B5317" w:rsidRPr="008238AF" w:rsidRDefault="009B5317" w:rsidP="009B5317">
      <w:pPr>
        <w:ind w:firstLine="420"/>
        <w:rPr>
          <w:color w:val="000000" w:themeColor="text1"/>
        </w:rPr>
      </w:pPr>
      <w:r w:rsidRPr="008238AF">
        <w:rPr>
          <w:rFonts w:hint="eastAsia"/>
          <w:color w:val="000000" w:themeColor="text1"/>
        </w:rPr>
        <w:t xml:space="preserve">           R1∩R2→（ R1－R2 ）</w:t>
      </w:r>
    </w:p>
    <w:p w14:paraId="0D31100F" w14:textId="77777777" w:rsidR="009B5317" w:rsidRPr="008238AF" w:rsidRDefault="009B5317" w:rsidP="009B5317">
      <w:pPr>
        <w:ind w:firstLine="420"/>
        <w:rPr>
          <w:color w:val="000000" w:themeColor="text1"/>
        </w:rPr>
      </w:pPr>
      <w:r w:rsidRPr="008238AF">
        <w:rPr>
          <w:rFonts w:hint="eastAsia"/>
          <w:color w:val="000000" w:themeColor="text1"/>
        </w:rPr>
        <w:t>或        R1∩R2→（ R2－R1 ）</w:t>
      </w:r>
    </w:p>
    <w:p w14:paraId="2E41CB2B" w14:textId="77777777" w:rsidR="009B5317" w:rsidRPr="008238AF" w:rsidRDefault="009B5317" w:rsidP="009B5317">
      <w:pPr>
        <w:ind w:firstLine="420"/>
        <w:rPr>
          <w:color w:val="000000" w:themeColor="text1"/>
        </w:rPr>
      </w:pPr>
      <w:r w:rsidRPr="008238AF">
        <w:rPr>
          <w:rFonts w:hint="eastAsia"/>
          <w:color w:val="000000" w:themeColor="text1"/>
        </w:rPr>
        <w:t>其中， R1∩R2表示模式的交，为R1与R2中公共属性组成， R1－R2或R2－R1表示模式的差集， R1－R2表示R1中去除R1和R2的公共属性所组成。当模式R分解成两个关系模式R1和R2时，如果R1与R2的公共属性能函数决定R1中或R2中的其它属性，这样的分解就具有无损联接性。</w:t>
      </w:r>
    </w:p>
    <w:p w14:paraId="2D1C018C" w14:textId="77777777" w:rsidR="009B5317" w:rsidRDefault="009B5317" w:rsidP="009B5317">
      <w:pPr>
        <w:ind w:firstLine="420"/>
        <w:rPr>
          <w:color w:val="000000" w:themeColor="text1"/>
        </w:rPr>
      </w:pPr>
      <w:r w:rsidRPr="008238AF">
        <w:rPr>
          <w:color w:val="000000" w:themeColor="text1"/>
        </w:rPr>
        <w:t>【</w:t>
      </w:r>
      <w:r w:rsidRPr="008238AF">
        <w:rPr>
          <w:rFonts w:hint="eastAsia"/>
          <w:color w:val="000000" w:themeColor="text1"/>
        </w:rPr>
        <w:t>表格法</w:t>
      </w:r>
      <w:r w:rsidRPr="008238AF">
        <w:rPr>
          <w:color w:val="000000" w:themeColor="text1"/>
        </w:rPr>
        <w:t>】</w:t>
      </w:r>
    </w:p>
    <w:p w14:paraId="267411EE" w14:textId="77777777" w:rsidR="00E133CE" w:rsidRPr="00E133CE" w:rsidRDefault="00E133CE" w:rsidP="00E133CE">
      <w:pPr>
        <w:ind w:firstLineChars="0" w:firstLine="420"/>
        <w:rPr>
          <w:color w:val="000000" w:themeColor="text1"/>
        </w:rPr>
      </w:pPr>
      <w:r w:rsidRPr="00E133CE">
        <w:rPr>
          <w:color w:val="000000" w:themeColor="text1"/>
        </w:rPr>
        <w:t>（1</w:t>
      </w:r>
      <w:r>
        <w:rPr>
          <w:color w:val="000000" w:themeColor="text1"/>
        </w:rPr>
        <w:t>）</w:t>
      </w:r>
      <w:r w:rsidRPr="00E133CE">
        <w:rPr>
          <w:color w:val="000000" w:themeColor="text1"/>
        </w:rPr>
        <w:t>构造初始表</w:t>
      </w:r>
    </w:p>
    <w:p w14:paraId="4DE0A888" w14:textId="77777777" w:rsidR="00E133CE" w:rsidRDefault="00E133CE" w:rsidP="00E133CE">
      <w:pPr>
        <w:ind w:firstLineChars="0" w:firstLine="420"/>
      </w:pPr>
      <w:r w:rsidRPr="00E133CE">
        <w:rPr>
          <w:rFonts w:hint="eastAsia"/>
        </w:rPr>
        <w:t>（</w:t>
      </w:r>
      <w:r w:rsidRPr="00E133CE">
        <w:t>2）判定表构造</w:t>
      </w:r>
    </w:p>
    <w:p w14:paraId="3EAE57C7" w14:textId="77777777" w:rsidR="00E133CE" w:rsidRPr="00E133CE" w:rsidRDefault="00E133CE" w:rsidP="00E133CE">
      <w:pPr>
        <w:ind w:firstLineChars="0" w:firstLine="420"/>
      </w:pPr>
      <w:r w:rsidRPr="00E133CE">
        <w:rPr>
          <w:rFonts w:hint="eastAsia"/>
        </w:rPr>
        <w:t>（</w:t>
      </w:r>
      <w:r w:rsidRPr="00E133CE">
        <w:t>3）观察判定表</w:t>
      </w:r>
    </w:p>
    <w:p w14:paraId="416A3620" w14:textId="0DED633D" w:rsidR="009B5317" w:rsidRPr="008238AF" w:rsidRDefault="009B5317" w:rsidP="009B5317">
      <w:pPr>
        <w:pStyle w:val="4"/>
        <w:rPr>
          <w:color w:val="000000" w:themeColor="text1"/>
        </w:rPr>
      </w:pPr>
      <w:r w:rsidRPr="008238AF">
        <w:rPr>
          <w:rFonts w:hint="eastAsia"/>
          <w:color w:val="000000" w:themeColor="text1"/>
        </w:rPr>
        <w:t>2.</w:t>
      </w:r>
      <w:r w:rsidR="00D1525D">
        <w:rPr>
          <w:color w:val="000000" w:themeColor="text1"/>
        </w:rPr>
        <w:t>4</w:t>
      </w:r>
      <w:r w:rsidRPr="008238AF">
        <w:rPr>
          <w:rFonts w:hint="eastAsia"/>
          <w:color w:val="000000" w:themeColor="text1"/>
        </w:rPr>
        <w:t>.</w:t>
      </w:r>
      <w:r w:rsidRPr="008238AF">
        <w:rPr>
          <w:color w:val="000000" w:themeColor="text1"/>
        </w:rPr>
        <w:t xml:space="preserve">6 </w:t>
      </w:r>
      <w:r w:rsidRPr="008238AF">
        <w:rPr>
          <w:rFonts w:hint="eastAsia"/>
          <w:color w:val="000000" w:themeColor="text1"/>
        </w:rPr>
        <w:t>反规范化技术</w:t>
      </w:r>
    </w:p>
    <w:p w14:paraId="22AB3262" w14:textId="77777777" w:rsidR="009B5317" w:rsidRPr="008238AF" w:rsidRDefault="009B5317" w:rsidP="009B5317">
      <w:pPr>
        <w:ind w:firstLine="420"/>
        <w:rPr>
          <w:color w:val="000000" w:themeColor="text1"/>
        </w:rPr>
      </w:pPr>
      <w:r w:rsidRPr="008238AF">
        <w:rPr>
          <w:rFonts w:hint="eastAsia"/>
          <w:color w:val="000000" w:themeColor="text1"/>
        </w:rPr>
        <w:t>概念</w:t>
      </w:r>
    </w:p>
    <w:p w14:paraId="1CB89B64" w14:textId="77777777" w:rsidR="009B5317" w:rsidRPr="008238AF" w:rsidRDefault="009B5317" w:rsidP="009B5317">
      <w:pPr>
        <w:ind w:firstLine="420"/>
        <w:rPr>
          <w:color w:val="000000" w:themeColor="text1"/>
        </w:rPr>
      </w:pPr>
      <w:r w:rsidRPr="008238AF">
        <w:rPr>
          <w:rFonts w:hint="eastAsia"/>
          <w:color w:val="000000" w:themeColor="text1"/>
        </w:rPr>
        <w:t>由于规范化会使表不断的拆分，从而导致数据表过多。这样虽然减少了 数据冗余，提高了增、删、改的速度 但会增加查询的工作量。系统需要进行多次连接，才能进行查询操作，使得系统的效率大大的下降。</w:t>
      </w:r>
    </w:p>
    <w:p w14:paraId="712E113C" w14:textId="77777777" w:rsidR="009B5317" w:rsidRPr="008238AF" w:rsidRDefault="009B5317" w:rsidP="009B5317">
      <w:pPr>
        <w:ind w:firstLine="420"/>
        <w:rPr>
          <w:color w:val="000000" w:themeColor="text1"/>
        </w:rPr>
      </w:pPr>
      <w:r w:rsidRPr="008238AF">
        <w:rPr>
          <w:rFonts w:hint="eastAsia"/>
          <w:color w:val="000000" w:themeColor="text1"/>
        </w:rPr>
        <w:t>技术手段</w:t>
      </w:r>
    </w:p>
    <w:p w14:paraId="0F5816B2" w14:textId="77777777" w:rsidR="009B5317" w:rsidRPr="008238AF" w:rsidRDefault="009B5317" w:rsidP="009B5317">
      <w:pPr>
        <w:ind w:firstLine="420"/>
        <w:rPr>
          <w:color w:val="000000" w:themeColor="text1"/>
        </w:rPr>
      </w:pPr>
      <w:r w:rsidRPr="008238AF">
        <w:rPr>
          <w:rFonts w:hint="eastAsia"/>
          <w:bCs/>
          <w:color w:val="000000" w:themeColor="text1"/>
        </w:rPr>
        <w:t>增加冗余列</w:t>
      </w:r>
      <w:r w:rsidRPr="008238AF">
        <w:rPr>
          <w:rFonts w:hint="eastAsia"/>
          <w:color w:val="000000" w:themeColor="text1"/>
        </w:rPr>
        <w:t>是指在多个表中具有相同的列，它常用来在查询时避免连接操作。</w:t>
      </w:r>
    </w:p>
    <w:p w14:paraId="416B73B8" w14:textId="77777777" w:rsidR="009B5317" w:rsidRPr="008238AF" w:rsidRDefault="009B5317" w:rsidP="009B5317">
      <w:pPr>
        <w:ind w:firstLine="420"/>
        <w:rPr>
          <w:color w:val="000000" w:themeColor="text1"/>
        </w:rPr>
      </w:pPr>
      <w:r w:rsidRPr="008238AF">
        <w:rPr>
          <w:rFonts w:hint="eastAsia"/>
          <w:bCs/>
          <w:color w:val="000000" w:themeColor="text1"/>
        </w:rPr>
        <w:t>增加派生列</w:t>
      </w:r>
      <w:r w:rsidRPr="008238AF">
        <w:rPr>
          <w:rFonts w:hint="eastAsia"/>
          <w:color w:val="000000" w:themeColor="text1"/>
        </w:rPr>
        <w:t>指增加的列来自其它表中的数据，由它们计算生成。</w:t>
      </w:r>
    </w:p>
    <w:p w14:paraId="52433781" w14:textId="77777777" w:rsidR="009B5317" w:rsidRPr="008238AF" w:rsidRDefault="009B5317" w:rsidP="009B5317">
      <w:pPr>
        <w:ind w:firstLine="420"/>
        <w:rPr>
          <w:color w:val="000000" w:themeColor="text1"/>
        </w:rPr>
      </w:pPr>
      <w:r w:rsidRPr="008238AF">
        <w:rPr>
          <w:rFonts w:hint="eastAsia"/>
          <w:bCs/>
          <w:color w:val="000000" w:themeColor="text1"/>
        </w:rPr>
        <w:t>重新组表</w:t>
      </w:r>
      <w:r w:rsidRPr="008238AF">
        <w:rPr>
          <w:rFonts w:hint="eastAsia"/>
          <w:color w:val="000000" w:themeColor="text1"/>
        </w:rPr>
        <w:t>指如果许多用户需要查看两个表连接出来的结果数据，则把这两个表重新组成一个表来减少连接而提高性能。例如，用户经常需要同时查看课程号，课程名称，任课教师号，任课教师姓名，则可把表class和表teacher合并成一个表，但需要更多的磁盘空间，同时也损失了数据在概念上的独立性。</w:t>
      </w:r>
    </w:p>
    <w:p w14:paraId="77B52BA6" w14:textId="77777777" w:rsidR="009B5317" w:rsidRPr="008238AF" w:rsidRDefault="009B5317" w:rsidP="009B5317">
      <w:pPr>
        <w:ind w:firstLine="420"/>
        <w:rPr>
          <w:color w:val="000000" w:themeColor="text1"/>
        </w:rPr>
      </w:pPr>
      <w:r w:rsidRPr="008238AF">
        <w:rPr>
          <w:rFonts w:hint="eastAsia"/>
          <w:bCs/>
          <w:color w:val="000000" w:themeColor="text1"/>
        </w:rPr>
        <w:t>分割表：水平分割与垂直分割。</w:t>
      </w:r>
      <w:r w:rsidRPr="008238AF">
        <w:rPr>
          <w:rFonts w:hint="eastAsia"/>
          <w:color w:val="000000" w:themeColor="text1"/>
        </w:rPr>
        <w:t>水平分割，有些记录常要查询，有些记录不常用，如历史记录。垂直分割，把主码与某些常用的字段组成一个表，把主码与另一些字段组成另一个表。</w:t>
      </w:r>
    </w:p>
    <w:p w14:paraId="7C586CB2" w14:textId="77777777" w:rsidR="009B5317" w:rsidRPr="008238AF" w:rsidRDefault="009B5317" w:rsidP="009B5317">
      <w:pPr>
        <w:ind w:firstLine="420"/>
        <w:rPr>
          <w:color w:val="000000" w:themeColor="text1"/>
        </w:rPr>
      </w:pPr>
    </w:p>
    <w:p w14:paraId="674EF05B" w14:textId="40A84549" w:rsidR="009B5317" w:rsidRPr="008238AF" w:rsidRDefault="009B5317" w:rsidP="009B5317">
      <w:pPr>
        <w:pStyle w:val="3"/>
        <w:ind w:firstLine="422"/>
        <w:rPr>
          <w:color w:val="000000" w:themeColor="text1"/>
        </w:rPr>
      </w:pPr>
      <w:bookmarkStart w:id="109" w:name="_Toc105689387"/>
      <w:r w:rsidRPr="008238AF">
        <w:rPr>
          <w:rFonts w:hint="eastAsia"/>
          <w:color w:val="000000" w:themeColor="text1"/>
        </w:rPr>
        <w:t>2.</w:t>
      </w:r>
      <w:r w:rsidR="00D1525D">
        <w:rPr>
          <w:color w:val="000000" w:themeColor="text1"/>
        </w:rPr>
        <w:t>5</w:t>
      </w:r>
      <w:r w:rsidRPr="008238AF">
        <w:rPr>
          <w:color w:val="000000" w:themeColor="text1"/>
        </w:rPr>
        <w:t xml:space="preserve"> </w:t>
      </w:r>
      <w:r w:rsidRPr="008238AF">
        <w:rPr>
          <w:rFonts w:hint="eastAsia"/>
          <w:color w:val="000000" w:themeColor="text1"/>
        </w:rPr>
        <w:t>并发控制</w:t>
      </w:r>
      <w:bookmarkEnd w:id="109"/>
    </w:p>
    <w:p w14:paraId="5A67D176" w14:textId="76511881" w:rsidR="009B5317" w:rsidRPr="008238AF" w:rsidRDefault="009B5317" w:rsidP="009B5317">
      <w:pPr>
        <w:pStyle w:val="4"/>
        <w:rPr>
          <w:color w:val="000000" w:themeColor="text1"/>
        </w:rPr>
      </w:pPr>
      <w:r w:rsidRPr="008238AF">
        <w:rPr>
          <w:rFonts w:hint="eastAsia"/>
          <w:color w:val="000000" w:themeColor="text1"/>
        </w:rPr>
        <w:t>2.</w:t>
      </w:r>
      <w:r w:rsidR="00D1525D">
        <w:rPr>
          <w:color w:val="000000" w:themeColor="text1"/>
        </w:rPr>
        <w:t>5</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事务的特性（</w:t>
      </w:r>
      <w:r w:rsidRPr="008238AF">
        <w:rPr>
          <w:rFonts w:hint="eastAsia"/>
          <w:color w:val="000000" w:themeColor="text1"/>
        </w:rPr>
        <w:t>A</w:t>
      </w:r>
      <w:r w:rsidRPr="008238AF">
        <w:rPr>
          <w:color w:val="000000" w:themeColor="text1"/>
        </w:rPr>
        <w:t>CID</w:t>
      </w:r>
      <w:r w:rsidRPr="008238AF">
        <w:rPr>
          <w:rFonts w:hint="eastAsia"/>
          <w:color w:val="000000" w:themeColor="text1"/>
        </w:rPr>
        <w:t>）</w:t>
      </w:r>
    </w:p>
    <w:p w14:paraId="5BDB861D" w14:textId="77777777" w:rsidR="009B5317" w:rsidRPr="008238AF" w:rsidRDefault="009B5317" w:rsidP="009B5317">
      <w:pPr>
        <w:ind w:firstLine="420"/>
        <w:rPr>
          <w:color w:val="000000" w:themeColor="text1"/>
        </w:rPr>
      </w:pPr>
      <w:r w:rsidRPr="008238AF">
        <w:rPr>
          <w:rFonts w:cs="Arial"/>
          <w:bCs/>
          <w:color w:val="000000" w:themeColor="text1"/>
          <w:shd w:val="clear" w:color="auto" w:fill="FFFFFF"/>
        </w:rPr>
        <w:t>原子性（Atomicity）</w:t>
      </w:r>
      <w:r w:rsidRPr="008238AF">
        <w:rPr>
          <w:rFonts w:cs="Arial" w:hint="eastAsia"/>
          <w:bCs/>
          <w:color w:val="000000" w:themeColor="text1"/>
          <w:shd w:val="clear" w:color="auto" w:fill="FFFFFF"/>
        </w:rPr>
        <w:t>：</w:t>
      </w:r>
      <w:r w:rsidRPr="008238AF">
        <w:rPr>
          <w:rFonts w:hint="eastAsia"/>
          <w:color w:val="000000" w:themeColor="text1"/>
        </w:rPr>
        <w:t>整个事务中的所有操作，要么全部完成，要么全部不完成，不可能停滞在中间某个环节。事务在执行过程中发生错误，会被回滚（Rollback）到事务开始前的状态，就像这个事务从来没有执行过一样。</w:t>
      </w:r>
    </w:p>
    <w:p w14:paraId="0FB4F61B" w14:textId="77777777" w:rsidR="009B5317" w:rsidRPr="008238AF" w:rsidRDefault="009B5317" w:rsidP="009B5317">
      <w:pPr>
        <w:ind w:firstLine="420"/>
        <w:rPr>
          <w:color w:val="000000" w:themeColor="text1"/>
          <w:shd w:val="clear" w:color="auto" w:fill="FFFFFF"/>
        </w:rPr>
      </w:pPr>
      <w:r w:rsidRPr="008238AF">
        <w:rPr>
          <w:bCs/>
          <w:color w:val="000000" w:themeColor="text1"/>
          <w:shd w:val="clear" w:color="auto" w:fill="FFFFFF"/>
        </w:rPr>
        <w:t>一致性（Consistency）</w:t>
      </w:r>
      <w:r w:rsidRPr="008238AF">
        <w:rPr>
          <w:rFonts w:hint="eastAsia"/>
          <w:bCs/>
          <w:color w:val="000000" w:themeColor="text1"/>
          <w:shd w:val="clear" w:color="auto" w:fill="FFFFFF"/>
        </w:rPr>
        <w:t>：</w:t>
      </w:r>
      <w:r w:rsidRPr="008238AF">
        <w:rPr>
          <w:rFonts w:hint="eastAsia"/>
          <w:color w:val="000000" w:themeColor="text1"/>
          <w:shd w:val="clear" w:color="auto" w:fill="FFFFFF"/>
        </w:rPr>
        <w:t>一个事务可以封装状态改变（除非它是一个只读的）。事务必须始终保持系统处于一致的状态，不管在任何给定的时间并发事务有多少。</w:t>
      </w:r>
    </w:p>
    <w:p w14:paraId="2C522F0B" w14:textId="77777777" w:rsidR="009B5317" w:rsidRPr="008238AF" w:rsidRDefault="009B5317" w:rsidP="009B5317">
      <w:pPr>
        <w:ind w:firstLine="420"/>
        <w:rPr>
          <w:color w:val="000000" w:themeColor="text1"/>
          <w:shd w:val="clear" w:color="auto" w:fill="FFFFFF"/>
        </w:rPr>
      </w:pPr>
      <w:r w:rsidRPr="008238AF">
        <w:rPr>
          <w:bCs/>
          <w:color w:val="000000" w:themeColor="text1"/>
          <w:shd w:val="clear" w:color="auto" w:fill="FFFFFF"/>
        </w:rPr>
        <w:t>隔离性（Isolation）</w:t>
      </w:r>
      <w:r w:rsidRPr="008238AF">
        <w:rPr>
          <w:rFonts w:hint="eastAsia"/>
          <w:bCs/>
          <w:color w:val="000000" w:themeColor="text1"/>
          <w:shd w:val="clear" w:color="auto" w:fill="FFFFFF"/>
        </w:rPr>
        <w:t>：</w:t>
      </w:r>
      <w:r w:rsidRPr="008238AF">
        <w:rPr>
          <w:rFonts w:hint="eastAsia"/>
          <w:color w:val="000000" w:themeColor="text1"/>
          <w:shd w:val="clear" w:color="auto" w:fill="FFFFFF"/>
        </w:rPr>
        <w:t>隔离状态执行事务，使它们好像是系统在给定时间内执行的唯一操作。如果有两个事务，运行在相同的时间内，执行相同的功能，事务的隔离性将确保每一事务在系统中认为只有该事务在使用系统。这种属性有时称为串行化，为了防止事务操作间的混淆，必须串行化或序列化请求，使得在同一时间仅有一个请求用于同一数据。</w:t>
      </w:r>
    </w:p>
    <w:p w14:paraId="67E38C8A" w14:textId="77777777" w:rsidR="009B5317" w:rsidRPr="008238AF" w:rsidRDefault="009B5317" w:rsidP="009B5317">
      <w:pPr>
        <w:ind w:firstLine="420"/>
        <w:rPr>
          <w:color w:val="000000" w:themeColor="text1"/>
        </w:rPr>
      </w:pPr>
      <w:r w:rsidRPr="008238AF">
        <w:rPr>
          <w:rFonts w:cs="Arial"/>
          <w:bCs/>
          <w:color w:val="000000" w:themeColor="text1"/>
          <w:shd w:val="clear" w:color="auto" w:fill="FFFFFF"/>
        </w:rPr>
        <w:t>持久性（Durability）</w:t>
      </w:r>
      <w:r w:rsidRPr="008238AF">
        <w:rPr>
          <w:rFonts w:cs="Arial" w:hint="eastAsia"/>
          <w:bCs/>
          <w:color w:val="000000" w:themeColor="text1"/>
          <w:shd w:val="clear" w:color="auto" w:fill="FFFFFF"/>
        </w:rPr>
        <w:t>：</w:t>
      </w:r>
      <w:r w:rsidRPr="008238AF">
        <w:rPr>
          <w:rFonts w:hint="eastAsia"/>
          <w:color w:val="000000" w:themeColor="text1"/>
        </w:rPr>
        <w:t>在事务完成以后，该事务对数据库所作的更改便持久的保存在数据库之中，并不会被回滚。</w:t>
      </w:r>
    </w:p>
    <w:p w14:paraId="1F937848" w14:textId="6B3E000C"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00D1525D">
        <w:rPr>
          <w:color w:val="000000" w:themeColor="text1"/>
        </w:rPr>
        <w:t>5</w:t>
      </w:r>
      <w:r w:rsidRPr="008238AF">
        <w:rPr>
          <w:rFonts w:hint="eastAsia"/>
          <w:color w:val="000000" w:themeColor="text1"/>
        </w:rPr>
        <w:t>.</w:t>
      </w:r>
      <w:r w:rsidRPr="008238AF">
        <w:rPr>
          <w:color w:val="000000" w:themeColor="text1"/>
        </w:rPr>
        <w:t xml:space="preserve">2 </w:t>
      </w:r>
      <w:r w:rsidRPr="008238AF">
        <w:rPr>
          <w:rFonts w:hint="eastAsia"/>
          <w:color w:val="000000" w:themeColor="text1"/>
        </w:rPr>
        <w:t>并发产生的问题</w:t>
      </w:r>
    </w:p>
    <w:p w14:paraId="777A1614" w14:textId="77777777" w:rsidR="009B5317" w:rsidRPr="008238AF" w:rsidRDefault="009B5317" w:rsidP="009B5317">
      <w:pPr>
        <w:ind w:firstLine="420"/>
        <w:jc w:val="center"/>
        <w:rPr>
          <w:color w:val="000000" w:themeColor="text1"/>
        </w:rPr>
      </w:pPr>
      <w:r w:rsidRPr="008238AF">
        <w:rPr>
          <w:noProof/>
          <w:color w:val="000000" w:themeColor="text1"/>
        </w:rPr>
        <w:drawing>
          <wp:inline distT="0" distB="0" distL="0" distR="0" wp14:anchorId="76DAA907" wp14:editId="3D93775E">
            <wp:extent cx="4794496" cy="1911448"/>
            <wp:effectExtent l="0" t="0" r="635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94496" cy="1911448"/>
                    </a:xfrm>
                    <a:prstGeom prst="rect">
                      <a:avLst/>
                    </a:prstGeom>
                  </pic:spPr>
                </pic:pic>
              </a:graphicData>
            </a:graphic>
          </wp:inline>
        </w:drawing>
      </w:r>
    </w:p>
    <w:p w14:paraId="21ADF8C0" w14:textId="77777777" w:rsidR="009B5317" w:rsidRPr="008238AF" w:rsidRDefault="009B5317" w:rsidP="009B5317">
      <w:pPr>
        <w:ind w:firstLine="420"/>
        <w:rPr>
          <w:color w:val="000000" w:themeColor="text1"/>
        </w:rPr>
      </w:pPr>
      <w:r w:rsidRPr="008238AF">
        <w:rPr>
          <w:color w:val="000000" w:themeColor="text1"/>
        </w:rPr>
        <w:t>（1）</w:t>
      </w:r>
      <w:r w:rsidRPr="008238AF">
        <w:rPr>
          <w:rFonts w:hint="eastAsia"/>
          <w:color w:val="000000" w:themeColor="text1"/>
        </w:rPr>
        <w:t>丢失更新/丢失修改</w:t>
      </w:r>
    </w:p>
    <w:p w14:paraId="2A2C9E6A" w14:textId="77777777" w:rsidR="009B5317" w:rsidRPr="008238AF" w:rsidRDefault="009B5317" w:rsidP="009B5317">
      <w:pPr>
        <w:ind w:firstLine="420"/>
        <w:rPr>
          <w:color w:val="000000" w:themeColor="text1"/>
        </w:rPr>
      </w:pPr>
      <w:r w:rsidRPr="008238AF">
        <w:rPr>
          <w:color w:val="000000" w:themeColor="text1"/>
        </w:rPr>
        <w:t>（2）</w:t>
      </w:r>
      <w:r w:rsidRPr="008238AF">
        <w:rPr>
          <w:rFonts w:hint="eastAsia"/>
          <w:color w:val="000000" w:themeColor="text1"/>
        </w:rPr>
        <w:t>不可重复读</w:t>
      </w:r>
    </w:p>
    <w:p w14:paraId="0CC618FC" w14:textId="77777777" w:rsidR="009B5317" w:rsidRPr="008238AF" w:rsidRDefault="009B5317" w:rsidP="009B5317">
      <w:pPr>
        <w:ind w:firstLine="420"/>
        <w:rPr>
          <w:color w:val="000000" w:themeColor="text1"/>
        </w:rPr>
      </w:pPr>
      <w:r w:rsidRPr="008238AF">
        <w:rPr>
          <w:rFonts w:hint="eastAsia"/>
          <w:color w:val="000000" w:themeColor="text1"/>
        </w:rPr>
        <w:t>（3）读“脏”数据</w:t>
      </w:r>
    </w:p>
    <w:p w14:paraId="26B9322C" w14:textId="179E8E59" w:rsidR="009B5317" w:rsidRPr="008238AF" w:rsidRDefault="009B5317" w:rsidP="009B5317">
      <w:pPr>
        <w:pStyle w:val="4"/>
        <w:rPr>
          <w:color w:val="000000" w:themeColor="text1"/>
        </w:rPr>
      </w:pPr>
      <w:r w:rsidRPr="008238AF">
        <w:rPr>
          <w:rFonts w:hint="eastAsia"/>
          <w:color w:val="000000" w:themeColor="text1"/>
        </w:rPr>
        <w:t>2.</w:t>
      </w:r>
      <w:r w:rsidR="00D1525D">
        <w:rPr>
          <w:color w:val="000000" w:themeColor="text1"/>
        </w:rPr>
        <w:t>5</w:t>
      </w:r>
      <w:r w:rsidRPr="008238AF">
        <w:rPr>
          <w:rFonts w:hint="eastAsia"/>
          <w:color w:val="000000" w:themeColor="text1"/>
        </w:rPr>
        <w:t>.</w:t>
      </w:r>
      <w:r w:rsidRPr="008238AF">
        <w:rPr>
          <w:color w:val="000000" w:themeColor="text1"/>
        </w:rPr>
        <w:t xml:space="preserve">3 </w:t>
      </w:r>
      <w:r w:rsidRPr="008238AF">
        <w:rPr>
          <w:rFonts w:hint="eastAsia"/>
          <w:color w:val="000000" w:themeColor="text1"/>
        </w:rPr>
        <w:t>封锁技术</w:t>
      </w:r>
    </w:p>
    <w:p w14:paraId="29C6856C" w14:textId="77777777" w:rsidR="009B5317" w:rsidRPr="008238AF" w:rsidRDefault="009B5317" w:rsidP="009B5317">
      <w:pPr>
        <w:ind w:firstLine="420"/>
        <w:rPr>
          <w:color w:val="000000" w:themeColor="text1"/>
        </w:rPr>
      </w:pPr>
      <w:r w:rsidRPr="008238AF">
        <w:rPr>
          <w:rFonts w:hint="eastAsia"/>
          <w:bCs/>
          <w:color w:val="000000" w:themeColor="text1"/>
        </w:rPr>
        <w:t>排他型封锁</w:t>
      </w:r>
      <w:r w:rsidRPr="008238AF">
        <w:rPr>
          <w:rFonts w:hint="eastAsia"/>
          <w:color w:val="000000" w:themeColor="text1"/>
        </w:rPr>
        <w:t>（简称X锁，也称为写锁）：如果事务T对数据A（可以是数据项、记录、数据集、乃至整个数据库）实现了X封锁，那么只允许事务T读取和修改数据A，其他事务不能对其加锁和操作。</w:t>
      </w:r>
    </w:p>
    <w:p w14:paraId="3FF945FE" w14:textId="77777777" w:rsidR="009B5317" w:rsidRPr="008238AF" w:rsidRDefault="009B5317" w:rsidP="009B5317">
      <w:pPr>
        <w:ind w:firstLine="420"/>
        <w:rPr>
          <w:color w:val="000000" w:themeColor="text1"/>
        </w:rPr>
      </w:pPr>
      <w:r w:rsidRPr="008238AF">
        <w:rPr>
          <w:rFonts w:hint="eastAsia"/>
          <w:bCs/>
          <w:color w:val="000000" w:themeColor="text1"/>
        </w:rPr>
        <w:t>共享型封锁</w:t>
      </w:r>
      <w:r w:rsidRPr="008238AF">
        <w:rPr>
          <w:rFonts w:hint="eastAsia"/>
          <w:color w:val="000000" w:themeColor="text1"/>
        </w:rPr>
        <w:t>（简称S锁，也称为读锁）：如果事务T对数据A实现了</w:t>
      </w:r>
      <w:r w:rsidRPr="008238AF">
        <w:rPr>
          <w:color w:val="000000" w:themeColor="text1"/>
        </w:rPr>
        <w:t>S</w:t>
      </w:r>
      <w:r w:rsidRPr="008238AF">
        <w:rPr>
          <w:rFonts w:hint="eastAsia"/>
          <w:color w:val="000000" w:themeColor="text1"/>
        </w:rPr>
        <w:t>封锁，那么只允许事务T读取数据A，不能修改数据A，其他事务可以读取数据A，并且可以对数据A加S锁，但不能加X锁。</w:t>
      </w:r>
    </w:p>
    <w:p w14:paraId="58FEFF3B" w14:textId="5C5644DD" w:rsidR="009B5317" w:rsidRPr="008238AF" w:rsidRDefault="00D1525D" w:rsidP="00D1525D">
      <w:pPr>
        <w:pStyle w:val="4"/>
        <w:ind w:left="425" w:firstLineChars="0" w:firstLine="0"/>
        <w:rPr>
          <w:color w:val="000000" w:themeColor="text1"/>
        </w:rPr>
      </w:pPr>
      <w:r>
        <w:rPr>
          <w:rFonts w:hint="eastAsia"/>
          <w:color w:val="000000" w:themeColor="text1"/>
        </w:rPr>
        <w:t>2</w:t>
      </w:r>
      <w:r>
        <w:rPr>
          <w:color w:val="000000" w:themeColor="text1"/>
        </w:rPr>
        <w:t xml:space="preserve">.5.4 </w:t>
      </w:r>
      <w:r w:rsidR="009B5317" w:rsidRPr="008238AF">
        <w:rPr>
          <w:rFonts w:hint="eastAsia"/>
          <w:color w:val="000000" w:themeColor="text1"/>
        </w:rPr>
        <w:t>封锁协议</w:t>
      </w:r>
    </w:p>
    <w:p w14:paraId="49927218" w14:textId="77777777" w:rsidR="009B5317" w:rsidRPr="008238AF" w:rsidRDefault="009B5317" w:rsidP="009B5317">
      <w:pPr>
        <w:ind w:firstLine="420"/>
        <w:rPr>
          <w:color w:val="000000" w:themeColor="text1"/>
        </w:rPr>
      </w:pPr>
      <w:r w:rsidRPr="008238AF">
        <w:rPr>
          <w:rFonts w:hint="eastAsia"/>
          <w:bCs/>
          <w:color w:val="000000" w:themeColor="text1"/>
        </w:rPr>
        <w:t>一级封锁协议</w:t>
      </w:r>
      <w:r w:rsidRPr="008238AF">
        <w:rPr>
          <w:rFonts w:hint="eastAsia"/>
          <w:color w:val="000000" w:themeColor="text1"/>
        </w:rPr>
        <w:t>。事务T在修改数据R之前必须先对其加X锁，直到事务结束才释放。可防止丢失修改。</w:t>
      </w:r>
    </w:p>
    <w:p w14:paraId="122FDFA2" w14:textId="77777777" w:rsidR="009B5317" w:rsidRPr="008238AF" w:rsidRDefault="009B5317" w:rsidP="009B5317">
      <w:pPr>
        <w:ind w:firstLine="420"/>
        <w:rPr>
          <w:color w:val="000000" w:themeColor="text1"/>
        </w:rPr>
      </w:pPr>
      <w:r w:rsidRPr="008238AF">
        <w:rPr>
          <w:rFonts w:hint="eastAsia"/>
          <w:bCs/>
          <w:color w:val="000000" w:themeColor="text1"/>
        </w:rPr>
        <w:t>二级封锁协议</w:t>
      </w:r>
      <w:r w:rsidRPr="008238AF">
        <w:rPr>
          <w:rFonts w:hint="eastAsia"/>
          <w:color w:val="000000" w:themeColor="text1"/>
        </w:rPr>
        <w:t>。一级封锁协议加上事务T在读取数据R之前先对其加S锁，读完后即可释放S锁。可防止丢失修改，还可防止读“脏”数据。</w:t>
      </w:r>
    </w:p>
    <w:p w14:paraId="51A30651" w14:textId="77777777" w:rsidR="009B5317" w:rsidRPr="008238AF" w:rsidRDefault="009B5317" w:rsidP="009B5317">
      <w:pPr>
        <w:ind w:firstLine="420"/>
        <w:rPr>
          <w:color w:val="000000" w:themeColor="text1"/>
        </w:rPr>
      </w:pPr>
      <w:r w:rsidRPr="008238AF">
        <w:rPr>
          <w:rFonts w:hint="eastAsia"/>
          <w:bCs/>
          <w:color w:val="000000" w:themeColor="text1"/>
        </w:rPr>
        <w:t>三级封锁协议</w:t>
      </w:r>
      <w:r w:rsidRPr="008238AF">
        <w:rPr>
          <w:rFonts w:hint="eastAsia"/>
          <w:color w:val="000000" w:themeColor="text1"/>
        </w:rPr>
        <w:t>。一级封锁协议加上事务T在读取数据R之前先对其加S锁，直到事务结束才释放。可防止丢失修改、防止读“脏”数据与防止数据重复读。</w:t>
      </w:r>
    </w:p>
    <w:p w14:paraId="763641AA" w14:textId="77777777" w:rsidR="009B5317" w:rsidRPr="008238AF" w:rsidRDefault="009B5317" w:rsidP="009B5317">
      <w:pPr>
        <w:ind w:firstLine="420"/>
        <w:rPr>
          <w:color w:val="000000" w:themeColor="text1"/>
        </w:rPr>
      </w:pPr>
      <w:r w:rsidRPr="008238AF">
        <w:rPr>
          <w:rFonts w:hint="eastAsia"/>
          <w:bCs/>
          <w:color w:val="000000" w:themeColor="text1"/>
        </w:rPr>
        <w:t>两段锁协议</w:t>
      </w:r>
      <w:r w:rsidRPr="008238AF">
        <w:rPr>
          <w:rFonts w:hint="eastAsia"/>
          <w:color w:val="000000" w:themeColor="text1"/>
        </w:rPr>
        <w:t>。可串行化的。可能发生死锁。</w:t>
      </w:r>
    </w:p>
    <w:p w14:paraId="1A821AB6" w14:textId="77777777" w:rsidR="009B5317" w:rsidRPr="008238AF" w:rsidRDefault="009B5317" w:rsidP="009B5317">
      <w:pPr>
        <w:ind w:firstLine="420"/>
        <w:rPr>
          <w:color w:val="000000" w:themeColor="text1"/>
        </w:rPr>
      </w:pPr>
    </w:p>
    <w:p w14:paraId="0C4766A7" w14:textId="7481A09A" w:rsidR="009B5317" w:rsidRPr="008238AF" w:rsidRDefault="009B5317" w:rsidP="009B5317">
      <w:pPr>
        <w:pStyle w:val="3"/>
        <w:ind w:firstLine="422"/>
        <w:rPr>
          <w:color w:val="000000" w:themeColor="text1"/>
        </w:rPr>
      </w:pPr>
      <w:bookmarkStart w:id="110" w:name="_Toc105689388"/>
      <w:r w:rsidRPr="008238AF">
        <w:rPr>
          <w:rFonts w:hint="eastAsia"/>
          <w:color w:val="000000" w:themeColor="text1"/>
        </w:rPr>
        <w:t>2.</w:t>
      </w:r>
      <w:r w:rsidR="00D1525D">
        <w:rPr>
          <w:color w:val="000000" w:themeColor="text1"/>
        </w:rPr>
        <w:t>6</w:t>
      </w:r>
      <w:r w:rsidRPr="008238AF">
        <w:rPr>
          <w:color w:val="000000" w:themeColor="text1"/>
        </w:rPr>
        <w:t xml:space="preserve"> </w:t>
      </w:r>
      <w:r w:rsidRPr="008238AF">
        <w:rPr>
          <w:rFonts w:hint="eastAsia"/>
          <w:color w:val="000000" w:themeColor="text1"/>
        </w:rPr>
        <w:t>数据库完整性约束</w:t>
      </w:r>
      <w:bookmarkEnd w:id="110"/>
    </w:p>
    <w:p w14:paraId="2A39C06E" w14:textId="77777777" w:rsidR="009B5317" w:rsidRPr="008238AF" w:rsidRDefault="009B5317" w:rsidP="009B5317">
      <w:pPr>
        <w:ind w:firstLine="420"/>
        <w:rPr>
          <w:color w:val="000000" w:themeColor="text1"/>
        </w:rPr>
      </w:pPr>
      <w:r w:rsidRPr="008238AF">
        <w:rPr>
          <w:rFonts w:hint="eastAsia"/>
          <w:color w:val="000000" w:themeColor="text1"/>
        </w:rPr>
        <w:t>防止的是对数据的意外破环。</w:t>
      </w:r>
    </w:p>
    <w:p w14:paraId="0497F270" w14:textId="77777777" w:rsidR="009B5317" w:rsidRPr="008238AF" w:rsidRDefault="009B5317" w:rsidP="009B5317">
      <w:pPr>
        <w:ind w:firstLine="420"/>
        <w:rPr>
          <w:color w:val="000000" w:themeColor="text1"/>
        </w:rPr>
      </w:pPr>
      <w:r w:rsidRPr="008238AF">
        <w:rPr>
          <w:rFonts w:hint="eastAsia"/>
          <w:bCs/>
          <w:color w:val="000000" w:themeColor="text1"/>
        </w:rPr>
        <w:t>实体完整性：</w:t>
      </w:r>
      <w:r w:rsidRPr="008238AF">
        <w:rPr>
          <w:rFonts w:hint="eastAsia"/>
          <w:color w:val="000000" w:themeColor="text1"/>
        </w:rPr>
        <w:t>规定基本关系R的主属性A不能取空。</w:t>
      </w:r>
    </w:p>
    <w:p w14:paraId="543C682F" w14:textId="77777777" w:rsidR="009B5317" w:rsidRPr="008238AF" w:rsidRDefault="009B5317" w:rsidP="009B5317">
      <w:pPr>
        <w:ind w:firstLine="420"/>
        <w:rPr>
          <w:color w:val="000000" w:themeColor="text1"/>
        </w:rPr>
      </w:pPr>
      <w:r w:rsidRPr="008238AF">
        <w:rPr>
          <w:rFonts w:hint="eastAsia"/>
          <w:bCs/>
          <w:color w:val="000000" w:themeColor="text1"/>
        </w:rPr>
        <w:t>参照完整性/引用完整性：</w:t>
      </w:r>
      <w:r w:rsidRPr="008238AF">
        <w:rPr>
          <w:rFonts w:hint="eastAsia"/>
          <w:color w:val="000000" w:themeColor="text1"/>
        </w:rPr>
        <w:t>规定，若F是基本关系R的外码，它与基本关系S的主码K，相对应（基本关系R和S不一定是不同的关系），则R中每个元组在F上的值必须为：或者取空值；或者等于S中某个元组的主码值。</w:t>
      </w:r>
    </w:p>
    <w:p w14:paraId="2C75C770" w14:textId="77777777" w:rsidR="009B5317" w:rsidRPr="008238AF" w:rsidRDefault="009B5317" w:rsidP="009B5317">
      <w:pPr>
        <w:ind w:firstLine="420"/>
        <w:rPr>
          <w:color w:val="000000" w:themeColor="text1"/>
        </w:rPr>
      </w:pPr>
      <w:r w:rsidRPr="008238AF">
        <w:rPr>
          <w:rFonts w:hint="eastAsia"/>
          <w:bCs/>
          <w:color w:val="000000" w:themeColor="text1"/>
        </w:rPr>
        <w:t>用户自定义完整性：</w:t>
      </w:r>
      <w:r w:rsidRPr="008238AF">
        <w:rPr>
          <w:rFonts w:hint="eastAsia"/>
          <w:color w:val="000000" w:themeColor="text1"/>
        </w:rPr>
        <w:t>就是针对某一具体关系数据库的约束条件，反映某一具体应用所涉及的数据必须满足的语义要求，由应用的环境决定。如：年龄必须为大于0小于150的整数。</w:t>
      </w:r>
    </w:p>
    <w:p w14:paraId="3D70F0E6" w14:textId="77777777" w:rsidR="009B5317" w:rsidRPr="008238AF" w:rsidRDefault="009B5317" w:rsidP="009B5317">
      <w:pPr>
        <w:ind w:firstLine="420"/>
        <w:rPr>
          <w:color w:val="000000" w:themeColor="text1"/>
        </w:rPr>
      </w:pPr>
      <w:r w:rsidRPr="008238AF">
        <w:rPr>
          <w:rFonts w:hint="eastAsia"/>
          <w:bCs/>
          <w:color w:val="000000" w:themeColor="text1"/>
        </w:rPr>
        <w:t>触发器：</w:t>
      </w:r>
      <w:r w:rsidRPr="008238AF">
        <w:rPr>
          <w:rFonts w:hint="eastAsia"/>
          <w:color w:val="000000" w:themeColor="text1"/>
        </w:rPr>
        <w:t>脚本编程</w:t>
      </w:r>
    </w:p>
    <w:p w14:paraId="30D67FE5" w14:textId="77777777" w:rsidR="009B5317" w:rsidRPr="008238AF" w:rsidRDefault="009B5317" w:rsidP="009B5317">
      <w:pPr>
        <w:ind w:firstLine="420"/>
        <w:rPr>
          <w:color w:val="000000" w:themeColor="text1"/>
        </w:rPr>
      </w:pPr>
    </w:p>
    <w:p w14:paraId="2FF553F3" w14:textId="5D34FCC2" w:rsidR="009B5317" w:rsidRPr="008238AF" w:rsidRDefault="009B5317" w:rsidP="009B5317">
      <w:pPr>
        <w:pStyle w:val="3"/>
        <w:ind w:firstLine="422"/>
        <w:rPr>
          <w:color w:val="000000" w:themeColor="text1"/>
        </w:rPr>
      </w:pPr>
      <w:bookmarkStart w:id="111" w:name="_Toc105689390"/>
      <w:r w:rsidRPr="008238AF">
        <w:rPr>
          <w:rFonts w:hint="eastAsia"/>
          <w:color w:val="000000" w:themeColor="text1"/>
        </w:rPr>
        <w:t>2.</w:t>
      </w:r>
      <w:r w:rsidR="00D1525D">
        <w:rPr>
          <w:color w:val="000000" w:themeColor="text1"/>
        </w:rPr>
        <w:t>7</w:t>
      </w:r>
      <w:r w:rsidRPr="008238AF">
        <w:rPr>
          <w:color w:val="000000" w:themeColor="text1"/>
        </w:rPr>
        <w:t xml:space="preserve"> </w:t>
      </w:r>
      <w:r w:rsidRPr="008238AF">
        <w:rPr>
          <w:rFonts w:hint="eastAsia"/>
          <w:color w:val="000000" w:themeColor="text1"/>
        </w:rPr>
        <w:t>备份</w:t>
      </w:r>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499"/>
        <w:gridCol w:w="3250"/>
        <w:gridCol w:w="3547"/>
      </w:tblGrid>
      <w:tr w:rsidR="009B5317" w:rsidRPr="008238AF" w14:paraId="51C497E4" w14:textId="77777777" w:rsidTr="00F32297">
        <w:trPr>
          <w:trHeight w:val="20"/>
        </w:trPr>
        <w:tc>
          <w:tcPr>
            <w:tcW w:w="903" w:type="pct"/>
            <w:tcBorders>
              <w:tl2br w:val="single" w:sz="4" w:space="0" w:color="auto"/>
            </w:tcBorders>
            <w:shd w:val="clear" w:color="auto" w:fill="auto"/>
            <w:tcMar>
              <w:top w:w="57" w:type="dxa"/>
              <w:left w:w="108" w:type="dxa"/>
              <w:bottom w:w="57" w:type="dxa"/>
              <w:right w:w="108" w:type="dxa"/>
            </w:tcMar>
            <w:vAlign w:val="center"/>
            <w:hideMark/>
          </w:tcPr>
          <w:p w14:paraId="71A2705C" w14:textId="77777777" w:rsidR="009B5317" w:rsidRPr="008238AF" w:rsidRDefault="009B5317" w:rsidP="00F32297">
            <w:pPr>
              <w:pStyle w:val="biao"/>
              <w:keepNext/>
              <w:rPr>
                <w:color w:val="000000" w:themeColor="text1"/>
              </w:rPr>
            </w:pPr>
            <w:r w:rsidRPr="008238AF">
              <w:rPr>
                <w:rFonts w:hint="eastAsia"/>
                <w:color w:val="000000" w:themeColor="text1"/>
              </w:rPr>
              <w:t xml:space="preserve"> </w:t>
            </w:r>
            <w:r w:rsidRPr="008238AF">
              <w:rPr>
                <w:color w:val="000000" w:themeColor="text1"/>
              </w:rPr>
              <w:t xml:space="preserve">    </w:t>
            </w:r>
            <w:r w:rsidRPr="008238AF">
              <w:rPr>
                <w:rFonts w:hint="eastAsia"/>
                <w:color w:val="000000" w:themeColor="text1"/>
              </w:rPr>
              <w:t>优缺点</w:t>
            </w:r>
          </w:p>
          <w:p w14:paraId="7FBD6684" w14:textId="77777777" w:rsidR="009B5317" w:rsidRPr="008238AF" w:rsidRDefault="009B5317" w:rsidP="00F32297">
            <w:pPr>
              <w:pStyle w:val="biao"/>
              <w:keepNext/>
              <w:jc w:val="both"/>
              <w:rPr>
                <w:color w:val="000000" w:themeColor="text1"/>
              </w:rPr>
            </w:pPr>
            <w:r w:rsidRPr="008238AF">
              <w:rPr>
                <w:rFonts w:hint="eastAsia"/>
                <w:color w:val="000000" w:themeColor="text1"/>
              </w:rPr>
              <w:t>备份方式</w:t>
            </w:r>
          </w:p>
        </w:tc>
        <w:tc>
          <w:tcPr>
            <w:tcW w:w="1959" w:type="pct"/>
            <w:shd w:val="clear" w:color="auto" w:fill="auto"/>
            <w:tcMar>
              <w:top w:w="57" w:type="dxa"/>
              <w:left w:w="108" w:type="dxa"/>
              <w:bottom w:w="57" w:type="dxa"/>
              <w:right w:w="108" w:type="dxa"/>
            </w:tcMar>
            <w:vAlign w:val="center"/>
            <w:hideMark/>
          </w:tcPr>
          <w:p w14:paraId="2012C1C7" w14:textId="77777777" w:rsidR="009B5317" w:rsidRPr="008238AF" w:rsidRDefault="009B5317" w:rsidP="00F32297">
            <w:pPr>
              <w:pStyle w:val="biao"/>
              <w:keepNext/>
              <w:rPr>
                <w:color w:val="000000" w:themeColor="text1"/>
              </w:rPr>
            </w:pPr>
            <w:r w:rsidRPr="008238AF">
              <w:rPr>
                <w:rFonts w:hint="eastAsia"/>
                <w:color w:val="000000" w:themeColor="text1"/>
              </w:rPr>
              <w:t>优点</w:t>
            </w:r>
          </w:p>
        </w:tc>
        <w:tc>
          <w:tcPr>
            <w:tcW w:w="2138" w:type="pct"/>
            <w:shd w:val="clear" w:color="auto" w:fill="auto"/>
            <w:tcMar>
              <w:top w:w="57" w:type="dxa"/>
              <w:left w:w="108" w:type="dxa"/>
              <w:bottom w:w="57" w:type="dxa"/>
              <w:right w:w="108" w:type="dxa"/>
            </w:tcMar>
            <w:vAlign w:val="center"/>
            <w:hideMark/>
          </w:tcPr>
          <w:p w14:paraId="0AA0B175" w14:textId="77777777" w:rsidR="009B5317" w:rsidRPr="008238AF" w:rsidRDefault="009B5317" w:rsidP="00F32297">
            <w:pPr>
              <w:pStyle w:val="biao"/>
              <w:keepNext/>
              <w:rPr>
                <w:color w:val="000000" w:themeColor="text1"/>
              </w:rPr>
            </w:pPr>
            <w:r w:rsidRPr="008238AF">
              <w:rPr>
                <w:rFonts w:hint="eastAsia"/>
                <w:color w:val="000000" w:themeColor="text1"/>
              </w:rPr>
              <w:t>缺点</w:t>
            </w:r>
          </w:p>
        </w:tc>
      </w:tr>
      <w:tr w:rsidR="009B5317" w:rsidRPr="008238AF" w14:paraId="40CC8B1F" w14:textId="77777777" w:rsidTr="00F32297">
        <w:trPr>
          <w:trHeight w:val="20"/>
        </w:trPr>
        <w:tc>
          <w:tcPr>
            <w:tcW w:w="903" w:type="pct"/>
            <w:shd w:val="clear" w:color="auto" w:fill="auto"/>
            <w:tcMar>
              <w:top w:w="57" w:type="dxa"/>
              <w:left w:w="108" w:type="dxa"/>
              <w:bottom w:w="57" w:type="dxa"/>
              <w:right w:w="108" w:type="dxa"/>
            </w:tcMar>
            <w:vAlign w:val="center"/>
            <w:hideMark/>
          </w:tcPr>
          <w:p w14:paraId="7E03DD1E" w14:textId="77777777" w:rsidR="009B5317" w:rsidRPr="008238AF" w:rsidRDefault="009B5317" w:rsidP="00F32297">
            <w:pPr>
              <w:pStyle w:val="biao"/>
              <w:rPr>
                <w:color w:val="000000" w:themeColor="text1"/>
              </w:rPr>
            </w:pPr>
            <w:r w:rsidRPr="008238AF">
              <w:rPr>
                <w:rFonts w:hint="eastAsia"/>
                <w:color w:val="000000" w:themeColor="text1"/>
              </w:rPr>
              <w:t>冷备份</w:t>
            </w:r>
          </w:p>
        </w:tc>
        <w:tc>
          <w:tcPr>
            <w:tcW w:w="1959" w:type="pct"/>
            <w:shd w:val="clear" w:color="auto" w:fill="auto"/>
            <w:tcMar>
              <w:top w:w="57" w:type="dxa"/>
              <w:left w:w="108" w:type="dxa"/>
              <w:bottom w:w="57" w:type="dxa"/>
              <w:right w:w="108" w:type="dxa"/>
            </w:tcMar>
            <w:vAlign w:val="center"/>
            <w:hideMark/>
          </w:tcPr>
          <w:p w14:paraId="7546B930" w14:textId="77777777" w:rsidR="009B5317" w:rsidRPr="008238AF" w:rsidRDefault="009B5317" w:rsidP="00F32297">
            <w:pPr>
              <w:pStyle w:val="biao"/>
              <w:rPr>
                <w:color w:val="000000" w:themeColor="text1"/>
              </w:rPr>
            </w:pPr>
            <w:r w:rsidRPr="008238AF">
              <w:rPr>
                <w:rFonts w:hint="eastAsia"/>
                <w:color w:val="000000" w:themeColor="text1"/>
              </w:rPr>
              <w:t xml:space="preserve">非常快速的备份方法(只需复制文件)；容易归档(简单复制即可)；容易恢复到某个时间点上(只需将文件再复制回去)；能与归档方法相结合，做数据库“最佳状态”的恢复 ；低度维护，高度安全 </w:t>
            </w:r>
          </w:p>
        </w:tc>
        <w:tc>
          <w:tcPr>
            <w:tcW w:w="2138" w:type="pct"/>
            <w:shd w:val="clear" w:color="auto" w:fill="auto"/>
            <w:tcMar>
              <w:top w:w="57" w:type="dxa"/>
              <w:left w:w="108" w:type="dxa"/>
              <w:bottom w:w="57" w:type="dxa"/>
              <w:right w:w="108" w:type="dxa"/>
            </w:tcMar>
            <w:vAlign w:val="center"/>
            <w:hideMark/>
          </w:tcPr>
          <w:p w14:paraId="353B58DB" w14:textId="77777777" w:rsidR="009B5317" w:rsidRPr="008238AF" w:rsidRDefault="009B5317" w:rsidP="00F32297">
            <w:pPr>
              <w:pStyle w:val="biao"/>
              <w:rPr>
                <w:color w:val="000000" w:themeColor="text1"/>
              </w:rPr>
            </w:pPr>
            <w:r w:rsidRPr="008238AF">
              <w:rPr>
                <w:rFonts w:hint="eastAsia"/>
                <w:color w:val="000000" w:themeColor="text1"/>
              </w:rPr>
              <w:t>单独使用时，只能提供到某一时间点上的恢复；在实施备份的全过程中，数据库必须要作备份而不能做其他工作；若磁盘空间有限，只能复制到磁带等其他外部存储设备上，速度会很慢；不能按表或按用户恢复</w:t>
            </w:r>
          </w:p>
        </w:tc>
      </w:tr>
      <w:tr w:rsidR="009B5317" w:rsidRPr="008238AF" w14:paraId="2953426C" w14:textId="77777777" w:rsidTr="00F32297">
        <w:trPr>
          <w:trHeight w:val="20"/>
        </w:trPr>
        <w:tc>
          <w:tcPr>
            <w:tcW w:w="903" w:type="pct"/>
            <w:shd w:val="clear" w:color="auto" w:fill="auto"/>
            <w:tcMar>
              <w:top w:w="57" w:type="dxa"/>
              <w:left w:w="108" w:type="dxa"/>
              <w:bottom w:w="57" w:type="dxa"/>
              <w:right w:w="108" w:type="dxa"/>
            </w:tcMar>
            <w:vAlign w:val="center"/>
            <w:hideMark/>
          </w:tcPr>
          <w:p w14:paraId="0201FBA2" w14:textId="77777777" w:rsidR="009B5317" w:rsidRPr="008238AF" w:rsidRDefault="009B5317" w:rsidP="00F32297">
            <w:pPr>
              <w:pStyle w:val="biao"/>
              <w:rPr>
                <w:color w:val="000000" w:themeColor="text1"/>
              </w:rPr>
            </w:pPr>
            <w:r w:rsidRPr="008238AF">
              <w:rPr>
                <w:rFonts w:hint="eastAsia"/>
                <w:color w:val="000000" w:themeColor="text1"/>
              </w:rPr>
              <w:t>热备份</w:t>
            </w:r>
          </w:p>
        </w:tc>
        <w:tc>
          <w:tcPr>
            <w:tcW w:w="1959" w:type="pct"/>
            <w:shd w:val="clear" w:color="auto" w:fill="auto"/>
            <w:tcMar>
              <w:top w:w="57" w:type="dxa"/>
              <w:left w:w="108" w:type="dxa"/>
              <w:bottom w:w="57" w:type="dxa"/>
              <w:right w:w="108" w:type="dxa"/>
            </w:tcMar>
            <w:vAlign w:val="center"/>
            <w:hideMark/>
          </w:tcPr>
          <w:p w14:paraId="211F2163" w14:textId="77777777" w:rsidR="009B5317" w:rsidRPr="008238AF" w:rsidRDefault="009B5317" w:rsidP="00F32297">
            <w:pPr>
              <w:pStyle w:val="biao"/>
              <w:rPr>
                <w:color w:val="000000" w:themeColor="text1"/>
              </w:rPr>
            </w:pPr>
            <w:r w:rsidRPr="008238AF">
              <w:rPr>
                <w:rFonts w:hint="eastAsia"/>
                <w:color w:val="000000" w:themeColor="text1"/>
              </w:rPr>
              <w:t>可在表空间或数据库文件级备份，备份的时间短；备份时数据库仍可使用；可达到秒级恢复(恢复到某一时间点上)；可对几乎所有数据库实体做恢复；恢复是快速的</w:t>
            </w:r>
          </w:p>
        </w:tc>
        <w:tc>
          <w:tcPr>
            <w:tcW w:w="2138" w:type="pct"/>
            <w:shd w:val="clear" w:color="auto" w:fill="auto"/>
            <w:tcMar>
              <w:top w:w="57" w:type="dxa"/>
              <w:left w:w="108" w:type="dxa"/>
              <w:bottom w:w="57" w:type="dxa"/>
              <w:right w:w="108" w:type="dxa"/>
            </w:tcMar>
            <w:vAlign w:val="center"/>
            <w:hideMark/>
          </w:tcPr>
          <w:p w14:paraId="42509AE6" w14:textId="77777777" w:rsidR="009B5317" w:rsidRPr="008238AF" w:rsidRDefault="009B5317" w:rsidP="00F32297">
            <w:pPr>
              <w:pStyle w:val="biao"/>
              <w:rPr>
                <w:color w:val="000000" w:themeColor="text1"/>
              </w:rPr>
            </w:pPr>
            <w:r w:rsidRPr="008238AF">
              <w:rPr>
                <w:rFonts w:hint="eastAsia"/>
                <w:color w:val="000000" w:themeColor="text1"/>
              </w:rPr>
              <w:t>不能出错，否则后果严重；若热备份不成功，所得结果不可用于时间点的恢复；因难于维护，所以要特别小心，不允许“以失败告终”</w:t>
            </w:r>
          </w:p>
        </w:tc>
      </w:tr>
    </w:tbl>
    <w:p w14:paraId="7A27ED0B" w14:textId="77777777" w:rsidR="009B5317" w:rsidRPr="008238AF" w:rsidRDefault="009B5317" w:rsidP="009B5317">
      <w:pPr>
        <w:ind w:firstLine="420"/>
        <w:rPr>
          <w:color w:val="000000" w:themeColor="text1"/>
        </w:rPr>
      </w:pPr>
      <w:r w:rsidRPr="008238AF">
        <w:rPr>
          <w:rFonts w:hint="eastAsia"/>
          <w:color w:val="000000" w:themeColor="text1"/>
        </w:rPr>
        <w:t>（1）冷备份也称为静态备份，是将数据库正常关闭，在停止状态下，将数据库的文件全部备份（复制）下来。</w:t>
      </w:r>
    </w:p>
    <w:p w14:paraId="68BDA798" w14:textId="77777777" w:rsidR="009B5317" w:rsidRPr="008238AF" w:rsidRDefault="009B5317" w:rsidP="009B5317">
      <w:pPr>
        <w:ind w:firstLine="420"/>
        <w:rPr>
          <w:color w:val="000000" w:themeColor="text1"/>
        </w:rPr>
      </w:pPr>
      <w:r w:rsidRPr="008238AF">
        <w:rPr>
          <w:rFonts w:hint="eastAsia"/>
          <w:color w:val="000000" w:themeColor="text1"/>
        </w:rPr>
        <w:t>（2）热备份也称为动态备份，是利用备份软件，在数据库正常运行的状态下，将数据库中的数据文件备份出来。</w:t>
      </w:r>
    </w:p>
    <w:p w14:paraId="4ED361F0" w14:textId="77777777" w:rsidR="009B5317" w:rsidRPr="008238AF" w:rsidRDefault="009B5317" w:rsidP="009B5317">
      <w:pPr>
        <w:ind w:firstLine="420"/>
        <w:rPr>
          <w:color w:val="000000" w:themeColor="text1"/>
        </w:rPr>
      </w:pPr>
      <w:r w:rsidRPr="008238AF">
        <w:rPr>
          <w:color w:val="000000" w:themeColor="text1"/>
        </w:rPr>
        <w:t>（3）</w:t>
      </w:r>
      <w:r w:rsidRPr="008238AF">
        <w:rPr>
          <w:rFonts w:hint="eastAsia"/>
          <w:color w:val="000000" w:themeColor="text1"/>
        </w:rPr>
        <w:t>完全备份：备份所有数据</w:t>
      </w:r>
    </w:p>
    <w:p w14:paraId="1E61075C" w14:textId="77777777" w:rsidR="009B5317" w:rsidRPr="008238AF" w:rsidRDefault="009B5317" w:rsidP="009B5317">
      <w:pPr>
        <w:ind w:firstLine="420"/>
        <w:rPr>
          <w:color w:val="000000" w:themeColor="text1"/>
        </w:rPr>
      </w:pPr>
      <w:r w:rsidRPr="008238AF">
        <w:rPr>
          <w:rFonts w:hint="eastAsia"/>
          <w:color w:val="000000" w:themeColor="text1"/>
        </w:rPr>
        <w:t>（4）差量备份：仅备份上一次完全备份之后变化的数据</w:t>
      </w:r>
    </w:p>
    <w:p w14:paraId="0B641FBA" w14:textId="77777777" w:rsidR="009B5317" w:rsidRPr="008238AF" w:rsidRDefault="009B5317" w:rsidP="009B5317">
      <w:pPr>
        <w:ind w:firstLine="420"/>
        <w:rPr>
          <w:color w:val="000000" w:themeColor="text1"/>
        </w:rPr>
      </w:pPr>
      <w:r w:rsidRPr="008238AF">
        <w:rPr>
          <w:rFonts w:hint="eastAsia"/>
          <w:color w:val="000000" w:themeColor="text1"/>
        </w:rPr>
        <w:t>（5）增量备份：备份上一次备份之后变化的数据</w:t>
      </w:r>
    </w:p>
    <w:p w14:paraId="1B21EB1A" w14:textId="77777777" w:rsidR="009B5317" w:rsidRPr="008238AF" w:rsidRDefault="009B5317" w:rsidP="009B5317">
      <w:pPr>
        <w:ind w:firstLine="420"/>
        <w:rPr>
          <w:color w:val="000000" w:themeColor="text1"/>
        </w:rPr>
      </w:pPr>
      <w:r w:rsidRPr="008238AF">
        <w:rPr>
          <w:color w:val="000000" w:themeColor="text1"/>
        </w:rPr>
        <w:t>（6）</w:t>
      </w:r>
      <w:r w:rsidRPr="008238AF">
        <w:rPr>
          <w:rFonts w:hint="eastAsia"/>
          <w:color w:val="000000" w:themeColor="text1"/>
        </w:rPr>
        <w:t>日志文件 ：事务日志是针对数据库改变所做的记录，它可以记录针对数据库的任何操作，并将记录结果保存在独立的文件中。</w:t>
      </w:r>
    </w:p>
    <w:p w14:paraId="7F4517B0" w14:textId="77777777" w:rsidR="009B5317" w:rsidRPr="008238AF" w:rsidRDefault="009B5317" w:rsidP="009B5317">
      <w:pPr>
        <w:ind w:firstLine="420"/>
        <w:rPr>
          <w:color w:val="000000" w:themeColor="text1"/>
        </w:rPr>
      </w:pPr>
    </w:p>
    <w:p w14:paraId="18AAB393" w14:textId="77777777" w:rsidR="009B5317" w:rsidRPr="008238AF" w:rsidRDefault="009B5317" w:rsidP="009B5317">
      <w:pPr>
        <w:pStyle w:val="2"/>
        <w:rPr>
          <w:color w:val="000000" w:themeColor="text1"/>
        </w:rPr>
      </w:pPr>
      <w:bookmarkStart w:id="112" w:name="_Toc105689393"/>
      <w:r w:rsidRPr="008238AF">
        <w:rPr>
          <w:rFonts w:hint="eastAsia"/>
          <w:color w:val="000000" w:themeColor="text1"/>
        </w:rPr>
        <w:t xml:space="preserve">3 </w:t>
      </w:r>
      <w:r w:rsidRPr="008238AF">
        <w:rPr>
          <w:rFonts w:hint="eastAsia"/>
          <w:color w:val="000000" w:themeColor="text1"/>
        </w:rPr>
        <w:t>章节问答</w:t>
      </w:r>
      <w:bookmarkEnd w:id="112"/>
    </w:p>
    <w:p w14:paraId="67B7D2F6" w14:textId="77777777" w:rsidR="009B5317" w:rsidRPr="008238AF" w:rsidRDefault="009B5317" w:rsidP="009B5317">
      <w:pPr>
        <w:ind w:firstLine="420"/>
        <w:rPr>
          <w:color w:val="000000" w:themeColor="text1"/>
        </w:rPr>
      </w:pPr>
      <w:bookmarkStart w:id="113" w:name="_Hlk53072621"/>
      <w:r w:rsidRPr="008238AF">
        <w:rPr>
          <w:rFonts w:hint="eastAsia"/>
          <w:color w:val="000000" w:themeColor="text1"/>
        </w:rPr>
        <w:t>（1）什么是候选关键字？主键和候选键有什么关系？</w:t>
      </w:r>
    </w:p>
    <w:p w14:paraId="122508ED" w14:textId="77777777" w:rsidR="009B5317" w:rsidRPr="008238AF" w:rsidRDefault="009B5317" w:rsidP="009B5317">
      <w:pPr>
        <w:ind w:firstLine="420"/>
        <w:rPr>
          <w:color w:val="000000" w:themeColor="text1"/>
        </w:rPr>
      </w:pPr>
      <w:r w:rsidRPr="008238AF">
        <w:rPr>
          <w:rFonts w:hint="eastAsia"/>
          <w:color w:val="000000" w:themeColor="text1"/>
        </w:rPr>
        <w:t>答：</w:t>
      </w:r>
    </w:p>
    <w:p w14:paraId="31D4329B" w14:textId="77777777" w:rsidR="009B5317" w:rsidRPr="008238AF" w:rsidRDefault="009B5317" w:rsidP="009B5317">
      <w:pPr>
        <w:ind w:firstLine="420"/>
        <w:rPr>
          <w:color w:val="000000" w:themeColor="text1"/>
        </w:rPr>
      </w:pPr>
      <w:r w:rsidRPr="008238AF">
        <w:rPr>
          <w:rFonts w:hint="eastAsia"/>
          <w:color w:val="000000" w:themeColor="text1"/>
        </w:rPr>
        <w:t>候选关键字是可以唯一标示元组且无冗余的</w:t>
      </w:r>
      <w:r w:rsidRPr="008238AF">
        <w:rPr>
          <w:rFonts w:hint="eastAsia"/>
          <w:bCs/>
          <w:color w:val="000000" w:themeColor="text1"/>
        </w:rPr>
        <w:t>属性集合</w:t>
      </w:r>
      <w:r w:rsidRPr="008238AF">
        <w:rPr>
          <w:rFonts w:hint="eastAsia"/>
          <w:color w:val="000000" w:themeColor="text1"/>
        </w:rPr>
        <w:t>。可以是单个属性，也可以是多个属性的集合，并且候选关键字可以有</w:t>
      </w:r>
      <w:r w:rsidRPr="008238AF">
        <w:rPr>
          <w:rFonts w:hint="eastAsia"/>
          <w:bCs/>
          <w:color w:val="000000" w:themeColor="text1"/>
        </w:rPr>
        <w:t>多个</w:t>
      </w:r>
      <w:r w:rsidRPr="008238AF">
        <w:rPr>
          <w:rFonts w:hint="eastAsia"/>
          <w:color w:val="000000" w:themeColor="text1"/>
        </w:rPr>
        <w:t>。主键是从候选键中</w:t>
      </w:r>
      <w:r w:rsidRPr="008238AF">
        <w:rPr>
          <w:rFonts w:hint="eastAsia"/>
          <w:bCs/>
          <w:color w:val="000000" w:themeColor="text1"/>
        </w:rPr>
        <w:t>选择一个</w:t>
      </w:r>
      <w:r w:rsidRPr="008238AF">
        <w:rPr>
          <w:rFonts w:hint="eastAsia"/>
          <w:color w:val="000000" w:themeColor="text1"/>
        </w:rPr>
        <w:t>。类似于从多个候选人中决定最终人选作为主键。</w:t>
      </w:r>
    </w:p>
    <w:bookmarkEnd w:id="113"/>
    <w:p w14:paraId="34A63B3A" w14:textId="77777777" w:rsidR="009B5317" w:rsidRPr="008238AF" w:rsidRDefault="009B5317" w:rsidP="009B5317">
      <w:pPr>
        <w:ind w:firstLine="420"/>
        <w:rPr>
          <w:color w:val="000000" w:themeColor="text1"/>
        </w:rPr>
      </w:pPr>
      <w:r w:rsidRPr="008238AF">
        <w:rPr>
          <w:rFonts w:hint="eastAsia"/>
          <w:color w:val="000000" w:themeColor="text1"/>
        </w:rPr>
        <w:t>（2）如何判断候选关键字？</w:t>
      </w:r>
    </w:p>
    <w:p w14:paraId="683AEE85" w14:textId="77777777" w:rsidR="009B5317" w:rsidRPr="008238AF" w:rsidRDefault="009B5317" w:rsidP="009B5317">
      <w:pPr>
        <w:ind w:firstLine="420"/>
        <w:rPr>
          <w:color w:val="000000" w:themeColor="text1"/>
        </w:rPr>
      </w:pPr>
      <w:r w:rsidRPr="008238AF">
        <w:rPr>
          <w:rFonts w:hint="eastAsia"/>
          <w:color w:val="000000" w:themeColor="text1"/>
        </w:rPr>
        <w:t>答：</w:t>
      </w:r>
    </w:p>
    <w:p w14:paraId="37DD44FA" w14:textId="77777777" w:rsidR="009B5317" w:rsidRPr="008238AF" w:rsidRDefault="009B5317" w:rsidP="009B5317">
      <w:pPr>
        <w:ind w:firstLine="420"/>
        <w:rPr>
          <w:color w:val="000000" w:themeColor="text1"/>
        </w:rPr>
      </w:pPr>
      <w:r w:rsidRPr="008238AF">
        <w:rPr>
          <w:rFonts w:hint="eastAsia"/>
          <w:color w:val="000000" w:themeColor="text1"/>
        </w:rPr>
        <w:t>候选关键字是可以唯一标示元组也就意味着通过候选键集合，可以访问到所有的属性。对于无法推导得出的属性集合（图示法中入度为0的属性集合），一定包含在候选关键字中。可以利用图示法求取候选关键字。首先是从入度为0的集合出发尝试遍历全图，如果不行，加入中间属性（既有入度也有出度的属性），从集合尝试遍历全图，直到能够遍历全图为止。</w:t>
      </w:r>
    </w:p>
    <w:p w14:paraId="3EABEA6F" w14:textId="77777777" w:rsidR="009B5317" w:rsidRPr="008238AF" w:rsidRDefault="009B5317" w:rsidP="009B5317">
      <w:pPr>
        <w:ind w:firstLine="420"/>
        <w:rPr>
          <w:color w:val="000000" w:themeColor="text1"/>
        </w:rPr>
      </w:pPr>
      <w:r w:rsidRPr="008238AF">
        <w:rPr>
          <w:rFonts w:hint="eastAsia"/>
          <w:color w:val="000000" w:themeColor="text1"/>
        </w:rPr>
        <w:t>（3）规范化程度如何判断？</w:t>
      </w:r>
    </w:p>
    <w:p w14:paraId="644D8654" w14:textId="77777777" w:rsidR="009B5317" w:rsidRPr="008238AF" w:rsidRDefault="009B5317" w:rsidP="009B5317">
      <w:pPr>
        <w:ind w:firstLine="420"/>
        <w:rPr>
          <w:color w:val="000000" w:themeColor="text1"/>
        </w:rPr>
      </w:pPr>
      <w:r w:rsidRPr="008238AF">
        <w:rPr>
          <w:rFonts w:hint="eastAsia"/>
          <w:color w:val="000000" w:themeColor="text1"/>
        </w:rPr>
        <w:t>答：</w:t>
      </w:r>
    </w:p>
    <w:p w14:paraId="0D2734D6" w14:textId="77777777" w:rsidR="009B5317" w:rsidRPr="008238AF" w:rsidRDefault="009B5317" w:rsidP="009B5317">
      <w:pPr>
        <w:ind w:firstLine="420"/>
        <w:rPr>
          <w:color w:val="000000" w:themeColor="text1"/>
        </w:rPr>
      </w:pPr>
      <w:r w:rsidRPr="008238AF">
        <w:rPr>
          <w:rFonts w:hint="eastAsia"/>
          <w:color w:val="000000" w:themeColor="text1"/>
        </w:rPr>
        <w:t>规范化程度的判断其实就是范式的判断。范式从1</w:t>
      </w:r>
      <w:r w:rsidRPr="008238AF">
        <w:rPr>
          <w:color w:val="000000" w:themeColor="text1"/>
        </w:rPr>
        <w:t>NF-&gt;2NF-&gt;3NF-&gt;BCNF</w:t>
      </w:r>
      <w:r w:rsidRPr="008238AF">
        <w:rPr>
          <w:rFonts w:hint="eastAsia"/>
          <w:color w:val="000000" w:themeColor="text1"/>
        </w:rPr>
        <w:t>，这是一个层层递进的判断过程。首先根据属性</w:t>
      </w:r>
      <w:r w:rsidRPr="008238AF">
        <w:rPr>
          <w:rFonts w:hint="eastAsia"/>
          <w:bCs/>
          <w:color w:val="000000" w:themeColor="text1"/>
        </w:rPr>
        <w:t>是否能够再分</w:t>
      </w:r>
      <w:r w:rsidRPr="008238AF">
        <w:rPr>
          <w:rFonts w:hint="eastAsia"/>
          <w:color w:val="000000" w:themeColor="text1"/>
        </w:rPr>
        <w:t>判断是否满足1</w:t>
      </w:r>
      <w:r w:rsidRPr="008238AF">
        <w:rPr>
          <w:color w:val="000000" w:themeColor="text1"/>
        </w:rPr>
        <w:t>NF</w:t>
      </w:r>
      <w:r w:rsidRPr="008238AF">
        <w:rPr>
          <w:rFonts w:hint="eastAsia"/>
          <w:color w:val="000000" w:themeColor="text1"/>
        </w:rPr>
        <w:t>；然后找到关系模式的</w:t>
      </w:r>
      <w:r w:rsidRPr="008238AF">
        <w:rPr>
          <w:rFonts w:hint="eastAsia"/>
          <w:bCs/>
          <w:color w:val="000000" w:themeColor="text1"/>
        </w:rPr>
        <w:t>候选键、主属性、非主属性</w:t>
      </w:r>
      <w:r w:rsidRPr="008238AF">
        <w:rPr>
          <w:rFonts w:hint="eastAsia"/>
          <w:color w:val="000000" w:themeColor="text1"/>
        </w:rPr>
        <w:t>，判断是否有</w:t>
      </w:r>
      <w:r w:rsidRPr="008238AF">
        <w:rPr>
          <w:rFonts w:hint="eastAsia"/>
          <w:bCs/>
          <w:color w:val="000000" w:themeColor="text1"/>
        </w:rPr>
        <w:t>非主属性</w:t>
      </w:r>
      <w:r w:rsidRPr="008238AF">
        <w:rPr>
          <w:rFonts w:hint="eastAsia"/>
          <w:color w:val="000000" w:themeColor="text1"/>
        </w:rPr>
        <w:t>对</w:t>
      </w:r>
      <w:r w:rsidRPr="008238AF">
        <w:rPr>
          <w:rFonts w:hint="eastAsia"/>
          <w:bCs/>
          <w:color w:val="000000" w:themeColor="text1"/>
        </w:rPr>
        <w:t>候选键</w:t>
      </w:r>
      <w:r w:rsidRPr="008238AF">
        <w:rPr>
          <w:rFonts w:hint="eastAsia"/>
          <w:color w:val="000000" w:themeColor="text1"/>
        </w:rPr>
        <w:t>的</w:t>
      </w:r>
      <w:r w:rsidRPr="008238AF">
        <w:rPr>
          <w:rFonts w:hint="eastAsia"/>
          <w:bCs/>
          <w:color w:val="000000" w:themeColor="text1"/>
        </w:rPr>
        <w:t>部分函数依赖</w:t>
      </w:r>
      <w:r w:rsidRPr="008238AF">
        <w:rPr>
          <w:rFonts w:hint="eastAsia"/>
          <w:color w:val="000000" w:themeColor="text1"/>
        </w:rPr>
        <w:t>，如果有，该关系模式最高只能达到1</w:t>
      </w:r>
      <w:r w:rsidRPr="008238AF">
        <w:rPr>
          <w:color w:val="000000" w:themeColor="text1"/>
        </w:rPr>
        <w:t>NF</w:t>
      </w:r>
      <w:r w:rsidRPr="008238AF">
        <w:rPr>
          <w:rFonts w:hint="eastAsia"/>
          <w:color w:val="000000" w:themeColor="text1"/>
        </w:rPr>
        <w:t>，如果没有，该关系模式最高只能达到</w:t>
      </w:r>
      <w:r w:rsidRPr="008238AF">
        <w:rPr>
          <w:color w:val="000000" w:themeColor="text1"/>
        </w:rPr>
        <w:t>2NF</w:t>
      </w:r>
      <w:r w:rsidRPr="008238AF">
        <w:rPr>
          <w:rFonts w:hint="eastAsia"/>
          <w:color w:val="000000" w:themeColor="text1"/>
        </w:rPr>
        <w:t>；然后判断是否有</w:t>
      </w:r>
      <w:r w:rsidRPr="008238AF">
        <w:rPr>
          <w:rFonts w:hint="eastAsia"/>
          <w:bCs/>
          <w:color w:val="000000" w:themeColor="text1"/>
        </w:rPr>
        <w:t>非主属性</w:t>
      </w:r>
      <w:r w:rsidRPr="008238AF">
        <w:rPr>
          <w:rFonts w:hint="eastAsia"/>
          <w:color w:val="000000" w:themeColor="text1"/>
        </w:rPr>
        <w:t>对</w:t>
      </w:r>
      <w:r w:rsidRPr="008238AF">
        <w:rPr>
          <w:rFonts w:hint="eastAsia"/>
          <w:bCs/>
          <w:color w:val="000000" w:themeColor="text1"/>
        </w:rPr>
        <w:t>候选键</w:t>
      </w:r>
      <w:r w:rsidRPr="008238AF">
        <w:rPr>
          <w:rFonts w:hint="eastAsia"/>
          <w:color w:val="000000" w:themeColor="text1"/>
        </w:rPr>
        <w:t>的</w:t>
      </w:r>
      <w:r w:rsidRPr="008238AF">
        <w:rPr>
          <w:rFonts w:hint="eastAsia"/>
          <w:bCs/>
          <w:color w:val="000000" w:themeColor="text1"/>
        </w:rPr>
        <w:t>传递函数依赖</w:t>
      </w:r>
      <w:r w:rsidRPr="008238AF">
        <w:rPr>
          <w:rFonts w:hint="eastAsia"/>
          <w:color w:val="000000" w:themeColor="text1"/>
        </w:rPr>
        <w:t>，如果有，该关系模式最高只能达到</w:t>
      </w:r>
      <w:r w:rsidRPr="008238AF">
        <w:rPr>
          <w:color w:val="000000" w:themeColor="text1"/>
        </w:rPr>
        <w:t>2NF</w:t>
      </w:r>
      <w:r w:rsidRPr="008238AF">
        <w:rPr>
          <w:rFonts w:hint="eastAsia"/>
          <w:color w:val="000000" w:themeColor="text1"/>
        </w:rPr>
        <w:t>，如果没有，该关系模式最高只能达到</w:t>
      </w:r>
      <w:r w:rsidRPr="008238AF">
        <w:rPr>
          <w:color w:val="000000" w:themeColor="text1"/>
        </w:rPr>
        <w:t>3NF</w:t>
      </w:r>
      <w:r w:rsidRPr="008238AF">
        <w:rPr>
          <w:rFonts w:hint="eastAsia"/>
          <w:color w:val="000000" w:themeColor="text1"/>
        </w:rPr>
        <w:t>；最后判断函数依赖集中的所有函数依赖，是否满足左侧决定因素都包含候选键，如果没有满足，则该关系模式最高只能达到</w:t>
      </w:r>
      <w:r w:rsidRPr="008238AF">
        <w:rPr>
          <w:color w:val="000000" w:themeColor="text1"/>
        </w:rPr>
        <w:t>3NF</w:t>
      </w:r>
      <w:r w:rsidRPr="008238AF">
        <w:rPr>
          <w:rFonts w:hint="eastAsia"/>
          <w:color w:val="000000" w:themeColor="text1"/>
        </w:rPr>
        <w:t>，如果满足，该关系模式最高能够达到</w:t>
      </w:r>
      <w:r w:rsidRPr="008238AF">
        <w:rPr>
          <w:color w:val="000000" w:themeColor="text1"/>
        </w:rPr>
        <w:t>BCN</w:t>
      </w:r>
      <w:r w:rsidRPr="008238AF">
        <w:rPr>
          <w:rFonts w:hint="eastAsia"/>
          <w:color w:val="000000" w:themeColor="text1"/>
        </w:rPr>
        <w:t>。</w:t>
      </w:r>
    </w:p>
    <w:p w14:paraId="3422B3EF" w14:textId="77777777" w:rsidR="009B5317" w:rsidRPr="008238AF" w:rsidRDefault="009B5317" w:rsidP="009B5317">
      <w:pPr>
        <w:ind w:firstLine="420"/>
        <w:rPr>
          <w:color w:val="000000" w:themeColor="text1"/>
        </w:rPr>
      </w:pPr>
      <w:r w:rsidRPr="008238AF">
        <w:rPr>
          <w:rFonts w:hint="eastAsia"/>
          <w:color w:val="000000" w:themeColor="text1"/>
        </w:rPr>
        <w:t>（4）规范化程度是否越高越好？什么是反规范化？</w:t>
      </w:r>
    </w:p>
    <w:p w14:paraId="325DA886" w14:textId="77777777" w:rsidR="009B5317" w:rsidRPr="008238AF" w:rsidRDefault="009B5317" w:rsidP="009B5317">
      <w:pPr>
        <w:ind w:firstLine="420"/>
        <w:rPr>
          <w:color w:val="000000" w:themeColor="text1"/>
        </w:rPr>
      </w:pPr>
      <w:r w:rsidRPr="008238AF">
        <w:rPr>
          <w:rFonts w:hint="eastAsia"/>
          <w:color w:val="000000" w:themeColor="text1"/>
        </w:rPr>
        <w:t>答：</w:t>
      </w:r>
    </w:p>
    <w:p w14:paraId="4E16E835" w14:textId="77777777" w:rsidR="009B5317" w:rsidRPr="008238AF" w:rsidRDefault="009B5317" w:rsidP="009B5317">
      <w:pPr>
        <w:ind w:firstLine="420"/>
        <w:rPr>
          <w:color w:val="000000" w:themeColor="text1"/>
        </w:rPr>
      </w:pPr>
      <w:r w:rsidRPr="008238AF">
        <w:rPr>
          <w:rFonts w:hint="eastAsia"/>
          <w:color w:val="000000" w:themeColor="text1"/>
        </w:rPr>
        <w:t>规范化程度一般达到3</w:t>
      </w:r>
      <w:r w:rsidRPr="008238AF">
        <w:rPr>
          <w:color w:val="000000" w:themeColor="text1"/>
        </w:rPr>
        <w:t>NF</w:t>
      </w:r>
      <w:r w:rsidRPr="008238AF">
        <w:rPr>
          <w:rFonts w:hint="eastAsia"/>
          <w:color w:val="000000" w:themeColor="text1"/>
        </w:rPr>
        <w:t>即可，并不是越高越好。由于规范化会使表不断的拆分，从而导致数据表过多。这样虽然减少了 数据冗余，提高了增、删、改的速度 但会增加查询的工作量。系统需要进行多次连接，才能进行查询操作，使得系统的效率大大的下降。规范化设计后，数据库设计者希望牺牲部分规范化来提高性能，这种从规范化设计的回退方法称为反规范化技术。</w:t>
      </w:r>
    </w:p>
    <w:p w14:paraId="5FD716B0" w14:textId="77777777" w:rsidR="009B5317" w:rsidRPr="008238AF" w:rsidRDefault="009B5317" w:rsidP="009B5317">
      <w:pPr>
        <w:pStyle w:val="1"/>
        <w:numPr>
          <w:ilvl w:val="0"/>
          <w:numId w:val="0"/>
        </w:numPr>
        <w:rPr>
          <w:color w:val="000000" w:themeColor="text1"/>
        </w:rPr>
      </w:pPr>
      <w:bookmarkStart w:id="114" w:name="_Toc105689394"/>
      <w:r w:rsidRPr="008238AF">
        <w:rPr>
          <w:color w:val="000000" w:themeColor="text1"/>
        </w:rPr>
        <w:t>第十一章</w:t>
      </w:r>
      <w:r w:rsidRPr="008238AF">
        <w:rPr>
          <w:rFonts w:hint="eastAsia"/>
          <w:color w:val="000000" w:themeColor="text1"/>
        </w:rPr>
        <w:t xml:space="preserve"> </w:t>
      </w:r>
      <w:r w:rsidRPr="008238AF">
        <w:rPr>
          <w:rFonts w:hint="eastAsia"/>
          <w:color w:val="000000" w:themeColor="text1"/>
        </w:rPr>
        <w:t>计算机网络</w:t>
      </w:r>
      <w:bookmarkEnd w:id="114"/>
    </w:p>
    <w:p w14:paraId="598E4B2F" w14:textId="77777777" w:rsidR="009B5317" w:rsidRPr="008238AF" w:rsidRDefault="009B5317" w:rsidP="009B5317">
      <w:pPr>
        <w:pStyle w:val="2"/>
        <w:rPr>
          <w:color w:val="000000" w:themeColor="text1"/>
        </w:rPr>
      </w:pPr>
      <w:bookmarkStart w:id="115" w:name="_Toc105689395"/>
      <w:r w:rsidRPr="008238AF">
        <w:rPr>
          <w:rFonts w:hint="eastAsia"/>
          <w:color w:val="000000" w:themeColor="text1"/>
        </w:rPr>
        <w:t xml:space="preserve">1 </w:t>
      </w:r>
      <w:r w:rsidRPr="008238AF">
        <w:rPr>
          <w:rFonts w:hint="eastAsia"/>
          <w:color w:val="000000" w:themeColor="text1"/>
        </w:rPr>
        <w:t>考情分析</w:t>
      </w:r>
      <w:bookmarkEnd w:id="115"/>
    </w:p>
    <w:p w14:paraId="42E71D78" w14:textId="77777777" w:rsidR="009B5317" w:rsidRPr="008238AF" w:rsidRDefault="009B5317" w:rsidP="009B5317">
      <w:pPr>
        <w:pStyle w:val="3"/>
        <w:ind w:firstLine="422"/>
        <w:rPr>
          <w:color w:val="000000" w:themeColor="text1"/>
        </w:rPr>
      </w:pPr>
      <w:bookmarkStart w:id="116" w:name="_Toc105689396"/>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本章重点</w:t>
      </w:r>
      <w:bookmarkEnd w:id="116"/>
    </w:p>
    <w:tbl>
      <w:tblPr>
        <w:tblStyle w:val="a7"/>
        <w:tblW w:w="5000" w:type="pct"/>
        <w:jc w:val="center"/>
        <w:tblLook w:val="04A0" w:firstRow="1" w:lastRow="0" w:firstColumn="1" w:lastColumn="0" w:noHBand="0" w:noVBand="1"/>
      </w:tblPr>
      <w:tblGrid>
        <w:gridCol w:w="757"/>
        <w:gridCol w:w="4095"/>
        <w:gridCol w:w="3444"/>
      </w:tblGrid>
      <w:tr w:rsidR="009B5317" w:rsidRPr="008238AF" w14:paraId="66B36D00" w14:textId="77777777" w:rsidTr="00F32297">
        <w:trPr>
          <w:jc w:val="center"/>
        </w:trPr>
        <w:tc>
          <w:tcPr>
            <w:tcW w:w="456" w:type="pct"/>
            <w:vAlign w:val="center"/>
          </w:tcPr>
          <w:p w14:paraId="376264CD" w14:textId="77777777" w:rsidR="009B5317" w:rsidRPr="008238AF" w:rsidRDefault="009B5317" w:rsidP="00F32297">
            <w:pPr>
              <w:pStyle w:val="biao"/>
              <w:rPr>
                <w:color w:val="000000" w:themeColor="text1"/>
              </w:rPr>
            </w:pPr>
            <w:r w:rsidRPr="008238AF">
              <w:rPr>
                <w:rFonts w:hint="eastAsia"/>
                <w:color w:val="000000" w:themeColor="text1"/>
              </w:rPr>
              <w:t>序号</w:t>
            </w:r>
          </w:p>
        </w:tc>
        <w:tc>
          <w:tcPr>
            <w:tcW w:w="2468" w:type="pct"/>
            <w:vAlign w:val="center"/>
          </w:tcPr>
          <w:p w14:paraId="54C1EF01"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2076" w:type="pct"/>
            <w:vAlign w:val="center"/>
          </w:tcPr>
          <w:p w14:paraId="2EFACDBC"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9B5317" w:rsidRPr="008238AF" w14:paraId="2ADA97FA" w14:textId="77777777" w:rsidTr="00F32297">
        <w:trPr>
          <w:trHeight w:val="240"/>
          <w:jc w:val="center"/>
        </w:trPr>
        <w:tc>
          <w:tcPr>
            <w:tcW w:w="456" w:type="pct"/>
            <w:vMerge w:val="restart"/>
            <w:vAlign w:val="center"/>
          </w:tcPr>
          <w:p w14:paraId="0C6992B0"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468" w:type="pct"/>
            <w:vMerge w:val="restart"/>
            <w:vAlign w:val="center"/>
          </w:tcPr>
          <w:p w14:paraId="492D1CD0" w14:textId="77777777" w:rsidR="009B5317" w:rsidRPr="008238AF" w:rsidRDefault="009B5317" w:rsidP="00F32297">
            <w:pPr>
              <w:pStyle w:val="biao"/>
              <w:rPr>
                <w:color w:val="000000" w:themeColor="text1"/>
              </w:rPr>
            </w:pPr>
            <w:r w:rsidRPr="008238AF">
              <w:rPr>
                <w:rFonts w:hint="eastAsia"/>
                <w:color w:val="000000" w:themeColor="text1"/>
              </w:rPr>
              <w:t>T</w:t>
            </w:r>
            <w:r w:rsidRPr="008238AF">
              <w:rPr>
                <w:color w:val="000000" w:themeColor="text1"/>
              </w:rPr>
              <w:t>CP/IP</w:t>
            </w:r>
            <w:r w:rsidRPr="008238AF">
              <w:rPr>
                <w:rFonts w:hint="eastAsia"/>
                <w:color w:val="000000" w:themeColor="text1"/>
              </w:rPr>
              <w:t>协议簇（</w:t>
            </w:r>
            <w:r w:rsidRPr="008238AF">
              <w:rPr>
                <w:rFonts w:ascii="Segoe UI Symbol" w:hAnsi="Segoe UI Symbol" w:cs="Segoe UI Symbol"/>
                <w:color w:val="000000" w:themeColor="text1"/>
              </w:rPr>
              <w:t>⭐⭐⭐</w:t>
            </w:r>
            <w:r w:rsidRPr="008238AF">
              <w:rPr>
                <w:rFonts w:hint="eastAsia"/>
                <w:color w:val="000000" w:themeColor="text1"/>
              </w:rPr>
              <w:t>）</w:t>
            </w:r>
          </w:p>
        </w:tc>
        <w:tc>
          <w:tcPr>
            <w:tcW w:w="2076" w:type="pct"/>
            <w:vAlign w:val="center"/>
          </w:tcPr>
          <w:p w14:paraId="62B73E36" w14:textId="77777777" w:rsidR="009B5317" w:rsidRPr="008238AF" w:rsidRDefault="009B5317" w:rsidP="00F32297">
            <w:pPr>
              <w:pStyle w:val="biao"/>
              <w:rPr>
                <w:color w:val="000000" w:themeColor="text1"/>
              </w:rPr>
            </w:pPr>
            <w:r w:rsidRPr="008238AF">
              <w:rPr>
                <w:rFonts w:hint="eastAsia"/>
                <w:color w:val="000000" w:themeColor="text1"/>
              </w:rPr>
              <w:t>T</w:t>
            </w:r>
            <w:r w:rsidRPr="008238AF">
              <w:rPr>
                <w:color w:val="000000" w:themeColor="text1"/>
              </w:rPr>
              <w:t>CP</w:t>
            </w:r>
            <w:r w:rsidRPr="008238AF">
              <w:rPr>
                <w:rFonts w:hint="eastAsia"/>
                <w:color w:val="000000" w:themeColor="text1"/>
              </w:rPr>
              <w:t>与U</w:t>
            </w:r>
            <w:r w:rsidRPr="008238AF">
              <w:rPr>
                <w:color w:val="000000" w:themeColor="text1"/>
              </w:rPr>
              <w:t>DP</w:t>
            </w:r>
            <w:r w:rsidRPr="008238AF">
              <w:rPr>
                <w:rFonts w:hint="eastAsia"/>
                <w:color w:val="000000" w:themeColor="text1"/>
              </w:rPr>
              <w:t>协议</w:t>
            </w:r>
          </w:p>
        </w:tc>
      </w:tr>
      <w:tr w:rsidR="009B5317" w:rsidRPr="008238AF" w14:paraId="608D065C" w14:textId="77777777" w:rsidTr="00F32297">
        <w:trPr>
          <w:trHeight w:val="240"/>
          <w:jc w:val="center"/>
        </w:trPr>
        <w:tc>
          <w:tcPr>
            <w:tcW w:w="456" w:type="pct"/>
            <w:vMerge/>
            <w:vAlign w:val="center"/>
          </w:tcPr>
          <w:p w14:paraId="1F051D0D" w14:textId="77777777" w:rsidR="009B5317" w:rsidRPr="008238AF" w:rsidRDefault="009B5317" w:rsidP="00F32297">
            <w:pPr>
              <w:pStyle w:val="biao"/>
              <w:rPr>
                <w:color w:val="000000" w:themeColor="text1"/>
              </w:rPr>
            </w:pPr>
          </w:p>
        </w:tc>
        <w:tc>
          <w:tcPr>
            <w:tcW w:w="2468" w:type="pct"/>
            <w:vMerge/>
            <w:vAlign w:val="center"/>
          </w:tcPr>
          <w:p w14:paraId="22383D49" w14:textId="77777777" w:rsidR="009B5317" w:rsidRPr="008238AF" w:rsidRDefault="009B5317" w:rsidP="00F32297">
            <w:pPr>
              <w:pStyle w:val="biao"/>
              <w:rPr>
                <w:color w:val="000000" w:themeColor="text1"/>
              </w:rPr>
            </w:pPr>
          </w:p>
        </w:tc>
        <w:tc>
          <w:tcPr>
            <w:tcW w:w="2076" w:type="pct"/>
            <w:vAlign w:val="center"/>
          </w:tcPr>
          <w:p w14:paraId="6293F0E2" w14:textId="77777777" w:rsidR="009B5317" w:rsidRPr="008238AF" w:rsidRDefault="009B5317" w:rsidP="00F32297">
            <w:pPr>
              <w:pStyle w:val="biao"/>
              <w:rPr>
                <w:color w:val="000000" w:themeColor="text1"/>
              </w:rPr>
            </w:pPr>
            <w:r w:rsidRPr="008238AF">
              <w:rPr>
                <w:rFonts w:hint="eastAsia"/>
                <w:color w:val="000000" w:themeColor="text1"/>
              </w:rPr>
              <w:t>D</w:t>
            </w:r>
            <w:r w:rsidRPr="008238AF">
              <w:rPr>
                <w:color w:val="000000" w:themeColor="text1"/>
              </w:rPr>
              <w:t>NS</w:t>
            </w:r>
          </w:p>
        </w:tc>
      </w:tr>
      <w:tr w:rsidR="009B5317" w:rsidRPr="008238AF" w14:paraId="36653144" w14:textId="77777777" w:rsidTr="00F32297">
        <w:trPr>
          <w:trHeight w:val="180"/>
          <w:jc w:val="center"/>
        </w:trPr>
        <w:tc>
          <w:tcPr>
            <w:tcW w:w="456" w:type="pct"/>
            <w:vMerge/>
            <w:vAlign w:val="center"/>
          </w:tcPr>
          <w:p w14:paraId="1D39E5B8" w14:textId="77777777" w:rsidR="009B5317" w:rsidRPr="008238AF" w:rsidRDefault="009B5317" w:rsidP="00F32297">
            <w:pPr>
              <w:pStyle w:val="biao"/>
              <w:rPr>
                <w:color w:val="000000" w:themeColor="text1"/>
              </w:rPr>
            </w:pPr>
          </w:p>
        </w:tc>
        <w:tc>
          <w:tcPr>
            <w:tcW w:w="2468" w:type="pct"/>
            <w:vMerge/>
            <w:vAlign w:val="center"/>
          </w:tcPr>
          <w:p w14:paraId="512E85B4" w14:textId="77777777" w:rsidR="009B5317" w:rsidRPr="008238AF" w:rsidRDefault="009B5317" w:rsidP="00F32297">
            <w:pPr>
              <w:pStyle w:val="biao"/>
              <w:rPr>
                <w:color w:val="000000" w:themeColor="text1"/>
              </w:rPr>
            </w:pPr>
          </w:p>
        </w:tc>
        <w:tc>
          <w:tcPr>
            <w:tcW w:w="2076" w:type="pct"/>
            <w:vAlign w:val="center"/>
          </w:tcPr>
          <w:p w14:paraId="00CC3DA2" w14:textId="77777777" w:rsidR="009B5317" w:rsidRPr="008238AF" w:rsidRDefault="009B5317" w:rsidP="00F32297">
            <w:pPr>
              <w:pStyle w:val="biao"/>
              <w:rPr>
                <w:color w:val="000000" w:themeColor="text1"/>
              </w:rPr>
            </w:pPr>
            <w:r w:rsidRPr="008238AF">
              <w:rPr>
                <w:rFonts w:hint="eastAsia"/>
                <w:color w:val="000000" w:themeColor="text1"/>
              </w:rPr>
              <w:t>D</w:t>
            </w:r>
            <w:r w:rsidRPr="008238AF">
              <w:rPr>
                <w:color w:val="000000" w:themeColor="text1"/>
              </w:rPr>
              <w:t>HCP</w:t>
            </w:r>
          </w:p>
        </w:tc>
      </w:tr>
      <w:tr w:rsidR="009B5317" w:rsidRPr="008238AF" w14:paraId="678EB62E" w14:textId="77777777" w:rsidTr="00F32297">
        <w:trPr>
          <w:trHeight w:val="180"/>
          <w:jc w:val="center"/>
        </w:trPr>
        <w:tc>
          <w:tcPr>
            <w:tcW w:w="456" w:type="pct"/>
            <w:vMerge/>
            <w:vAlign w:val="center"/>
          </w:tcPr>
          <w:p w14:paraId="631FC722" w14:textId="77777777" w:rsidR="009B5317" w:rsidRPr="008238AF" w:rsidRDefault="009B5317" w:rsidP="00F32297">
            <w:pPr>
              <w:pStyle w:val="biao"/>
              <w:rPr>
                <w:color w:val="000000" w:themeColor="text1"/>
              </w:rPr>
            </w:pPr>
          </w:p>
        </w:tc>
        <w:tc>
          <w:tcPr>
            <w:tcW w:w="2468" w:type="pct"/>
            <w:vMerge/>
            <w:vAlign w:val="center"/>
          </w:tcPr>
          <w:p w14:paraId="552748F4" w14:textId="77777777" w:rsidR="009B5317" w:rsidRPr="008238AF" w:rsidRDefault="009B5317" w:rsidP="00F32297">
            <w:pPr>
              <w:pStyle w:val="biao"/>
              <w:rPr>
                <w:color w:val="000000" w:themeColor="text1"/>
              </w:rPr>
            </w:pPr>
          </w:p>
        </w:tc>
        <w:tc>
          <w:tcPr>
            <w:tcW w:w="2076" w:type="pct"/>
            <w:vAlign w:val="center"/>
          </w:tcPr>
          <w:p w14:paraId="5F269E2B" w14:textId="77777777" w:rsidR="009B5317" w:rsidRPr="008238AF" w:rsidRDefault="009B5317" w:rsidP="00F32297">
            <w:pPr>
              <w:pStyle w:val="biao"/>
              <w:rPr>
                <w:color w:val="000000" w:themeColor="text1"/>
              </w:rPr>
            </w:pPr>
            <w:r w:rsidRPr="008238AF">
              <w:rPr>
                <w:rFonts w:hint="eastAsia"/>
                <w:color w:val="000000" w:themeColor="text1"/>
              </w:rPr>
              <w:t>其他</w:t>
            </w:r>
          </w:p>
        </w:tc>
      </w:tr>
      <w:tr w:rsidR="009B5317" w:rsidRPr="008238AF" w14:paraId="308EAA48" w14:textId="77777777" w:rsidTr="00F32297">
        <w:trPr>
          <w:jc w:val="center"/>
        </w:trPr>
        <w:tc>
          <w:tcPr>
            <w:tcW w:w="456" w:type="pct"/>
            <w:vAlign w:val="center"/>
          </w:tcPr>
          <w:p w14:paraId="68EFE564"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468" w:type="pct"/>
            <w:vAlign w:val="center"/>
          </w:tcPr>
          <w:p w14:paraId="56400FA2" w14:textId="77777777" w:rsidR="009B5317" w:rsidRPr="008238AF" w:rsidRDefault="009B5317" w:rsidP="00F32297">
            <w:pPr>
              <w:pStyle w:val="biao"/>
              <w:rPr>
                <w:color w:val="000000" w:themeColor="text1"/>
              </w:rPr>
            </w:pPr>
            <w:r w:rsidRPr="008238AF">
              <w:rPr>
                <w:rFonts w:hint="eastAsia"/>
                <w:color w:val="000000" w:themeColor="text1"/>
              </w:rPr>
              <w:t>综合布线（</w:t>
            </w:r>
            <w:r w:rsidRPr="008238AF">
              <w:rPr>
                <w:rFonts w:ascii="Segoe UI Symbol" w:hAnsi="Segoe UI Symbol" w:cs="Segoe UI Symbol"/>
                <w:color w:val="000000" w:themeColor="text1"/>
              </w:rPr>
              <w:t>⭐</w:t>
            </w:r>
            <w:r w:rsidRPr="008238AF">
              <w:rPr>
                <w:rFonts w:hint="eastAsia"/>
                <w:color w:val="000000" w:themeColor="text1"/>
              </w:rPr>
              <w:t>）</w:t>
            </w:r>
          </w:p>
        </w:tc>
        <w:tc>
          <w:tcPr>
            <w:tcW w:w="2076" w:type="pct"/>
            <w:vAlign w:val="center"/>
          </w:tcPr>
          <w:p w14:paraId="72A49FAD" w14:textId="77777777" w:rsidR="009B5317" w:rsidRPr="008238AF" w:rsidRDefault="009B5317" w:rsidP="00F32297">
            <w:pPr>
              <w:pStyle w:val="biao"/>
              <w:rPr>
                <w:color w:val="000000" w:themeColor="text1"/>
              </w:rPr>
            </w:pPr>
            <w:r w:rsidRPr="008238AF">
              <w:rPr>
                <w:rFonts w:hint="eastAsia"/>
                <w:color w:val="000000" w:themeColor="text1"/>
              </w:rPr>
              <w:t>综合布线</w:t>
            </w:r>
          </w:p>
        </w:tc>
      </w:tr>
      <w:tr w:rsidR="009B5317" w:rsidRPr="008238AF" w14:paraId="7604DD0B" w14:textId="77777777" w:rsidTr="00F32297">
        <w:trPr>
          <w:jc w:val="center"/>
        </w:trPr>
        <w:tc>
          <w:tcPr>
            <w:tcW w:w="456" w:type="pct"/>
            <w:vAlign w:val="center"/>
          </w:tcPr>
          <w:p w14:paraId="6C275E80"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468" w:type="pct"/>
            <w:vAlign w:val="center"/>
          </w:tcPr>
          <w:p w14:paraId="3D61463E" w14:textId="77777777" w:rsidR="009B5317" w:rsidRPr="008238AF" w:rsidRDefault="009B5317" w:rsidP="00F32297">
            <w:pPr>
              <w:pStyle w:val="biao"/>
              <w:rPr>
                <w:color w:val="000000" w:themeColor="text1"/>
              </w:rPr>
            </w:pPr>
            <w:r w:rsidRPr="008238AF">
              <w:rPr>
                <w:rFonts w:hint="eastAsia"/>
                <w:color w:val="000000" w:themeColor="text1"/>
              </w:rPr>
              <w:t>I</w:t>
            </w:r>
            <w:r w:rsidRPr="008238AF">
              <w:rPr>
                <w:color w:val="000000" w:themeColor="text1"/>
              </w:rPr>
              <w:t>Pv6</w:t>
            </w: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tc>
        <w:tc>
          <w:tcPr>
            <w:tcW w:w="2076" w:type="pct"/>
            <w:vAlign w:val="center"/>
          </w:tcPr>
          <w:p w14:paraId="57D0882C" w14:textId="77777777" w:rsidR="009B5317" w:rsidRPr="008238AF" w:rsidRDefault="009B5317" w:rsidP="00F32297">
            <w:pPr>
              <w:pStyle w:val="biao"/>
              <w:rPr>
                <w:color w:val="000000" w:themeColor="text1"/>
              </w:rPr>
            </w:pPr>
            <w:r w:rsidRPr="008238AF">
              <w:rPr>
                <w:rFonts w:hint="eastAsia"/>
                <w:color w:val="000000" w:themeColor="text1"/>
              </w:rPr>
              <w:t>I</w:t>
            </w:r>
            <w:r w:rsidRPr="008238AF">
              <w:rPr>
                <w:color w:val="000000" w:themeColor="text1"/>
              </w:rPr>
              <w:t>Pv6</w:t>
            </w:r>
            <w:r w:rsidRPr="008238AF">
              <w:rPr>
                <w:rFonts w:hint="eastAsia"/>
                <w:color w:val="000000" w:themeColor="text1"/>
              </w:rPr>
              <w:t>地址分类</w:t>
            </w:r>
          </w:p>
        </w:tc>
      </w:tr>
    </w:tbl>
    <w:p w14:paraId="33A0DFC4" w14:textId="77777777" w:rsidR="009B5317" w:rsidRPr="008238AF" w:rsidRDefault="009B5317" w:rsidP="009B5317">
      <w:pPr>
        <w:ind w:firstLine="420"/>
        <w:rPr>
          <w:color w:val="000000" w:themeColor="text1"/>
        </w:rPr>
      </w:pPr>
    </w:p>
    <w:p w14:paraId="3DB523EA" w14:textId="77777777" w:rsidR="009B5317" w:rsidRPr="008238AF" w:rsidRDefault="009B5317" w:rsidP="009B5317">
      <w:pPr>
        <w:pStyle w:val="2"/>
        <w:rPr>
          <w:color w:val="000000" w:themeColor="text1"/>
        </w:rPr>
      </w:pPr>
      <w:bookmarkStart w:id="117" w:name="_Toc105689397"/>
      <w:r w:rsidRPr="008238AF">
        <w:rPr>
          <w:rFonts w:hint="eastAsia"/>
          <w:color w:val="000000" w:themeColor="text1"/>
        </w:rPr>
        <w:t xml:space="preserve">2 </w:t>
      </w:r>
      <w:r w:rsidRPr="008238AF">
        <w:rPr>
          <w:rFonts w:hint="eastAsia"/>
          <w:color w:val="000000" w:themeColor="text1"/>
        </w:rPr>
        <w:t>考点精讲</w:t>
      </w:r>
      <w:bookmarkEnd w:id="117"/>
    </w:p>
    <w:p w14:paraId="692FAD4F" w14:textId="77777777" w:rsidR="009B5317" w:rsidRPr="008238AF" w:rsidRDefault="009B5317" w:rsidP="009B5317">
      <w:pPr>
        <w:pStyle w:val="3"/>
        <w:ind w:firstLine="422"/>
        <w:rPr>
          <w:color w:val="000000" w:themeColor="text1"/>
        </w:rPr>
      </w:pPr>
      <w:bookmarkStart w:id="118" w:name="_Toc105689398"/>
      <w:r w:rsidRPr="008238AF">
        <w:rPr>
          <w:rFonts w:hint="eastAsia"/>
          <w:color w:val="000000" w:themeColor="text1"/>
        </w:rPr>
        <w:t>2</w:t>
      </w:r>
      <w:r w:rsidRPr="008238AF">
        <w:rPr>
          <w:color w:val="000000" w:themeColor="text1"/>
        </w:rPr>
        <w:t xml:space="preserve">.1 </w:t>
      </w:r>
      <w:r w:rsidRPr="008238AF">
        <w:rPr>
          <w:rFonts w:hint="eastAsia"/>
          <w:color w:val="000000" w:themeColor="text1"/>
        </w:rPr>
        <w:t>TCP/IP</w:t>
      </w:r>
      <w:r w:rsidRPr="008238AF">
        <w:rPr>
          <w:rFonts w:hint="eastAsia"/>
          <w:color w:val="000000" w:themeColor="text1"/>
        </w:rPr>
        <w:t>协议族（</w:t>
      </w:r>
      <w:r w:rsidRPr="008238AF">
        <w:rPr>
          <w:rFonts w:ascii="Segoe UI Symbol" w:hAnsi="Segoe UI Symbol" w:cs="Segoe UI Symbol"/>
          <w:color w:val="000000" w:themeColor="text1"/>
        </w:rPr>
        <w:t>⭐⭐⭐</w:t>
      </w:r>
      <w:r w:rsidRPr="008238AF">
        <w:rPr>
          <w:rFonts w:hint="eastAsia"/>
          <w:color w:val="000000" w:themeColor="text1"/>
        </w:rPr>
        <w:t>）</w:t>
      </w:r>
      <w:bookmarkEnd w:id="118"/>
    </w:p>
    <w:p w14:paraId="65189FB7"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.1.1</w:t>
      </w:r>
      <w:r w:rsidRPr="008238AF">
        <w:rPr>
          <w:color w:val="000000" w:themeColor="text1"/>
        </w:rPr>
        <w:tab/>
      </w:r>
      <w:r w:rsidRPr="008238AF">
        <w:rPr>
          <w:color w:val="000000" w:themeColor="text1"/>
        </w:rPr>
        <w:t>常见协议及功能</w:t>
      </w:r>
    </w:p>
    <w:p w14:paraId="7CB41E85" w14:textId="77777777" w:rsidR="009B5317" w:rsidRPr="008238AF" w:rsidRDefault="009B5317" w:rsidP="009B5317">
      <w:pPr>
        <w:pStyle w:val="biao"/>
        <w:rPr>
          <w:color w:val="000000" w:themeColor="text1"/>
        </w:rPr>
      </w:pPr>
      <w:r w:rsidRPr="008238AF">
        <w:rPr>
          <w:color w:val="000000" w:themeColor="text1"/>
        </w:rPr>
        <w:object w:dxaOrig="7524" w:dyaOrig="3601" w14:anchorId="5D571482">
          <v:shape id="_x0000_i1070" type="#_x0000_t75" style="width:349.5pt;height:168pt" o:ole="">
            <v:imagedata r:id="rId162" o:title=""/>
          </v:shape>
          <o:OLEObject Type="Embed" ProgID="Visio.Drawing.15" ShapeID="_x0000_i1070" DrawAspect="Content" ObjectID="_1723890237" r:id="rId163"/>
        </w:object>
      </w:r>
    </w:p>
    <w:p w14:paraId="2503DBDD" w14:textId="77777777" w:rsidR="009B5317" w:rsidRPr="008238AF" w:rsidRDefault="009B5317" w:rsidP="009B5317">
      <w:pPr>
        <w:ind w:firstLine="420"/>
        <w:rPr>
          <w:color w:val="000000" w:themeColor="text1"/>
        </w:rPr>
      </w:pPr>
      <w:r w:rsidRPr="008238AF">
        <w:rPr>
          <w:rFonts w:hint="eastAsia"/>
          <w:color w:val="000000" w:themeColor="text1"/>
        </w:rPr>
        <w:t>POP3：110端口，邮件收取</w:t>
      </w:r>
    </w:p>
    <w:p w14:paraId="20167764" w14:textId="77777777" w:rsidR="009B5317" w:rsidRPr="008238AF" w:rsidRDefault="009B5317" w:rsidP="009B5317">
      <w:pPr>
        <w:ind w:firstLine="420"/>
        <w:rPr>
          <w:color w:val="000000" w:themeColor="text1"/>
        </w:rPr>
      </w:pPr>
      <w:r w:rsidRPr="008238AF">
        <w:rPr>
          <w:rFonts w:hint="eastAsia"/>
          <w:color w:val="000000" w:themeColor="text1"/>
        </w:rPr>
        <w:t>SMTP：25端口，邮件发送</w:t>
      </w:r>
    </w:p>
    <w:p w14:paraId="18EF0375" w14:textId="77777777" w:rsidR="009B5317" w:rsidRPr="008238AF" w:rsidRDefault="009B5317" w:rsidP="009B5317">
      <w:pPr>
        <w:ind w:firstLine="420"/>
        <w:rPr>
          <w:color w:val="000000" w:themeColor="text1"/>
        </w:rPr>
      </w:pPr>
      <w:r w:rsidRPr="008238AF">
        <w:rPr>
          <w:rFonts w:hint="eastAsia"/>
          <w:color w:val="000000" w:themeColor="text1"/>
        </w:rPr>
        <w:t>FTP：20数据端口/21控制端口，文件传输协议</w:t>
      </w:r>
    </w:p>
    <w:p w14:paraId="246467F6" w14:textId="77777777" w:rsidR="009B5317" w:rsidRPr="008238AF" w:rsidRDefault="009B5317" w:rsidP="009B5317">
      <w:pPr>
        <w:ind w:firstLine="420"/>
        <w:rPr>
          <w:color w:val="000000" w:themeColor="text1"/>
        </w:rPr>
      </w:pPr>
      <w:r w:rsidRPr="008238AF">
        <w:rPr>
          <w:rFonts w:hint="eastAsia"/>
          <w:color w:val="000000" w:themeColor="text1"/>
        </w:rPr>
        <w:t>HTTP：80端口，超文本传输协议，网页传输</w:t>
      </w:r>
    </w:p>
    <w:p w14:paraId="3AF514A5" w14:textId="77777777" w:rsidR="009B5317" w:rsidRPr="008238AF" w:rsidRDefault="009B5317" w:rsidP="009B5317">
      <w:pPr>
        <w:ind w:firstLine="420"/>
        <w:rPr>
          <w:color w:val="000000" w:themeColor="text1"/>
        </w:rPr>
      </w:pPr>
      <w:r w:rsidRPr="008238AF">
        <w:rPr>
          <w:rFonts w:hint="eastAsia"/>
          <w:color w:val="000000" w:themeColor="text1"/>
        </w:rPr>
        <w:t>DHCP：67端口，IP地址自动分配</w:t>
      </w:r>
    </w:p>
    <w:p w14:paraId="6725D455" w14:textId="77777777" w:rsidR="009B5317" w:rsidRPr="008238AF" w:rsidRDefault="009B5317" w:rsidP="009B5317">
      <w:pPr>
        <w:ind w:firstLine="420"/>
        <w:rPr>
          <w:color w:val="000000" w:themeColor="text1"/>
        </w:rPr>
      </w:pPr>
      <w:r w:rsidRPr="008238AF">
        <w:rPr>
          <w:rFonts w:hint="eastAsia"/>
          <w:color w:val="000000" w:themeColor="text1"/>
        </w:rPr>
        <w:t>SNMP：161端口，简单网络管理协议</w:t>
      </w:r>
    </w:p>
    <w:p w14:paraId="314FAB47" w14:textId="77777777" w:rsidR="009B5317" w:rsidRPr="008238AF" w:rsidRDefault="009B5317" w:rsidP="009B5317">
      <w:pPr>
        <w:ind w:firstLine="420"/>
        <w:rPr>
          <w:color w:val="000000" w:themeColor="text1"/>
        </w:rPr>
      </w:pPr>
      <w:r w:rsidRPr="008238AF">
        <w:rPr>
          <w:rFonts w:hint="eastAsia"/>
          <w:color w:val="000000" w:themeColor="text1"/>
        </w:rPr>
        <w:t>DNS：53端口，域名解析协议，记录域名与IP的映射关系</w:t>
      </w:r>
    </w:p>
    <w:p w14:paraId="586A99EF" w14:textId="77777777" w:rsidR="009B5317" w:rsidRPr="008238AF" w:rsidRDefault="009B5317" w:rsidP="009B5317">
      <w:pPr>
        <w:ind w:firstLine="420"/>
        <w:rPr>
          <w:color w:val="000000" w:themeColor="text1"/>
        </w:rPr>
      </w:pPr>
      <w:r w:rsidRPr="008238AF">
        <w:rPr>
          <w:rFonts w:hint="eastAsia"/>
          <w:color w:val="000000" w:themeColor="text1"/>
        </w:rPr>
        <w:t>TCP：可靠的传输层协议</w:t>
      </w:r>
    </w:p>
    <w:p w14:paraId="0CA0492F" w14:textId="77777777" w:rsidR="009B5317" w:rsidRPr="008238AF" w:rsidRDefault="009B5317" w:rsidP="009B5317">
      <w:pPr>
        <w:ind w:firstLine="420"/>
        <w:rPr>
          <w:color w:val="000000" w:themeColor="text1"/>
        </w:rPr>
      </w:pPr>
      <w:r w:rsidRPr="008238AF">
        <w:rPr>
          <w:rFonts w:hint="eastAsia"/>
          <w:color w:val="000000" w:themeColor="text1"/>
        </w:rPr>
        <w:t>UDP：不可靠的传输层协议</w:t>
      </w:r>
    </w:p>
    <w:p w14:paraId="7C243E00" w14:textId="77777777" w:rsidR="009B5317" w:rsidRPr="008238AF" w:rsidRDefault="009B5317" w:rsidP="009B5317">
      <w:pPr>
        <w:ind w:firstLine="420"/>
        <w:rPr>
          <w:color w:val="000000" w:themeColor="text1"/>
        </w:rPr>
      </w:pPr>
      <w:r w:rsidRPr="008238AF">
        <w:rPr>
          <w:rFonts w:hint="eastAsia"/>
          <w:color w:val="000000" w:themeColor="text1"/>
        </w:rPr>
        <w:t>ICMP：因特网控制协议，PING命令来自该协议</w:t>
      </w:r>
    </w:p>
    <w:p w14:paraId="156B9378" w14:textId="77777777" w:rsidR="009B5317" w:rsidRPr="008238AF" w:rsidRDefault="009B5317" w:rsidP="009B5317">
      <w:pPr>
        <w:ind w:firstLine="420"/>
        <w:rPr>
          <w:color w:val="000000" w:themeColor="text1"/>
        </w:rPr>
      </w:pPr>
      <w:r w:rsidRPr="008238AF">
        <w:rPr>
          <w:rFonts w:hint="eastAsia"/>
          <w:color w:val="000000" w:themeColor="text1"/>
        </w:rPr>
        <w:t>IGMP：组播协议</w:t>
      </w:r>
    </w:p>
    <w:p w14:paraId="5B0513AC" w14:textId="77777777" w:rsidR="009B5317" w:rsidRPr="008238AF" w:rsidRDefault="009B5317" w:rsidP="009B5317">
      <w:pPr>
        <w:ind w:firstLine="420"/>
        <w:rPr>
          <w:color w:val="000000" w:themeColor="text1"/>
        </w:rPr>
      </w:pPr>
      <w:r w:rsidRPr="008238AF">
        <w:rPr>
          <w:rFonts w:hint="eastAsia"/>
          <w:color w:val="000000" w:themeColor="text1"/>
        </w:rPr>
        <w:t>ARP：地址解析协议，IP地址转换为MAC地址</w:t>
      </w:r>
    </w:p>
    <w:p w14:paraId="6CD08659" w14:textId="77777777" w:rsidR="009B5317" w:rsidRPr="008238AF" w:rsidRDefault="009B5317" w:rsidP="009B5317">
      <w:pPr>
        <w:ind w:firstLine="420"/>
        <w:rPr>
          <w:color w:val="000000" w:themeColor="text1"/>
        </w:rPr>
      </w:pPr>
      <w:r w:rsidRPr="008238AF">
        <w:rPr>
          <w:rFonts w:hint="eastAsia"/>
          <w:color w:val="000000" w:themeColor="text1"/>
        </w:rPr>
        <w:t>RARP：反向地址解析协议，MAC地址转IP地址</w:t>
      </w:r>
    </w:p>
    <w:p w14:paraId="16BEEE82" w14:textId="77777777" w:rsidR="009B5317" w:rsidRPr="008238AF" w:rsidRDefault="009B5317" w:rsidP="009B5317">
      <w:pPr>
        <w:pStyle w:val="4"/>
        <w:rPr>
          <w:color w:val="000000" w:themeColor="text1"/>
        </w:rPr>
      </w:pPr>
      <w:r w:rsidRPr="008238AF">
        <w:rPr>
          <w:color w:val="000000" w:themeColor="text1"/>
        </w:rPr>
        <w:t>2.1.2 TCP</w:t>
      </w:r>
      <w:r w:rsidRPr="008238AF">
        <w:rPr>
          <w:color w:val="000000" w:themeColor="text1"/>
        </w:rPr>
        <w:t>与</w:t>
      </w:r>
      <w:r w:rsidRPr="008238AF">
        <w:rPr>
          <w:rFonts w:hint="eastAsia"/>
          <w:color w:val="000000" w:themeColor="text1"/>
        </w:rPr>
        <w:t>U</w:t>
      </w:r>
      <w:r w:rsidRPr="008238AF">
        <w:rPr>
          <w:color w:val="000000" w:themeColor="text1"/>
        </w:rPr>
        <w:t>DP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179"/>
        <w:gridCol w:w="2524"/>
        <w:gridCol w:w="4593"/>
      </w:tblGrid>
      <w:tr w:rsidR="009B5317" w:rsidRPr="008238AF" w14:paraId="214F1B44" w14:textId="77777777" w:rsidTr="00F32297">
        <w:trPr>
          <w:trHeight w:val="20"/>
        </w:trPr>
        <w:tc>
          <w:tcPr>
            <w:tcW w:w="711" w:type="pct"/>
            <w:shd w:val="clear" w:color="auto" w:fill="auto"/>
            <w:tcMar>
              <w:top w:w="72" w:type="dxa"/>
              <w:left w:w="144" w:type="dxa"/>
              <w:bottom w:w="72" w:type="dxa"/>
              <w:right w:w="144" w:type="dxa"/>
            </w:tcMar>
            <w:vAlign w:val="center"/>
            <w:hideMark/>
          </w:tcPr>
          <w:p w14:paraId="35D0B38A" w14:textId="77777777" w:rsidR="009B5317" w:rsidRPr="008238AF" w:rsidRDefault="009B5317" w:rsidP="00F32297">
            <w:pPr>
              <w:pStyle w:val="biao"/>
              <w:rPr>
                <w:color w:val="000000" w:themeColor="text1"/>
              </w:rPr>
            </w:pPr>
          </w:p>
        </w:tc>
        <w:tc>
          <w:tcPr>
            <w:tcW w:w="1521" w:type="pct"/>
            <w:shd w:val="clear" w:color="auto" w:fill="auto"/>
            <w:tcMar>
              <w:top w:w="72" w:type="dxa"/>
              <w:left w:w="144" w:type="dxa"/>
              <w:bottom w:w="72" w:type="dxa"/>
              <w:right w:w="144" w:type="dxa"/>
            </w:tcMar>
            <w:vAlign w:val="center"/>
            <w:hideMark/>
          </w:tcPr>
          <w:p w14:paraId="22848575" w14:textId="77777777" w:rsidR="009B5317" w:rsidRPr="008238AF" w:rsidRDefault="009B5317" w:rsidP="00F32297">
            <w:pPr>
              <w:pStyle w:val="biao"/>
              <w:rPr>
                <w:color w:val="000000" w:themeColor="text1"/>
              </w:rPr>
            </w:pPr>
            <w:r w:rsidRPr="008238AF">
              <w:rPr>
                <w:rFonts w:hint="eastAsia"/>
                <w:color w:val="000000" w:themeColor="text1"/>
              </w:rPr>
              <w:t>TCP</w:t>
            </w:r>
          </w:p>
        </w:tc>
        <w:tc>
          <w:tcPr>
            <w:tcW w:w="2768" w:type="pct"/>
            <w:shd w:val="clear" w:color="auto" w:fill="auto"/>
            <w:tcMar>
              <w:top w:w="72" w:type="dxa"/>
              <w:left w:w="144" w:type="dxa"/>
              <w:bottom w:w="72" w:type="dxa"/>
              <w:right w:w="144" w:type="dxa"/>
            </w:tcMar>
            <w:vAlign w:val="center"/>
            <w:hideMark/>
          </w:tcPr>
          <w:p w14:paraId="5100A88D" w14:textId="77777777" w:rsidR="009B5317" w:rsidRPr="008238AF" w:rsidRDefault="009B5317" w:rsidP="00F32297">
            <w:pPr>
              <w:pStyle w:val="biao"/>
              <w:rPr>
                <w:color w:val="000000" w:themeColor="text1"/>
              </w:rPr>
            </w:pPr>
            <w:r w:rsidRPr="008238AF">
              <w:rPr>
                <w:rFonts w:hint="eastAsia"/>
                <w:color w:val="000000" w:themeColor="text1"/>
              </w:rPr>
              <w:t>UDP</w:t>
            </w:r>
          </w:p>
        </w:tc>
      </w:tr>
      <w:tr w:rsidR="009B5317" w:rsidRPr="008238AF" w14:paraId="2695FC68" w14:textId="77777777" w:rsidTr="00F32297">
        <w:trPr>
          <w:trHeight w:val="20"/>
        </w:trPr>
        <w:tc>
          <w:tcPr>
            <w:tcW w:w="711" w:type="pct"/>
            <w:shd w:val="clear" w:color="auto" w:fill="auto"/>
            <w:tcMar>
              <w:top w:w="72" w:type="dxa"/>
              <w:left w:w="144" w:type="dxa"/>
              <w:bottom w:w="72" w:type="dxa"/>
              <w:right w:w="144" w:type="dxa"/>
            </w:tcMar>
            <w:vAlign w:val="center"/>
            <w:hideMark/>
          </w:tcPr>
          <w:p w14:paraId="72D5C4B6" w14:textId="77777777" w:rsidR="009B5317" w:rsidRPr="008238AF" w:rsidRDefault="009B5317" w:rsidP="00F32297">
            <w:pPr>
              <w:pStyle w:val="biao"/>
              <w:rPr>
                <w:color w:val="000000" w:themeColor="text1"/>
              </w:rPr>
            </w:pPr>
            <w:r w:rsidRPr="008238AF">
              <w:rPr>
                <w:rFonts w:hint="eastAsia"/>
                <w:color w:val="000000" w:themeColor="text1"/>
              </w:rPr>
              <w:t>共同点</w:t>
            </w:r>
          </w:p>
        </w:tc>
        <w:tc>
          <w:tcPr>
            <w:tcW w:w="4289" w:type="pct"/>
            <w:gridSpan w:val="2"/>
            <w:shd w:val="clear" w:color="auto" w:fill="auto"/>
            <w:tcMar>
              <w:top w:w="72" w:type="dxa"/>
              <w:left w:w="144" w:type="dxa"/>
              <w:bottom w:w="72" w:type="dxa"/>
              <w:right w:w="144" w:type="dxa"/>
            </w:tcMar>
            <w:vAlign w:val="center"/>
            <w:hideMark/>
          </w:tcPr>
          <w:p w14:paraId="0DE85F20" w14:textId="77777777" w:rsidR="009B5317" w:rsidRPr="008238AF" w:rsidRDefault="009B5317" w:rsidP="00F32297">
            <w:pPr>
              <w:pStyle w:val="biao"/>
              <w:rPr>
                <w:color w:val="000000" w:themeColor="text1"/>
              </w:rPr>
            </w:pPr>
            <w:r w:rsidRPr="008238AF">
              <w:rPr>
                <w:rFonts w:hint="eastAsia"/>
                <w:color w:val="000000" w:themeColor="text1"/>
              </w:rPr>
              <w:t>基于IP协议的传输层协议，可以端口寻址</w:t>
            </w:r>
          </w:p>
        </w:tc>
      </w:tr>
      <w:tr w:rsidR="009B5317" w:rsidRPr="008238AF" w14:paraId="4917222F" w14:textId="77777777" w:rsidTr="00F32297">
        <w:trPr>
          <w:trHeight w:val="20"/>
        </w:trPr>
        <w:tc>
          <w:tcPr>
            <w:tcW w:w="711" w:type="pct"/>
            <w:shd w:val="clear" w:color="auto" w:fill="auto"/>
            <w:tcMar>
              <w:top w:w="72" w:type="dxa"/>
              <w:left w:w="144" w:type="dxa"/>
              <w:bottom w:w="72" w:type="dxa"/>
              <w:right w:w="144" w:type="dxa"/>
            </w:tcMar>
            <w:vAlign w:val="center"/>
            <w:hideMark/>
          </w:tcPr>
          <w:p w14:paraId="6300FAF2" w14:textId="77777777" w:rsidR="009B5317" w:rsidRPr="008238AF" w:rsidRDefault="009B5317" w:rsidP="00F32297">
            <w:pPr>
              <w:pStyle w:val="biao"/>
              <w:rPr>
                <w:color w:val="000000" w:themeColor="text1"/>
              </w:rPr>
            </w:pPr>
            <w:r w:rsidRPr="008238AF">
              <w:rPr>
                <w:rFonts w:hint="eastAsia"/>
                <w:color w:val="000000" w:themeColor="text1"/>
              </w:rPr>
              <w:t>不同点</w:t>
            </w:r>
          </w:p>
        </w:tc>
        <w:tc>
          <w:tcPr>
            <w:tcW w:w="1521" w:type="pct"/>
            <w:shd w:val="clear" w:color="auto" w:fill="auto"/>
            <w:tcMar>
              <w:top w:w="72" w:type="dxa"/>
              <w:left w:w="144" w:type="dxa"/>
              <w:bottom w:w="72" w:type="dxa"/>
              <w:right w:w="144" w:type="dxa"/>
            </w:tcMar>
            <w:vAlign w:val="center"/>
            <w:hideMark/>
          </w:tcPr>
          <w:p w14:paraId="37A7F599" w14:textId="77777777" w:rsidR="009B5317" w:rsidRPr="008238AF" w:rsidRDefault="009B5317" w:rsidP="00F32297">
            <w:pPr>
              <w:pStyle w:val="biao"/>
              <w:rPr>
                <w:color w:val="000000" w:themeColor="text1"/>
              </w:rPr>
            </w:pPr>
            <w:r w:rsidRPr="008238AF">
              <w:rPr>
                <w:rFonts w:hint="eastAsia"/>
                <w:color w:val="000000" w:themeColor="text1"/>
              </w:rPr>
              <w:t>面向连接（连接管理）、三次握手、流量控制、差错校验和重传、IP数据报按序接收不丢失不重复、可靠性强、牺牲通信量、效率低</w:t>
            </w:r>
          </w:p>
        </w:tc>
        <w:tc>
          <w:tcPr>
            <w:tcW w:w="2768" w:type="pct"/>
            <w:shd w:val="clear" w:color="auto" w:fill="auto"/>
            <w:tcMar>
              <w:top w:w="72" w:type="dxa"/>
              <w:left w:w="144" w:type="dxa"/>
              <w:bottom w:w="72" w:type="dxa"/>
              <w:right w:w="144" w:type="dxa"/>
            </w:tcMar>
            <w:vAlign w:val="center"/>
            <w:hideMark/>
          </w:tcPr>
          <w:p w14:paraId="4185C6B3" w14:textId="77777777" w:rsidR="009B5317" w:rsidRPr="008238AF" w:rsidRDefault="009B5317" w:rsidP="00F32297">
            <w:pPr>
              <w:pStyle w:val="biao"/>
              <w:rPr>
                <w:color w:val="000000" w:themeColor="text1"/>
              </w:rPr>
            </w:pPr>
            <w:r w:rsidRPr="008238AF">
              <w:rPr>
                <w:rFonts w:hint="eastAsia"/>
                <w:color w:val="000000" w:themeColor="text1"/>
              </w:rPr>
              <w:t>不可靠、无连接、错误检测功能弱，无拥塞控制、无流量控制，有助于提高传输的高速率性。</w:t>
            </w:r>
          </w:p>
          <w:p w14:paraId="44248BE1" w14:textId="77777777" w:rsidR="009B5317" w:rsidRPr="008238AF" w:rsidRDefault="009B5317" w:rsidP="00F32297">
            <w:pPr>
              <w:pStyle w:val="biao"/>
              <w:rPr>
                <w:color w:val="000000" w:themeColor="text1"/>
              </w:rPr>
            </w:pPr>
            <w:r w:rsidRPr="008238AF">
              <w:rPr>
                <w:rFonts w:hint="eastAsia"/>
                <w:color w:val="000000" w:themeColor="text1"/>
              </w:rPr>
              <w:t>不对无序IP数据报重新排序、不负责重传、不消除重复IP数据报、不对已收到的数据报进行确认、不负责建立或终止连接，这些由UDP进行通信的应用程序进行处理。</w:t>
            </w:r>
          </w:p>
        </w:tc>
      </w:tr>
      <w:tr w:rsidR="009B5317" w:rsidRPr="008238AF" w14:paraId="65FA173D" w14:textId="77777777" w:rsidTr="00F32297">
        <w:trPr>
          <w:trHeight w:val="20"/>
        </w:trPr>
        <w:tc>
          <w:tcPr>
            <w:tcW w:w="711" w:type="pct"/>
            <w:shd w:val="clear" w:color="auto" w:fill="auto"/>
            <w:tcMar>
              <w:top w:w="72" w:type="dxa"/>
              <w:left w:w="144" w:type="dxa"/>
              <w:bottom w:w="72" w:type="dxa"/>
              <w:right w:w="144" w:type="dxa"/>
            </w:tcMar>
            <w:vAlign w:val="center"/>
            <w:hideMark/>
          </w:tcPr>
          <w:p w14:paraId="1787510C" w14:textId="77777777" w:rsidR="009B5317" w:rsidRPr="008238AF" w:rsidRDefault="009B5317" w:rsidP="00F32297">
            <w:pPr>
              <w:pStyle w:val="biao"/>
              <w:rPr>
                <w:color w:val="000000" w:themeColor="text1"/>
              </w:rPr>
            </w:pPr>
            <w:r w:rsidRPr="008238AF">
              <w:rPr>
                <w:rFonts w:hint="eastAsia"/>
                <w:color w:val="000000" w:themeColor="text1"/>
              </w:rPr>
              <w:t>相关协议</w:t>
            </w:r>
          </w:p>
        </w:tc>
        <w:tc>
          <w:tcPr>
            <w:tcW w:w="1521" w:type="pct"/>
            <w:shd w:val="clear" w:color="auto" w:fill="auto"/>
            <w:tcMar>
              <w:top w:w="72" w:type="dxa"/>
              <w:left w:w="144" w:type="dxa"/>
              <w:bottom w:w="72" w:type="dxa"/>
              <w:right w:w="144" w:type="dxa"/>
            </w:tcMar>
            <w:vAlign w:val="center"/>
            <w:hideMark/>
          </w:tcPr>
          <w:p w14:paraId="3D3D0962" w14:textId="77777777" w:rsidR="009B5317" w:rsidRPr="008238AF" w:rsidRDefault="009B5317" w:rsidP="00F32297">
            <w:pPr>
              <w:pStyle w:val="biao"/>
              <w:rPr>
                <w:color w:val="000000" w:themeColor="text1"/>
              </w:rPr>
            </w:pPr>
            <w:r w:rsidRPr="008238AF">
              <w:rPr>
                <w:rFonts w:hint="eastAsia"/>
                <w:color w:val="000000" w:themeColor="text1"/>
              </w:rPr>
              <w:t>HTTP、FTP、Telnet、POP3、SMTP</w:t>
            </w:r>
          </w:p>
        </w:tc>
        <w:tc>
          <w:tcPr>
            <w:tcW w:w="2768" w:type="pct"/>
            <w:shd w:val="clear" w:color="auto" w:fill="auto"/>
            <w:tcMar>
              <w:top w:w="72" w:type="dxa"/>
              <w:left w:w="144" w:type="dxa"/>
              <w:bottom w:w="72" w:type="dxa"/>
              <w:right w:w="144" w:type="dxa"/>
            </w:tcMar>
            <w:vAlign w:val="center"/>
            <w:hideMark/>
          </w:tcPr>
          <w:p w14:paraId="699DCE23" w14:textId="77777777" w:rsidR="009B5317" w:rsidRPr="008238AF" w:rsidRDefault="009B5317" w:rsidP="00F32297">
            <w:pPr>
              <w:pStyle w:val="biao"/>
              <w:rPr>
                <w:color w:val="000000" w:themeColor="text1"/>
              </w:rPr>
            </w:pPr>
            <w:r w:rsidRPr="008238AF">
              <w:rPr>
                <w:rFonts w:hint="eastAsia"/>
                <w:color w:val="000000" w:themeColor="text1"/>
              </w:rPr>
              <w:t>DNS、DHCP、TFTP、SNMP</w:t>
            </w:r>
          </w:p>
        </w:tc>
      </w:tr>
    </w:tbl>
    <w:p w14:paraId="465A6909" w14:textId="77777777" w:rsidR="009B5317" w:rsidRPr="008238AF" w:rsidRDefault="009B5317" w:rsidP="009B5317">
      <w:pPr>
        <w:pStyle w:val="4"/>
        <w:rPr>
          <w:color w:val="000000" w:themeColor="text1"/>
        </w:rPr>
      </w:pPr>
      <w:r w:rsidRPr="008238AF">
        <w:rPr>
          <w:color w:val="000000" w:themeColor="text1"/>
        </w:rPr>
        <w:t xml:space="preserve">2.1.3 </w:t>
      </w:r>
      <w:r w:rsidRPr="008238AF">
        <w:rPr>
          <w:rFonts w:hint="eastAsia"/>
          <w:color w:val="000000" w:themeColor="text1"/>
        </w:rPr>
        <w:t>DHCP</w:t>
      </w:r>
      <w:r w:rsidRPr="008238AF">
        <w:rPr>
          <w:rFonts w:hint="eastAsia"/>
          <w:color w:val="000000" w:themeColor="text1"/>
        </w:rPr>
        <w:t>用法</w:t>
      </w:r>
    </w:p>
    <w:p w14:paraId="157C4B00"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70BAA461" wp14:editId="3E545562">
            <wp:extent cx="4136065" cy="5174636"/>
            <wp:effectExtent l="19050" t="19050" r="17145" b="260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4" cstate="print">
                      <a:extLst>
                        <a:ext uri="{BEBA8EAE-BF5A-486C-A8C5-ECC9F3942E4B}">
                          <a14:imgProps xmlns:a14="http://schemas.microsoft.com/office/drawing/2010/main">
                            <a14:imgLayer r:embed="rId165">
                              <a14:imgEffect>
                                <a14:sharpenSoften amount="61000"/>
                              </a14:imgEffect>
                              <a14:imgEffect>
                                <a14:brightnessContrast bright="-6000"/>
                              </a14:imgEffect>
                            </a14:imgLayer>
                          </a14:imgProps>
                        </a:ext>
                        <a:ext uri="{28A0092B-C50C-407E-A947-70E740481C1C}">
                          <a14:useLocalDpi xmlns:a14="http://schemas.microsoft.com/office/drawing/2010/main" val="0"/>
                        </a:ext>
                      </a:extLst>
                    </a:blip>
                    <a:srcRect/>
                    <a:stretch>
                      <a:fillRect/>
                    </a:stretch>
                  </pic:blipFill>
                  <pic:spPr bwMode="auto">
                    <a:xfrm>
                      <a:off x="0" y="0"/>
                      <a:ext cx="4142545" cy="5182744"/>
                    </a:xfrm>
                    <a:prstGeom prst="rect">
                      <a:avLst/>
                    </a:prstGeom>
                    <a:noFill/>
                    <a:ln w="9525" cmpd="sng">
                      <a:solidFill>
                        <a:srgbClr val="000000"/>
                      </a:solidFill>
                      <a:miter lim="800000"/>
                      <a:headEnd/>
                      <a:tailEnd/>
                    </a:ln>
                    <a:effectLst/>
                  </pic:spPr>
                </pic:pic>
              </a:graphicData>
            </a:graphic>
          </wp:inline>
        </w:drawing>
      </w:r>
    </w:p>
    <w:p w14:paraId="5C55F279" w14:textId="77777777" w:rsidR="009B5317" w:rsidRPr="008238AF" w:rsidRDefault="009B5317" w:rsidP="009B5317">
      <w:pPr>
        <w:ind w:firstLine="420"/>
        <w:rPr>
          <w:color w:val="000000" w:themeColor="text1"/>
        </w:rPr>
      </w:pPr>
      <w:r w:rsidRPr="008238AF">
        <w:rPr>
          <w:rFonts w:hint="eastAsia"/>
          <w:color w:val="000000" w:themeColor="text1"/>
        </w:rPr>
        <w:t>（1）客户机/服务器模型</w:t>
      </w:r>
    </w:p>
    <w:p w14:paraId="684403FD" w14:textId="77777777" w:rsidR="009B5317" w:rsidRPr="008238AF" w:rsidRDefault="009B5317" w:rsidP="009B5317">
      <w:pPr>
        <w:ind w:firstLine="420"/>
        <w:rPr>
          <w:color w:val="000000" w:themeColor="text1"/>
        </w:rPr>
      </w:pPr>
      <w:r w:rsidRPr="008238AF">
        <w:rPr>
          <w:rFonts w:hint="eastAsia"/>
          <w:color w:val="000000" w:themeColor="text1"/>
        </w:rPr>
        <w:t>（2）租约默认为8天</w:t>
      </w:r>
    </w:p>
    <w:p w14:paraId="145A00AA" w14:textId="77777777" w:rsidR="009B5317" w:rsidRPr="008238AF" w:rsidRDefault="009B5317" w:rsidP="009B5317">
      <w:pPr>
        <w:ind w:firstLine="420"/>
        <w:rPr>
          <w:color w:val="000000" w:themeColor="text1"/>
        </w:rPr>
      </w:pPr>
      <w:r w:rsidRPr="008238AF">
        <w:rPr>
          <w:rFonts w:hint="eastAsia"/>
          <w:color w:val="000000" w:themeColor="text1"/>
        </w:rPr>
        <w:t>（3）当租约过半时，客户机需要向DHCP服务器申请续租；</w:t>
      </w:r>
    </w:p>
    <w:p w14:paraId="5BD847FB" w14:textId="77777777" w:rsidR="009B5317" w:rsidRPr="008238AF" w:rsidRDefault="009B5317" w:rsidP="009B5317">
      <w:pPr>
        <w:ind w:firstLine="420"/>
        <w:rPr>
          <w:color w:val="000000" w:themeColor="text1"/>
        </w:rPr>
      </w:pPr>
      <w:r w:rsidRPr="008238AF">
        <w:rPr>
          <w:rFonts w:hint="eastAsia"/>
          <w:color w:val="000000" w:themeColor="text1"/>
        </w:rPr>
        <w:t>（4）当租约超过87.5%时，如果仍然没有和当初提供IP的DHCP服务器联系上，则开始联系其他的DHCP服务器。</w:t>
      </w:r>
    </w:p>
    <w:p w14:paraId="134E5A4D" w14:textId="77777777" w:rsidR="009B5317" w:rsidRPr="008238AF" w:rsidRDefault="009B5317" w:rsidP="009B5317">
      <w:pPr>
        <w:ind w:firstLine="420"/>
        <w:rPr>
          <w:color w:val="000000" w:themeColor="text1"/>
        </w:rPr>
      </w:pPr>
      <w:r w:rsidRPr="008238AF">
        <w:rPr>
          <w:rFonts w:hint="eastAsia"/>
          <w:color w:val="000000" w:themeColor="text1"/>
        </w:rPr>
        <w:t>（5）固定分配、动态分配和自动分配。</w:t>
      </w:r>
    </w:p>
    <w:p w14:paraId="3FEB07F3" w14:textId="77777777" w:rsidR="009B5317" w:rsidRPr="008238AF" w:rsidRDefault="009B5317" w:rsidP="009B5317">
      <w:pPr>
        <w:ind w:firstLine="420"/>
        <w:rPr>
          <w:color w:val="000000" w:themeColor="text1"/>
        </w:rPr>
      </w:pPr>
      <w:r w:rsidRPr="008238AF">
        <w:rPr>
          <w:rFonts w:hint="eastAsia"/>
          <w:color w:val="000000" w:themeColor="text1"/>
        </w:rPr>
        <w:t>（6）分配失败则IP显示为169.254.X.X（Windows） 和 0.0.0.0（Linux）</w:t>
      </w:r>
    </w:p>
    <w:p w14:paraId="369CD629" w14:textId="77777777" w:rsidR="009B5317" w:rsidRPr="008238AF" w:rsidRDefault="009B5317" w:rsidP="009B5317">
      <w:pPr>
        <w:pStyle w:val="4"/>
        <w:rPr>
          <w:color w:val="000000" w:themeColor="text1"/>
        </w:rPr>
      </w:pPr>
      <w:r w:rsidRPr="008238AF">
        <w:rPr>
          <w:color w:val="000000" w:themeColor="text1"/>
        </w:rPr>
        <w:t xml:space="preserve">2.2.4 </w:t>
      </w:r>
      <w:r w:rsidRPr="008238AF">
        <w:rPr>
          <w:rFonts w:hint="eastAsia"/>
          <w:color w:val="000000" w:themeColor="text1"/>
        </w:rPr>
        <w:t>DNS</w:t>
      </w:r>
      <w:r w:rsidRPr="008238AF">
        <w:rPr>
          <w:rFonts w:hint="eastAsia"/>
          <w:color w:val="000000" w:themeColor="text1"/>
        </w:rPr>
        <w:t>用法</w:t>
      </w:r>
    </w:p>
    <w:p w14:paraId="39D0B76A"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2F8FBDCA" wp14:editId="3870AF6C">
            <wp:extent cx="3190875" cy="21050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90875" cy="2105025"/>
                    </a:xfrm>
                    <a:prstGeom prst="rect">
                      <a:avLst/>
                    </a:prstGeom>
                    <a:noFill/>
                    <a:ln>
                      <a:noFill/>
                    </a:ln>
                  </pic:spPr>
                </pic:pic>
              </a:graphicData>
            </a:graphic>
          </wp:inline>
        </w:drawing>
      </w:r>
    </w:p>
    <w:p w14:paraId="17193327" w14:textId="77777777" w:rsidR="009B5317" w:rsidRPr="008238AF" w:rsidRDefault="009B5317" w:rsidP="009B5317">
      <w:pPr>
        <w:ind w:firstLine="420"/>
        <w:rPr>
          <w:color w:val="000000" w:themeColor="text1"/>
        </w:rPr>
      </w:pPr>
      <w:r w:rsidRPr="008238AF">
        <w:rPr>
          <w:rFonts w:hint="eastAsia"/>
          <w:color w:val="000000" w:themeColor="text1"/>
        </w:rPr>
        <w:t>（1）查询方式</w:t>
      </w:r>
    </w:p>
    <w:p w14:paraId="3CCC2A3F" w14:textId="77777777" w:rsidR="009B5317" w:rsidRPr="008238AF" w:rsidRDefault="009B5317" w:rsidP="009B5317">
      <w:pPr>
        <w:ind w:firstLine="420"/>
        <w:rPr>
          <w:color w:val="000000" w:themeColor="text1"/>
        </w:rPr>
      </w:pPr>
      <w:r w:rsidRPr="008238AF">
        <w:rPr>
          <w:rFonts w:hint="eastAsia"/>
          <w:bCs/>
          <w:color w:val="000000" w:themeColor="text1"/>
        </w:rPr>
        <w:t>递归查询</w:t>
      </w:r>
      <w:r w:rsidRPr="008238AF">
        <w:rPr>
          <w:rFonts w:hint="eastAsia"/>
          <w:color w:val="000000" w:themeColor="text1"/>
        </w:rPr>
        <w:t>：服务器必需回答目标IP与域名的映射关系。</w:t>
      </w:r>
    </w:p>
    <w:p w14:paraId="7F7D8CDF" w14:textId="77777777" w:rsidR="009B5317" w:rsidRPr="008238AF" w:rsidRDefault="009B5317" w:rsidP="009B5317">
      <w:pPr>
        <w:ind w:firstLine="420"/>
        <w:rPr>
          <w:color w:val="000000" w:themeColor="text1"/>
        </w:rPr>
      </w:pPr>
      <w:r w:rsidRPr="008238AF">
        <w:rPr>
          <w:rFonts w:hint="eastAsia"/>
          <w:bCs/>
          <w:color w:val="000000" w:themeColor="text1"/>
        </w:rPr>
        <w:t>迭代查询</w:t>
      </w:r>
      <w:r w:rsidRPr="008238AF">
        <w:rPr>
          <w:rFonts w:hint="eastAsia"/>
          <w:color w:val="000000" w:themeColor="text1"/>
        </w:rPr>
        <w:t>：服务器收到一次迭代查询回复一次结果，这个结果不一定是目标IP与域名的映射关系，也可以是其它DNS服务器的地址。</w:t>
      </w:r>
    </w:p>
    <w:p w14:paraId="0E924CFD" w14:textId="77777777" w:rsidR="009B5317" w:rsidRPr="008238AF" w:rsidRDefault="009B5317" w:rsidP="009B5317">
      <w:pPr>
        <w:ind w:firstLine="420"/>
        <w:rPr>
          <w:color w:val="000000" w:themeColor="text1"/>
        </w:rPr>
      </w:pPr>
      <w:r w:rsidRPr="008238AF">
        <w:rPr>
          <w:rFonts w:hint="eastAsia"/>
          <w:color w:val="000000" w:themeColor="text1"/>
        </w:rPr>
        <w:t>（2）查询过程</w:t>
      </w:r>
    </w:p>
    <w:p w14:paraId="1DA030B2" w14:textId="77777777" w:rsidR="009B5317" w:rsidRPr="008238AF" w:rsidRDefault="009B5317" w:rsidP="009B5317">
      <w:pPr>
        <w:ind w:firstLine="420"/>
        <w:rPr>
          <w:color w:val="000000" w:themeColor="text1"/>
        </w:rPr>
      </w:pPr>
      <w:r w:rsidRPr="008238AF">
        <w:rPr>
          <w:rFonts w:hint="eastAsia"/>
          <w:color w:val="000000" w:themeColor="text1"/>
        </w:rPr>
        <w:t>本机查询一般先查找本机HOST文件，没有相关映射时，查询域名服务器；</w:t>
      </w:r>
    </w:p>
    <w:p w14:paraId="2578EBA4" w14:textId="77777777" w:rsidR="009B5317" w:rsidRPr="008238AF" w:rsidRDefault="009B5317" w:rsidP="009B5317">
      <w:pPr>
        <w:ind w:firstLine="420"/>
        <w:rPr>
          <w:color w:val="000000" w:themeColor="text1"/>
        </w:rPr>
      </w:pPr>
      <w:r w:rsidRPr="008238AF">
        <w:rPr>
          <w:rFonts w:hint="eastAsia"/>
          <w:color w:val="000000" w:themeColor="text1"/>
        </w:rPr>
        <w:t>主机向本地域名服务器的查询一般采用的都是递归查询；</w:t>
      </w:r>
    </w:p>
    <w:p w14:paraId="2AF4B74A" w14:textId="77777777" w:rsidR="009B5317" w:rsidRPr="008238AF" w:rsidRDefault="009B5317" w:rsidP="009B5317">
      <w:pPr>
        <w:ind w:firstLine="420"/>
        <w:rPr>
          <w:color w:val="000000" w:themeColor="text1"/>
        </w:rPr>
      </w:pPr>
      <w:r w:rsidRPr="008238AF">
        <w:rPr>
          <w:rFonts w:hint="eastAsia"/>
          <w:color w:val="000000" w:themeColor="text1"/>
        </w:rPr>
        <w:t xml:space="preserve">如果主机所询问的本地域名服务器不知道被查询域名的 IP 地址，那么本地域名服务器就以 DNS 客户的身份，向其他根域名服务器继续发出查询请求报文； </w:t>
      </w:r>
    </w:p>
    <w:p w14:paraId="09285B04" w14:textId="77777777" w:rsidR="009B5317" w:rsidRPr="008238AF" w:rsidRDefault="009B5317" w:rsidP="009B5317">
      <w:pPr>
        <w:ind w:firstLine="420"/>
        <w:rPr>
          <w:color w:val="000000" w:themeColor="text1"/>
        </w:rPr>
      </w:pPr>
      <w:r w:rsidRPr="008238AF">
        <w:rPr>
          <w:rFonts w:hint="eastAsia"/>
          <w:color w:val="000000" w:themeColor="text1"/>
        </w:rPr>
        <w:t>本地域名服务器向根域名服务器的查询通常采用迭代查询；</w:t>
      </w:r>
    </w:p>
    <w:p w14:paraId="6C3866B7" w14:textId="77777777" w:rsidR="009B5317" w:rsidRPr="008238AF" w:rsidRDefault="009B5317" w:rsidP="009B5317">
      <w:pPr>
        <w:ind w:firstLine="420"/>
        <w:rPr>
          <w:color w:val="000000" w:themeColor="text1"/>
        </w:rPr>
      </w:pPr>
      <w:r w:rsidRPr="008238AF">
        <w:rPr>
          <w:rFonts w:hint="eastAsia"/>
          <w:color w:val="000000" w:themeColor="text1"/>
        </w:rPr>
        <w:t>本地域名服务器向根域名服务器的查询通常是采用迭代查询。当根域名服务器收到本地域名服务器的迭代查询请求报文时，要么给出所要查询的 IP 地址，要么告诉本地域名服务器：“你下一步应当向哪一个域名服务器进行查询”。然后让本地域名服务器进行后续的查询。</w:t>
      </w:r>
    </w:p>
    <w:p w14:paraId="4AC97882" w14:textId="77777777" w:rsidR="009B5317" w:rsidRPr="008238AF" w:rsidRDefault="009B5317" w:rsidP="009B5317">
      <w:pPr>
        <w:ind w:firstLine="420"/>
        <w:rPr>
          <w:color w:val="000000" w:themeColor="text1"/>
        </w:rPr>
      </w:pPr>
      <w:r w:rsidRPr="008238AF">
        <w:rPr>
          <w:rFonts w:hint="eastAsia"/>
          <w:color w:val="000000" w:themeColor="text1"/>
        </w:rPr>
        <w:t>根服务器或者流量较大的域名服务器都不使用递归查询，其原因也很简单，大量的递归查询会导致服务器过载；</w:t>
      </w:r>
    </w:p>
    <w:p w14:paraId="2E210126" w14:textId="77777777" w:rsidR="009B5317" w:rsidRPr="008238AF" w:rsidRDefault="009B5317" w:rsidP="009B5317">
      <w:pPr>
        <w:ind w:firstLine="420"/>
        <w:rPr>
          <w:color w:val="000000" w:themeColor="text1"/>
        </w:rPr>
      </w:pPr>
    </w:p>
    <w:p w14:paraId="4335D430" w14:textId="445C5CE1" w:rsidR="009B5317" w:rsidRPr="008238AF" w:rsidRDefault="009B5317" w:rsidP="009B5317">
      <w:pPr>
        <w:pStyle w:val="3"/>
        <w:ind w:firstLine="422"/>
        <w:rPr>
          <w:color w:val="000000" w:themeColor="text1"/>
        </w:rPr>
      </w:pPr>
      <w:bookmarkStart w:id="119" w:name="_Toc105689402"/>
      <w:r w:rsidRPr="008238AF">
        <w:rPr>
          <w:color w:val="000000" w:themeColor="text1"/>
        </w:rPr>
        <w:t>2.</w:t>
      </w:r>
      <w:r w:rsidR="00E133CE">
        <w:rPr>
          <w:color w:val="000000" w:themeColor="text1"/>
        </w:rPr>
        <w:t>2</w:t>
      </w:r>
      <w:r w:rsidRPr="008238AF">
        <w:rPr>
          <w:color w:val="000000" w:themeColor="text1"/>
        </w:rPr>
        <w:t xml:space="preserve"> </w:t>
      </w:r>
      <w:r w:rsidRPr="008238AF">
        <w:rPr>
          <w:rFonts w:hint="eastAsia"/>
          <w:color w:val="000000" w:themeColor="text1"/>
        </w:rPr>
        <w:t>IPv6</w:t>
      </w: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bookmarkEnd w:id="119"/>
    </w:p>
    <w:p w14:paraId="031A16EC" w14:textId="77777777" w:rsidR="009B5317" w:rsidRPr="008238AF" w:rsidRDefault="009B5317" w:rsidP="009B5317">
      <w:pPr>
        <w:pStyle w:val="4"/>
        <w:rPr>
          <w:color w:val="000000" w:themeColor="text1"/>
        </w:rPr>
      </w:pPr>
      <w:r w:rsidRPr="008238AF">
        <w:rPr>
          <w:color w:val="000000" w:themeColor="text1"/>
        </w:rPr>
        <w:t>2.</w:t>
      </w:r>
      <w:r w:rsidR="00E133CE">
        <w:rPr>
          <w:color w:val="000000" w:themeColor="text1"/>
        </w:rPr>
        <w:t>2</w:t>
      </w:r>
      <w:r w:rsidRPr="008238AF">
        <w:rPr>
          <w:color w:val="000000" w:themeColor="text1"/>
        </w:rPr>
        <w:t xml:space="preserve">.1 </w:t>
      </w:r>
      <w:r w:rsidRPr="008238AF">
        <w:rPr>
          <w:rFonts w:hint="eastAsia"/>
          <w:color w:val="000000" w:themeColor="text1"/>
        </w:rPr>
        <w:t>概念</w:t>
      </w:r>
    </w:p>
    <w:p w14:paraId="1AEE1B47" w14:textId="77777777" w:rsidR="009B5317" w:rsidRPr="008238AF" w:rsidRDefault="009B5317" w:rsidP="009B5317">
      <w:pPr>
        <w:ind w:firstLine="420"/>
        <w:rPr>
          <w:color w:val="000000" w:themeColor="text1"/>
        </w:rPr>
      </w:pPr>
      <w:r w:rsidRPr="008238AF">
        <w:rPr>
          <w:rFonts w:hint="eastAsia"/>
          <w:color w:val="000000" w:themeColor="text1"/>
        </w:rPr>
        <w:t>IPv6是设计用于替代现行版本IP协议（IPv4）的下一代IP协议。</w:t>
      </w:r>
    </w:p>
    <w:p w14:paraId="3B992778" w14:textId="77777777" w:rsidR="009B5317" w:rsidRPr="008238AF" w:rsidRDefault="009B5317" w:rsidP="009B5317">
      <w:pPr>
        <w:ind w:firstLine="420"/>
        <w:rPr>
          <w:color w:val="000000" w:themeColor="text1"/>
        </w:rPr>
      </w:pPr>
      <w:r w:rsidRPr="008238AF">
        <w:rPr>
          <w:rFonts w:hint="eastAsia"/>
          <w:color w:val="000000" w:themeColor="text1"/>
        </w:rPr>
        <w:t>（1）IPv6地址长度为128位，地址空间增大了296倍；</w:t>
      </w:r>
    </w:p>
    <w:p w14:paraId="7D8C0BAB" w14:textId="77777777" w:rsidR="009B5317" w:rsidRPr="008238AF" w:rsidRDefault="009B5317" w:rsidP="009B5317">
      <w:pPr>
        <w:ind w:firstLine="420"/>
        <w:rPr>
          <w:color w:val="000000" w:themeColor="text1"/>
        </w:rPr>
      </w:pPr>
      <w:r w:rsidRPr="008238AF">
        <w:rPr>
          <w:rFonts w:hint="eastAsia"/>
          <w:color w:val="000000" w:themeColor="text1"/>
        </w:rPr>
        <w:t xml:space="preserve">（2）灵活的IP报文头部格式。使用一系列固定格式的扩展头部取代了IPv4中可变长度的选项字段。IPv6中选项部分的出现方式也有所变化，使路由器可以简单路过选项而不做任何处理，加快了报文处理速度； </w:t>
      </w:r>
    </w:p>
    <w:p w14:paraId="00A8A09A" w14:textId="77777777" w:rsidR="009B5317" w:rsidRPr="008238AF" w:rsidRDefault="009B5317" w:rsidP="009B5317">
      <w:pPr>
        <w:ind w:firstLine="420"/>
        <w:rPr>
          <w:color w:val="000000" w:themeColor="text1"/>
        </w:rPr>
      </w:pPr>
      <w:r w:rsidRPr="008238AF">
        <w:rPr>
          <w:rFonts w:hint="eastAsia"/>
          <w:color w:val="000000" w:themeColor="text1"/>
        </w:rPr>
        <w:t>（3）IPv6简化了报文头部格式，字段只有8个，加快报文转发，提高了吞吐量；</w:t>
      </w:r>
    </w:p>
    <w:p w14:paraId="6025E2A0" w14:textId="77777777" w:rsidR="009B5317" w:rsidRPr="008238AF" w:rsidRDefault="009B5317" w:rsidP="009B5317">
      <w:pPr>
        <w:ind w:firstLine="420"/>
        <w:rPr>
          <w:color w:val="000000" w:themeColor="text1"/>
        </w:rPr>
      </w:pPr>
      <w:r w:rsidRPr="008238AF">
        <w:rPr>
          <w:rFonts w:hint="eastAsia"/>
          <w:color w:val="000000" w:themeColor="text1"/>
        </w:rPr>
        <w:t>（4）提高安全性。身份认证和隐私权是IPv6的关键特性；</w:t>
      </w:r>
    </w:p>
    <w:p w14:paraId="2873F430" w14:textId="77777777" w:rsidR="009B5317" w:rsidRPr="008238AF" w:rsidRDefault="009B5317" w:rsidP="009B5317">
      <w:pPr>
        <w:ind w:firstLine="420"/>
        <w:rPr>
          <w:color w:val="000000" w:themeColor="text1"/>
        </w:rPr>
      </w:pPr>
      <w:r w:rsidRPr="008238AF">
        <w:rPr>
          <w:rFonts w:hint="eastAsia"/>
          <w:color w:val="000000" w:themeColor="text1"/>
        </w:rPr>
        <w:t>（5）支持更多的服务类型；</w:t>
      </w:r>
    </w:p>
    <w:p w14:paraId="036B8F23" w14:textId="77777777" w:rsidR="009B5317" w:rsidRPr="008238AF" w:rsidRDefault="009B5317" w:rsidP="009B5317">
      <w:pPr>
        <w:ind w:firstLine="420"/>
        <w:rPr>
          <w:color w:val="000000" w:themeColor="text1"/>
        </w:rPr>
      </w:pPr>
      <w:r w:rsidRPr="008238AF">
        <w:rPr>
          <w:rFonts w:hint="eastAsia"/>
          <w:color w:val="000000" w:themeColor="text1"/>
        </w:rPr>
        <w:t>（6）允许协议继续演变，增加新的功能，使之适应未来技术的发展；</w:t>
      </w:r>
    </w:p>
    <w:p w14:paraId="505EDFF2"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w:t>
      </w:r>
      <w:r w:rsidR="00E133CE">
        <w:rPr>
          <w:color w:val="000000" w:themeColor="text1"/>
        </w:rPr>
        <w:t>2</w:t>
      </w:r>
      <w:r w:rsidRPr="008238AF">
        <w:rPr>
          <w:color w:val="000000" w:themeColor="text1"/>
        </w:rPr>
        <w:t xml:space="preserve">.2 </w:t>
      </w:r>
      <w:r w:rsidRPr="008238AF">
        <w:rPr>
          <w:rFonts w:hint="eastAsia"/>
          <w:color w:val="000000" w:themeColor="text1"/>
        </w:rPr>
        <w:t>地址分类</w:t>
      </w:r>
    </w:p>
    <w:p w14:paraId="62C22386" w14:textId="77777777" w:rsidR="009B5317" w:rsidRPr="008238AF" w:rsidRDefault="009B5317" w:rsidP="009B5317">
      <w:pPr>
        <w:pStyle w:val="biao"/>
        <w:widowControl w:val="0"/>
        <w:rPr>
          <w:color w:val="000000" w:themeColor="text1"/>
        </w:rPr>
      </w:pPr>
      <w:r w:rsidRPr="008238AF">
        <w:rPr>
          <w:noProof/>
          <w:color w:val="000000" w:themeColor="text1"/>
        </w:rPr>
        <w:drawing>
          <wp:inline distT="0" distB="0" distL="0" distR="0" wp14:anchorId="56068F2F" wp14:editId="54AFECD1">
            <wp:extent cx="3095625" cy="18954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95625" cy="1895475"/>
                    </a:xfrm>
                    <a:prstGeom prst="rect">
                      <a:avLst/>
                    </a:prstGeom>
                    <a:noFill/>
                    <a:ln>
                      <a:noFill/>
                    </a:ln>
                  </pic:spPr>
                </pic:pic>
              </a:graphicData>
            </a:graphic>
          </wp:inline>
        </w:drawing>
      </w:r>
    </w:p>
    <w:p w14:paraId="4CD9B900" w14:textId="77777777" w:rsidR="009B5317" w:rsidRPr="008238AF" w:rsidRDefault="009B5317" w:rsidP="009B5317">
      <w:pPr>
        <w:ind w:firstLine="420"/>
        <w:rPr>
          <w:color w:val="000000" w:themeColor="text1"/>
        </w:rPr>
      </w:pPr>
      <w:r w:rsidRPr="008238AF">
        <w:rPr>
          <w:rFonts w:hint="eastAsia"/>
          <w:color w:val="000000" w:themeColor="text1"/>
        </w:rPr>
        <w:t>IPv6规定每个网卡最少有3个IPv6地址，分别是链路本地地址、全球单播地址和回送地址，这些地址都可以是自动分配的。链路本地地址用于在链路两端传输数据，类似于（但不完全等同于）IPv4的私用IP地址。全球单播地址用于在Internet上传输数据，类似于IPv4中的合法的公网IP地址。回送地址用于网络测试，类似于IPv4的127.0.0.1。</w:t>
      </w:r>
    </w:p>
    <w:p w14:paraId="579B0F5D" w14:textId="77777777" w:rsidR="009B5317" w:rsidRPr="008238AF" w:rsidRDefault="009B5317" w:rsidP="009B5317">
      <w:pPr>
        <w:ind w:firstLine="420"/>
        <w:rPr>
          <w:color w:val="000000" w:themeColor="text1"/>
        </w:rPr>
      </w:pPr>
      <w:r w:rsidRPr="008238AF">
        <w:rPr>
          <w:rFonts w:hint="eastAsia"/>
          <w:color w:val="000000" w:themeColor="text1"/>
        </w:rPr>
        <w:t>单播地址(Unicast)：用于单个接口的标识符，传统的点对点通信。</w:t>
      </w:r>
    </w:p>
    <w:p w14:paraId="72A93EDF" w14:textId="77777777" w:rsidR="009B5317" w:rsidRPr="008238AF" w:rsidRDefault="009B5317" w:rsidP="009B5317">
      <w:pPr>
        <w:ind w:firstLine="420"/>
        <w:rPr>
          <w:color w:val="000000" w:themeColor="text1"/>
        </w:rPr>
      </w:pPr>
      <w:r w:rsidRPr="008238AF">
        <w:rPr>
          <w:rFonts w:hint="eastAsia"/>
          <w:color w:val="000000" w:themeColor="text1"/>
        </w:rPr>
        <w:t xml:space="preserve">组播地址(Multicast)：多播地址，一点对多点的通信，数据包交付到一组计算机中的每一个。IPv6没有广播的术语，而是将广播看做多播的一个特例。  </w:t>
      </w:r>
    </w:p>
    <w:p w14:paraId="61DDD3EA" w14:textId="77777777" w:rsidR="009B5317" w:rsidRPr="008238AF" w:rsidRDefault="009B5317" w:rsidP="009B5317">
      <w:pPr>
        <w:ind w:firstLine="420"/>
        <w:rPr>
          <w:color w:val="000000" w:themeColor="text1"/>
        </w:rPr>
      </w:pPr>
      <w:r w:rsidRPr="008238AF">
        <w:rPr>
          <w:rFonts w:hint="eastAsia"/>
          <w:color w:val="000000" w:themeColor="text1"/>
        </w:rPr>
        <w:t>任播地址(Anycast)：泛播地址，这是IPv6增加的一种类型。任播的目的站是一组计算机，但数据包在交付时只交付给其中一个，通常是举例最近的一个</w:t>
      </w:r>
    </w:p>
    <w:p w14:paraId="1617AF39" w14:textId="77777777" w:rsidR="009B5317" w:rsidRPr="008238AF" w:rsidRDefault="009B5317" w:rsidP="009B5317">
      <w:pPr>
        <w:pStyle w:val="4"/>
        <w:rPr>
          <w:color w:val="000000" w:themeColor="text1"/>
        </w:rPr>
      </w:pPr>
      <w:r w:rsidRPr="008238AF">
        <w:rPr>
          <w:color w:val="000000" w:themeColor="text1"/>
        </w:rPr>
        <w:t>2.</w:t>
      </w:r>
      <w:r w:rsidR="00E133CE">
        <w:rPr>
          <w:color w:val="000000" w:themeColor="text1"/>
        </w:rPr>
        <w:t>2</w:t>
      </w:r>
      <w:r w:rsidRPr="008238AF">
        <w:rPr>
          <w:color w:val="000000" w:themeColor="text1"/>
        </w:rPr>
        <w:t xml:space="preserve">.3 </w:t>
      </w:r>
      <w:r w:rsidRPr="008238AF">
        <w:rPr>
          <w:rFonts w:hint="eastAsia"/>
          <w:color w:val="000000" w:themeColor="text1"/>
        </w:rPr>
        <w:t>IPv4/IPv6</w:t>
      </w:r>
      <w:r w:rsidRPr="008238AF">
        <w:rPr>
          <w:rFonts w:hint="eastAsia"/>
          <w:color w:val="000000" w:themeColor="text1"/>
        </w:rPr>
        <w:t>过渡技术</w:t>
      </w:r>
    </w:p>
    <w:p w14:paraId="25A9D0CF" w14:textId="77777777" w:rsidR="009B5317" w:rsidRPr="008238AF" w:rsidRDefault="009B5317" w:rsidP="009B5317">
      <w:pPr>
        <w:ind w:firstLine="420"/>
        <w:rPr>
          <w:color w:val="000000" w:themeColor="text1"/>
        </w:rPr>
      </w:pPr>
      <w:r w:rsidRPr="008238AF">
        <w:rPr>
          <w:rFonts w:hint="eastAsia"/>
          <w:color w:val="000000" w:themeColor="text1"/>
        </w:rPr>
        <w:t>（1）双协议栈技术：双栈技术通过节点对IPv4和IPv6双协议栈的支持，从而支持两种业务的共存。</w:t>
      </w:r>
    </w:p>
    <w:p w14:paraId="7EBC6A64" w14:textId="77777777" w:rsidR="009B5317" w:rsidRPr="008238AF" w:rsidRDefault="009B5317" w:rsidP="009B5317">
      <w:pPr>
        <w:ind w:firstLine="420"/>
        <w:rPr>
          <w:color w:val="000000" w:themeColor="text1"/>
        </w:rPr>
      </w:pPr>
      <w:r w:rsidRPr="008238AF">
        <w:rPr>
          <w:rFonts w:hint="eastAsia"/>
          <w:color w:val="000000" w:themeColor="text1"/>
        </w:rPr>
        <w:t>（2）隧道技术：隧道技术通过在IPv4网络中部署隧道，实现在IPv4网络上对IPv6业务的承载，保证业务的共存和过渡。隧道技术包括：6to4隧道；6over4隧道；ISATAP隧道。</w:t>
      </w:r>
    </w:p>
    <w:p w14:paraId="1D4A6C53" w14:textId="77777777" w:rsidR="009B5317" w:rsidRPr="008238AF" w:rsidRDefault="009B5317" w:rsidP="009B5317">
      <w:pPr>
        <w:ind w:firstLine="420"/>
        <w:rPr>
          <w:color w:val="000000" w:themeColor="text1"/>
        </w:rPr>
      </w:pPr>
      <w:r w:rsidRPr="008238AF">
        <w:rPr>
          <w:rFonts w:hint="eastAsia"/>
          <w:color w:val="000000" w:themeColor="text1"/>
        </w:rPr>
        <w:t>（3）NAT-PT技术：NAT－PT使用网关设备连接IPv6和IPv4网络。当IPv4和IPv6节点互相访问时，NAT－PT网关实现两种协议的转换翻译和地址的映射。</w:t>
      </w:r>
    </w:p>
    <w:p w14:paraId="4B2A7881" w14:textId="77777777" w:rsidR="009B5317" w:rsidRPr="008238AF" w:rsidRDefault="009B5317" w:rsidP="009B5317">
      <w:pPr>
        <w:ind w:firstLine="420"/>
        <w:rPr>
          <w:color w:val="000000" w:themeColor="text1"/>
        </w:rPr>
      </w:pPr>
    </w:p>
    <w:p w14:paraId="375DCA3A" w14:textId="77777777" w:rsidR="009B5317" w:rsidRPr="008238AF" w:rsidRDefault="009B5317" w:rsidP="009B5317">
      <w:pPr>
        <w:pStyle w:val="3"/>
        <w:ind w:firstLine="422"/>
        <w:rPr>
          <w:color w:val="000000" w:themeColor="text1"/>
        </w:rPr>
      </w:pPr>
      <w:bookmarkStart w:id="120" w:name="_Toc105689403"/>
      <w:r w:rsidRPr="008238AF">
        <w:rPr>
          <w:rFonts w:hint="eastAsia"/>
          <w:color w:val="000000" w:themeColor="text1"/>
        </w:rPr>
        <w:t>2</w:t>
      </w:r>
      <w:r w:rsidRPr="008238AF">
        <w:rPr>
          <w:color w:val="000000" w:themeColor="text1"/>
        </w:rPr>
        <w:t>.</w:t>
      </w:r>
      <w:r w:rsidR="00E133CE">
        <w:rPr>
          <w:color w:val="000000" w:themeColor="text1"/>
        </w:rPr>
        <w:t>3</w:t>
      </w:r>
      <w:r w:rsidRPr="008238AF">
        <w:rPr>
          <w:color w:val="000000" w:themeColor="text1"/>
        </w:rPr>
        <w:t xml:space="preserve"> </w:t>
      </w:r>
      <w:r w:rsidRPr="008238AF">
        <w:rPr>
          <w:rFonts w:hint="eastAsia"/>
          <w:color w:val="000000" w:themeColor="text1"/>
        </w:rPr>
        <w:t>综合布线系统（</w:t>
      </w:r>
      <w:r w:rsidRPr="008238AF">
        <w:rPr>
          <w:rFonts w:ascii="Segoe UI Symbol" w:hAnsi="Segoe UI Symbol" w:cs="Segoe UI Symbol"/>
          <w:color w:val="000000" w:themeColor="text1"/>
        </w:rPr>
        <w:t>⭐</w:t>
      </w:r>
      <w:r w:rsidRPr="008238AF">
        <w:rPr>
          <w:rFonts w:hint="eastAsia"/>
          <w:color w:val="000000" w:themeColor="text1"/>
        </w:rPr>
        <w:t>）</w:t>
      </w:r>
      <w:bookmarkEnd w:id="120"/>
    </w:p>
    <w:p w14:paraId="2423D2FC" w14:textId="77777777" w:rsidR="009B5317" w:rsidRPr="008238AF" w:rsidRDefault="009B5317" w:rsidP="009B5317">
      <w:pPr>
        <w:pStyle w:val="biao"/>
        <w:rPr>
          <w:color w:val="000000" w:themeColor="text1"/>
        </w:rPr>
      </w:pPr>
      <w:r w:rsidRPr="008238AF">
        <w:rPr>
          <w:noProof/>
          <w:color w:val="000000" w:themeColor="text1"/>
        </w:rPr>
        <w:drawing>
          <wp:inline distT="0" distB="0" distL="0" distR="0" wp14:anchorId="7C1CF998" wp14:editId="7EA03D18">
            <wp:extent cx="3905250" cy="3848100"/>
            <wp:effectExtent l="0" t="0" r="0" b="0"/>
            <wp:docPr id="223" name="图片 223"/>
            <wp:cNvGraphicFramePr/>
            <a:graphic xmlns:a="http://schemas.openxmlformats.org/drawingml/2006/main">
              <a:graphicData uri="http://schemas.openxmlformats.org/drawingml/2006/picture">
                <pic:pic xmlns:pic="http://schemas.openxmlformats.org/drawingml/2006/picture">
                  <pic:nvPicPr>
                    <pic:cNvPr id="21" name="Picture 22"/>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599815" cy="3533140"/>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0D61E511" w14:textId="77777777" w:rsidR="009B5317" w:rsidRPr="008238AF" w:rsidRDefault="009B5317" w:rsidP="009B5317">
      <w:pPr>
        <w:ind w:firstLine="420"/>
        <w:rPr>
          <w:color w:val="000000" w:themeColor="text1"/>
        </w:rPr>
      </w:pPr>
      <w:r w:rsidRPr="008238AF">
        <w:rPr>
          <w:rFonts w:hint="eastAsia"/>
          <w:color w:val="000000" w:themeColor="text1"/>
        </w:rPr>
        <w:t>（1）工作区子系统由信息插座、插座盒、连接跳线和适配器组成。</w:t>
      </w:r>
    </w:p>
    <w:p w14:paraId="7F9D76A4" w14:textId="77777777" w:rsidR="009B5317" w:rsidRPr="008238AF" w:rsidRDefault="009B5317" w:rsidP="009B5317">
      <w:pPr>
        <w:ind w:firstLine="420"/>
        <w:rPr>
          <w:color w:val="000000" w:themeColor="text1"/>
        </w:rPr>
      </w:pPr>
      <w:r w:rsidRPr="008238AF">
        <w:rPr>
          <w:rFonts w:hint="eastAsia"/>
          <w:color w:val="000000" w:themeColor="text1"/>
        </w:rPr>
        <w:t>（2）水平子系统由一个工作区的信息插座开始，经水平布置到管理区的内侧配线架的线缆所组成。</w:t>
      </w:r>
    </w:p>
    <w:p w14:paraId="56DD7DFE" w14:textId="77777777" w:rsidR="009B5317" w:rsidRPr="008238AF" w:rsidRDefault="009B5317" w:rsidP="009B5317">
      <w:pPr>
        <w:ind w:firstLine="420"/>
        <w:rPr>
          <w:color w:val="000000" w:themeColor="text1"/>
        </w:rPr>
      </w:pPr>
      <w:r w:rsidRPr="008238AF">
        <w:rPr>
          <w:rFonts w:hint="eastAsia"/>
          <w:color w:val="000000" w:themeColor="text1"/>
        </w:rPr>
        <w:t>（3）管理子系统由交连、互连配线架组成。管理子系统为连接其它子系统提供连接手段。</w:t>
      </w:r>
    </w:p>
    <w:p w14:paraId="0A376267" w14:textId="77777777" w:rsidR="009B5317" w:rsidRPr="008238AF" w:rsidRDefault="009B5317" w:rsidP="009B5317">
      <w:pPr>
        <w:ind w:firstLine="420"/>
        <w:rPr>
          <w:color w:val="000000" w:themeColor="text1"/>
        </w:rPr>
      </w:pPr>
      <w:r w:rsidRPr="008238AF">
        <w:rPr>
          <w:rFonts w:hint="eastAsia"/>
          <w:color w:val="000000" w:themeColor="text1"/>
        </w:rPr>
        <w:t>（4）垂直干线子系统由建筑物内所有的垂直干线多对数电缆及相关支撑硬件组成，以提供设备间总配线架与干线接线间楼层配线架之间的干线路由。</w:t>
      </w:r>
    </w:p>
    <w:p w14:paraId="09C6B6D4" w14:textId="77777777" w:rsidR="009B5317" w:rsidRPr="008238AF" w:rsidRDefault="009B5317" w:rsidP="009B5317">
      <w:pPr>
        <w:ind w:firstLine="420"/>
        <w:rPr>
          <w:color w:val="000000" w:themeColor="text1"/>
        </w:rPr>
      </w:pPr>
      <w:r w:rsidRPr="008238AF">
        <w:rPr>
          <w:rFonts w:hint="eastAsia"/>
          <w:color w:val="000000" w:themeColor="text1"/>
        </w:rPr>
        <w:t>（5）设备间子系统是由设备间中的电缆、连接器和有关的支撑硬件组成，作用是将计算机、PBX、摄像头、监视器等弱电设备互连起来并连接到主配线架上。</w:t>
      </w:r>
    </w:p>
    <w:p w14:paraId="27609957" w14:textId="77777777" w:rsidR="009B5317" w:rsidRPr="008238AF" w:rsidRDefault="009B5317" w:rsidP="009B5317">
      <w:pPr>
        <w:ind w:firstLine="420"/>
        <w:rPr>
          <w:color w:val="000000" w:themeColor="text1"/>
        </w:rPr>
      </w:pPr>
      <w:r w:rsidRPr="008238AF">
        <w:rPr>
          <w:rFonts w:hint="eastAsia"/>
          <w:color w:val="000000" w:themeColor="text1"/>
        </w:rPr>
        <w:t>（6）建筑群子系统将一个建筑物的电缆延伸到建筑群的另外一些建筑物中的通信设备和装置上，是结构化布线系统的一部分，支持提供楼群之间通信所需的硬件。它由电缆、光缆和入楼处的过流过压电气保护设备等相关硬件组成，常用介质是光缆。</w:t>
      </w:r>
    </w:p>
    <w:p w14:paraId="3FE76C88" w14:textId="77777777" w:rsidR="009B5317" w:rsidRPr="008238AF" w:rsidRDefault="009B5317" w:rsidP="009B5317">
      <w:pPr>
        <w:ind w:firstLine="420"/>
        <w:rPr>
          <w:color w:val="000000" w:themeColor="text1"/>
        </w:rPr>
      </w:pPr>
    </w:p>
    <w:p w14:paraId="2C3B73A6" w14:textId="77777777" w:rsidR="009B5317" w:rsidRPr="008238AF" w:rsidRDefault="009B5317" w:rsidP="009B5317">
      <w:pPr>
        <w:pStyle w:val="2"/>
        <w:rPr>
          <w:color w:val="000000" w:themeColor="text1"/>
        </w:rPr>
      </w:pPr>
      <w:bookmarkStart w:id="121" w:name="_Toc105689406"/>
      <w:r w:rsidRPr="008238AF">
        <w:rPr>
          <w:rFonts w:hint="eastAsia"/>
          <w:color w:val="000000" w:themeColor="text1"/>
        </w:rPr>
        <w:t xml:space="preserve">3 </w:t>
      </w:r>
      <w:r w:rsidRPr="008238AF">
        <w:rPr>
          <w:rFonts w:hint="eastAsia"/>
          <w:color w:val="000000" w:themeColor="text1"/>
        </w:rPr>
        <w:t>章节问答</w:t>
      </w:r>
      <w:bookmarkEnd w:id="121"/>
    </w:p>
    <w:p w14:paraId="7FD083C3" w14:textId="77777777" w:rsidR="009B5317" w:rsidRPr="008238AF" w:rsidRDefault="009B5317" w:rsidP="009B5317">
      <w:pPr>
        <w:ind w:firstLine="420"/>
        <w:rPr>
          <w:color w:val="000000" w:themeColor="text1"/>
        </w:rPr>
      </w:pPr>
      <w:r w:rsidRPr="008238AF">
        <w:rPr>
          <w:rFonts w:hint="eastAsia"/>
          <w:color w:val="000000" w:themeColor="text1"/>
        </w:rPr>
        <w:t>（1）</w:t>
      </w:r>
      <w:r w:rsidRPr="008238AF">
        <w:rPr>
          <w:color w:val="000000" w:themeColor="text1"/>
        </w:rPr>
        <w:t>TCP</w:t>
      </w:r>
      <w:r w:rsidRPr="008238AF">
        <w:rPr>
          <w:rFonts w:hint="eastAsia"/>
          <w:color w:val="000000" w:themeColor="text1"/>
        </w:rPr>
        <w:t>与U</w:t>
      </w:r>
      <w:r w:rsidRPr="008238AF">
        <w:rPr>
          <w:color w:val="000000" w:themeColor="text1"/>
        </w:rPr>
        <w:t>DP</w:t>
      </w:r>
      <w:r w:rsidRPr="008238AF">
        <w:rPr>
          <w:rFonts w:hint="eastAsia"/>
          <w:color w:val="000000" w:themeColor="text1"/>
        </w:rPr>
        <w:t>有什么区别？</w:t>
      </w:r>
    </w:p>
    <w:p w14:paraId="7D5BD595" w14:textId="77777777" w:rsidR="009B5317" w:rsidRPr="008238AF" w:rsidRDefault="009B5317" w:rsidP="009B5317">
      <w:pPr>
        <w:ind w:firstLine="420"/>
        <w:rPr>
          <w:color w:val="000000" w:themeColor="text1"/>
        </w:rPr>
      </w:pPr>
      <w:r w:rsidRPr="008238AF">
        <w:rPr>
          <w:rFonts w:hint="eastAsia"/>
          <w:color w:val="000000" w:themeColor="text1"/>
        </w:rPr>
        <w:t>答：</w:t>
      </w:r>
    </w:p>
    <w:p w14:paraId="471DBE2C" w14:textId="77777777" w:rsidR="009B5317" w:rsidRPr="008238AF" w:rsidRDefault="009B5317" w:rsidP="009B5317">
      <w:pPr>
        <w:ind w:firstLine="420"/>
        <w:rPr>
          <w:color w:val="000000" w:themeColor="text1"/>
        </w:rPr>
      </w:pPr>
      <w:r w:rsidRPr="008238AF">
        <w:rPr>
          <w:rFonts w:hint="eastAsia"/>
          <w:color w:val="000000" w:themeColor="text1"/>
        </w:rPr>
        <w:t>TCP采用可变大小的滑动窗口协议进行流量控制。在前向纠错系统中，当接收端检测到错误后就根据纠错编码的规律自行纠错；在后向纠错系统中，接收方会请求发送方重发出错分组。IP协议不预先建立虚电路，而是对每个数据报独立地选择路由并一站一站地进行转发，直到送达目标地。</w:t>
      </w:r>
      <w:r w:rsidRPr="008238AF">
        <w:rPr>
          <w:color w:val="000000" w:themeColor="text1"/>
        </w:rPr>
        <w:tab/>
      </w:r>
    </w:p>
    <w:p w14:paraId="5B15805D" w14:textId="77777777" w:rsidR="009B5317" w:rsidRPr="008238AF" w:rsidRDefault="009B5317" w:rsidP="009B5317">
      <w:pPr>
        <w:ind w:firstLine="420"/>
        <w:rPr>
          <w:color w:val="000000" w:themeColor="text1"/>
        </w:rPr>
      </w:pPr>
      <w:r w:rsidRPr="008238AF">
        <w:rPr>
          <w:rFonts w:hint="eastAsia"/>
          <w:color w:val="000000" w:themeColor="text1"/>
        </w:rPr>
        <w:t>（2）</w:t>
      </w:r>
      <w:r w:rsidRPr="008238AF">
        <w:rPr>
          <w:color w:val="000000" w:themeColor="text1"/>
        </w:rPr>
        <w:t>DNS</w:t>
      </w:r>
      <w:r w:rsidRPr="008238AF">
        <w:rPr>
          <w:rFonts w:hint="eastAsia"/>
          <w:color w:val="000000" w:themeColor="text1"/>
        </w:rPr>
        <w:t>查询的过程为什么有的是先查区域记录h</w:t>
      </w:r>
      <w:r w:rsidRPr="008238AF">
        <w:rPr>
          <w:color w:val="000000" w:themeColor="text1"/>
        </w:rPr>
        <w:t>osts</w:t>
      </w:r>
      <w:r w:rsidRPr="008238AF">
        <w:rPr>
          <w:rFonts w:hint="eastAsia"/>
          <w:color w:val="000000" w:themeColor="text1"/>
        </w:rPr>
        <w:t>，有的是先查本地缓存？</w:t>
      </w:r>
    </w:p>
    <w:p w14:paraId="62EA5C94" w14:textId="77777777" w:rsidR="009B5317" w:rsidRPr="008238AF" w:rsidRDefault="009B5317" w:rsidP="009B5317">
      <w:pPr>
        <w:ind w:firstLine="420"/>
        <w:rPr>
          <w:color w:val="000000" w:themeColor="text1"/>
        </w:rPr>
      </w:pPr>
      <w:r w:rsidRPr="008238AF">
        <w:rPr>
          <w:rFonts w:hint="eastAsia"/>
          <w:color w:val="000000" w:themeColor="text1"/>
        </w:rPr>
        <w:t>答：</w:t>
      </w:r>
    </w:p>
    <w:p w14:paraId="53EE9014" w14:textId="77777777" w:rsidR="009B5317" w:rsidRPr="008238AF" w:rsidRDefault="009B5317" w:rsidP="009B5317">
      <w:pPr>
        <w:ind w:firstLine="420"/>
        <w:rPr>
          <w:color w:val="000000" w:themeColor="text1"/>
        </w:rPr>
      </w:pPr>
      <w:r w:rsidRPr="008238AF">
        <w:rPr>
          <w:rFonts w:hint="eastAsia"/>
          <w:color w:val="000000" w:themeColor="text1"/>
        </w:rPr>
        <w:t>本机（浏览器客户端）查询一般先查找本机HOST文件，没有相关映射时，查询域名服务器。域名服务器接收到请求时先查询本地缓存。</w:t>
      </w:r>
    </w:p>
    <w:p w14:paraId="021A21D7" w14:textId="77777777" w:rsidR="009B5317" w:rsidRPr="008238AF" w:rsidRDefault="009B5317" w:rsidP="009B5317">
      <w:pPr>
        <w:ind w:firstLine="420"/>
        <w:rPr>
          <w:color w:val="000000" w:themeColor="text1"/>
        </w:rPr>
      </w:pPr>
      <w:r w:rsidRPr="008238AF">
        <w:rPr>
          <w:rFonts w:hint="eastAsia"/>
          <w:color w:val="000000" w:themeColor="text1"/>
        </w:rPr>
        <w:t>（3）计算机网络的考查为什么有些概念比较陌生？对于这些陌生的概念如何备考？</w:t>
      </w:r>
    </w:p>
    <w:p w14:paraId="2663FA22" w14:textId="77777777" w:rsidR="00D1525D" w:rsidRDefault="009B5317" w:rsidP="009B5317">
      <w:pPr>
        <w:ind w:firstLine="420"/>
        <w:rPr>
          <w:color w:val="000000" w:themeColor="text1"/>
        </w:rPr>
      </w:pPr>
      <w:r w:rsidRPr="008238AF">
        <w:rPr>
          <w:rFonts w:hint="eastAsia"/>
          <w:color w:val="000000" w:themeColor="text1"/>
        </w:rPr>
        <w:t>答：</w:t>
      </w:r>
    </w:p>
    <w:p w14:paraId="3F90EF07" w14:textId="647FAE62" w:rsidR="009B5317" w:rsidRPr="008238AF" w:rsidRDefault="009B5317" w:rsidP="009B5317">
      <w:pPr>
        <w:ind w:firstLine="420"/>
        <w:rPr>
          <w:color w:val="000000" w:themeColor="text1"/>
        </w:rPr>
      </w:pPr>
      <w:r w:rsidRPr="008238AF">
        <w:rPr>
          <w:rFonts w:hint="eastAsia"/>
          <w:color w:val="000000" w:themeColor="text1"/>
        </w:rPr>
        <w:t>计</w:t>
      </w:r>
      <w:bookmarkStart w:id="122" w:name="_GoBack"/>
      <w:bookmarkEnd w:id="122"/>
      <w:r w:rsidRPr="008238AF">
        <w:rPr>
          <w:rFonts w:hint="eastAsia"/>
          <w:color w:val="000000" w:themeColor="text1"/>
        </w:rPr>
        <w:t>算机网络的考查覆盖范围比较零散，这一部分建议熟悉高频考点即可。</w:t>
      </w:r>
    </w:p>
    <w:p w14:paraId="362EA2AF" w14:textId="77777777" w:rsidR="009B5317" w:rsidRPr="008238AF" w:rsidRDefault="009B5317" w:rsidP="009B5317">
      <w:pPr>
        <w:pStyle w:val="1"/>
        <w:numPr>
          <w:ilvl w:val="0"/>
          <w:numId w:val="0"/>
        </w:numPr>
        <w:rPr>
          <w:color w:val="000000" w:themeColor="text1"/>
        </w:rPr>
      </w:pPr>
      <w:bookmarkStart w:id="123" w:name="_Toc105689407"/>
      <w:r w:rsidRPr="008238AF">
        <w:rPr>
          <w:color w:val="000000" w:themeColor="text1"/>
        </w:rPr>
        <w:t>第十二章</w:t>
      </w:r>
      <w:r w:rsidRPr="008238AF">
        <w:rPr>
          <w:rFonts w:hint="eastAsia"/>
          <w:color w:val="000000" w:themeColor="text1"/>
        </w:rPr>
        <w:t xml:space="preserve"> </w:t>
      </w:r>
      <w:r w:rsidRPr="008238AF">
        <w:rPr>
          <w:rFonts w:hint="eastAsia"/>
          <w:color w:val="000000" w:themeColor="text1"/>
        </w:rPr>
        <w:t>数学与经济管理</w:t>
      </w:r>
      <w:bookmarkEnd w:id="123"/>
    </w:p>
    <w:p w14:paraId="3623D477" w14:textId="77777777" w:rsidR="009B5317" w:rsidRPr="008238AF" w:rsidRDefault="009B5317" w:rsidP="009B5317">
      <w:pPr>
        <w:pStyle w:val="2"/>
        <w:rPr>
          <w:color w:val="000000" w:themeColor="text1"/>
        </w:rPr>
      </w:pPr>
      <w:bookmarkStart w:id="124" w:name="_Toc105689408"/>
      <w:r w:rsidRPr="008238AF">
        <w:rPr>
          <w:rFonts w:hint="eastAsia"/>
          <w:color w:val="000000" w:themeColor="text1"/>
        </w:rPr>
        <w:t xml:space="preserve">1 </w:t>
      </w:r>
      <w:r w:rsidRPr="008238AF">
        <w:rPr>
          <w:rFonts w:hint="eastAsia"/>
          <w:color w:val="000000" w:themeColor="text1"/>
        </w:rPr>
        <w:t>考情分析</w:t>
      </w:r>
      <w:bookmarkEnd w:id="124"/>
    </w:p>
    <w:p w14:paraId="179A983F" w14:textId="77777777" w:rsidR="009B5317" w:rsidRPr="008238AF" w:rsidRDefault="009B5317" w:rsidP="009B5317">
      <w:pPr>
        <w:pStyle w:val="3"/>
        <w:ind w:firstLine="422"/>
        <w:rPr>
          <w:color w:val="000000" w:themeColor="text1"/>
        </w:rPr>
      </w:pPr>
      <w:bookmarkStart w:id="125" w:name="_Toc105689409"/>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本章重点</w:t>
      </w:r>
      <w:bookmarkEnd w:id="125"/>
    </w:p>
    <w:tbl>
      <w:tblPr>
        <w:tblStyle w:val="a7"/>
        <w:tblW w:w="5000" w:type="pct"/>
        <w:jc w:val="center"/>
        <w:tblLook w:val="04A0" w:firstRow="1" w:lastRow="0" w:firstColumn="1" w:lastColumn="0" w:noHBand="0" w:noVBand="1"/>
      </w:tblPr>
      <w:tblGrid>
        <w:gridCol w:w="688"/>
        <w:gridCol w:w="3312"/>
        <w:gridCol w:w="4296"/>
      </w:tblGrid>
      <w:tr w:rsidR="009B5317" w:rsidRPr="008238AF" w14:paraId="79FF904A" w14:textId="77777777" w:rsidTr="00F32297">
        <w:trPr>
          <w:trHeight w:val="227"/>
          <w:jc w:val="center"/>
        </w:trPr>
        <w:tc>
          <w:tcPr>
            <w:tcW w:w="415" w:type="pct"/>
            <w:vAlign w:val="center"/>
          </w:tcPr>
          <w:p w14:paraId="20CF7983" w14:textId="77777777" w:rsidR="009B5317" w:rsidRPr="008238AF" w:rsidRDefault="009B5317" w:rsidP="00F32297">
            <w:pPr>
              <w:pStyle w:val="biao"/>
              <w:rPr>
                <w:color w:val="000000" w:themeColor="text1"/>
              </w:rPr>
            </w:pPr>
            <w:r w:rsidRPr="008238AF">
              <w:rPr>
                <w:rFonts w:hint="eastAsia"/>
                <w:color w:val="000000" w:themeColor="text1"/>
              </w:rPr>
              <w:t>序号</w:t>
            </w:r>
          </w:p>
        </w:tc>
        <w:tc>
          <w:tcPr>
            <w:tcW w:w="1996" w:type="pct"/>
            <w:vAlign w:val="center"/>
          </w:tcPr>
          <w:p w14:paraId="52755B26"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2589" w:type="pct"/>
            <w:vAlign w:val="center"/>
          </w:tcPr>
          <w:p w14:paraId="7B36A25C"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9B5317" w:rsidRPr="008238AF" w14:paraId="1C57F138" w14:textId="77777777" w:rsidTr="00F32297">
        <w:trPr>
          <w:trHeight w:val="227"/>
          <w:jc w:val="center"/>
        </w:trPr>
        <w:tc>
          <w:tcPr>
            <w:tcW w:w="415" w:type="pct"/>
            <w:vAlign w:val="center"/>
          </w:tcPr>
          <w:p w14:paraId="5C4F643D"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996" w:type="pct"/>
            <w:vAlign w:val="center"/>
          </w:tcPr>
          <w:p w14:paraId="6CC54DA7" w14:textId="77777777" w:rsidR="009B5317" w:rsidRPr="008238AF" w:rsidRDefault="009B5317" w:rsidP="00F32297">
            <w:pPr>
              <w:pStyle w:val="biao"/>
              <w:rPr>
                <w:color w:val="000000" w:themeColor="text1"/>
              </w:rPr>
            </w:pPr>
            <w:r w:rsidRPr="008238AF">
              <w:rPr>
                <w:rFonts w:hint="eastAsia"/>
                <w:color w:val="000000" w:themeColor="text1"/>
              </w:rPr>
              <w:t>图论（</w:t>
            </w:r>
            <w:r w:rsidRPr="008238AF">
              <w:rPr>
                <w:rFonts w:ascii="Segoe UI Symbol" w:hAnsi="Segoe UI Symbol" w:cs="Segoe UI Symbol"/>
                <w:color w:val="000000" w:themeColor="text1"/>
              </w:rPr>
              <w:t>⭐</w:t>
            </w:r>
            <w:r w:rsidRPr="008238AF">
              <w:rPr>
                <w:rFonts w:hint="eastAsia"/>
                <w:color w:val="000000" w:themeColor="text1"/>
              </w:rPr>
              <w:t>）</w:t>
            </w:r>
          </w:p>
        </w:tc>
        <w:tc>
          <w:tcPr>
            <w:tcW w:w="2589" w:type="pct"/>
            <w:vAlign w:val="center"/>
          </w:tcPr>
          <w:p w14:paraId="6840E32C" w14:textId="77777777" w:rsidR="009B5317" w:rsidRPr="008238AF" w:rsidRDefault="009B5317" w:rsidP="00F32297">
            <w:pPr>
              <w:pStyle w:val="biao"/>
              <w:rPr>
                <w:color w:val="000000" w:themeColor="text1"/>
              </w:rPr>
            </w:pPr>
            <w:r w:rsidRPr="008238AF">
              <w:rPr>
                <w:rFonts w:hint="eastAsia"/>
                <w:color w:val="000000" w:themeColor="text1"/>
              </w:rPr>
              <w:t>网络与最大流量</w:t>
            </w:r>
          </w:p>
        </w:tc>
      </w:tr>
      <w:tr w:rsidR="009B5317" w:rsidRPr="008238AF" w14:paraId="55076128" w14:textId="77777777" w:rsidTr="00F32297">
        <w:trPr>
          <w:trHeight w:val="227"/>
          <w:jc w:val="center"/>
        </w:trPr>
        <w:tc>
          <w:tcPr>
            <w:tcW w:w="415" w:type="pct"/>
            <w:vAlign w:val="center"/>
          </w:tcPr>
          <w:p w14:paraId="74CDA9D6"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996" w:type="pct"/>
            <w:vMerge w:val="restart"/>
            <w:vAlign w:val="center"/>
          </w:tcPr>
          <w:p w14:paraId="10F9754D" w14:textId="77777777" w:rsidR="009B5317" w:rsidRPr="008238AF" w:rsidRDefault="009B5317" w:rsidP="00F32297">
            <w:pPr>
              <w:pStyle w:val="biao"/>
              <w:rPr>
                <w:color w:val="000000" w:themeColor="text1"/>
              </w:rPr>
            </w:pPr>
            <w:r w:rsidRPr="008238AF">
              <w:rPr>
                <w:rFonts w:hint="eastAsia"/>
                <w:color w:val="000000" w:themeColor="text1"/>
              </w:rPr>
              <w:t>运筹方法（</w:t>
            </w:r>
            <w:r w:rsidRPr="008238AF">
              <w:rPr>
                <w:rFonts w:ascii="Segoe UI Symbol" w:hAnsi="Segoe UI Symbol" w:cs="Segoe UI Symbol"/>
                <w:color w:val="000000" w:themeColor="text1"/>
              </w:rPr>
              <w:t>⭐⭐⭐</w:t>
            </w:r>
            <w:r w:rsidRPr="008238AF">
              <w:rPr>
                <w:rFonts w:hint="eastAsia"/>
                <w:color w:val="000000" w:themeColor="text1"/>
              </w:rPr>
              <w:t>）</w:t>
            </w:r>
          </w:p>
        </w:tc>
        <w:tc>
          <w:tcPr>
            <w:tcW w:w="2589" w:type="pct"/>
            <w:vAlign w:val="center"/>
          </w:tcPr>
          <w:p w14:paraId="4D15B681" w14:textId="77777777" w:rsidR="009B5317" w:rsidRPr="008238AF" w:rsidRDefault="009B5317" w:rsidP="00F32297">
            <w:pPr>
              <w:pStyle w:val="biao"/>
              <w:rPr>
                <w:color w:val="000000" w:themeColor="text1"/>
              </w:rPr>
            </w:pPr>
            <w:r w:rsidRPr="008238AF">
              <w:rPr>
                <w:rFonts w:hint="eastAsia"/>
                <w:color w:val="000000" w:themeColor="text1"/>
              </w:rPr>
              <w:t>线性规划</w:t>
            </w:r>
          </w:p>
        </w:tc>
      </w:tr>
      <w:tr w:rsidR="009B5317" w:rsidRPr="008238AF" w14:paraId="5D2C0563" w14:textId="77777777" w:rsidTr="00F32297">
        <w:trPr>
          <w:trHeight w:val="227"/>
          <w:jc w:val="center"/>
        </w:trPr>
        <w:tc>
          <w:tcPr>
            <w:tcW w:w="415" w:type="pct"/>
            <w:vAlign w:val="center"/>
          </w:tcPr>
          <w:p w14:paraId="172723C2" w14:textId="77777777" w:rsidR="009B5317" w:rsidRPr="008238AF" w:rsidRDefault="009B5317" w:rsidP="00F32297">
            <w:pPr>
              <w:pStyle w:val="biao"/>
              <w:rPr>
                <w:color w:val="000000" w:themeColor="text1"/>
              </w:rPr>
            </w:pPr>
            <w:r w:rsidRPr="008238AF">
              <w:rPr>
                <w:color w:val="000000" w:themeColor="text1"/>
              </w:rPr>
              <w:t>2</w:t>
            </w:r>
          </w:p>
        </w:tc>
        <w:tc>
          <w:tcPr>
            <w:tcW w:w="1996" w:type="pct"/>
            <w:vMerge/>
            <w:vAlign w:val="center"/>
          </w:tcPr>
          <w:p w14:paraId="5393965A" w14:textId="77777777" w:rsidR="009B5317" w:rsidRPr="008238AF" w:rsidRDefault="009B5317" w:rsidP="00F32297">
            <w:pPr>
              <w:pStyle w:val="biao"/>
              <w:rPr>
                <w:color w:val="000000" w:themeColor="text1"/>
              </w:rPr>
            </w:pPr>
          </w:p>
        </w:tc>
        <w:tc>
          <w:tcPr>
            <w:tcW w:w="2589" w:type="pct"/>
            <w:vAlign w:val="center"/>
          </w:tcPr>
          <w:p w14:paraId="5FFBE278" w14:textId="77777777" w:rsidR="009B5317" w:rsidRPr="008238AF" w:rsidRDefault="009B5317" w:rsidP="00F32297">
            <w:pPr>
              <w:pStyle w:val="biao"/>
              <w:rPr>
                <w:color w:val="000000" w:themeColor="text1"/>
              </w:rPr>
            </w:pPr>
            <w:r w:rsidRPr="008238AF">
              <w:rPr>
                <w:rFonts w:hint="eastAsia"/>
                <w:color w:val="000000" w:themeColor="text1"/>
              </w:rPr>
              <w:t>动态规划</w:t>
            </w:r>
          </w:p>
        </w:tc>
      </w:tr>
      <w:tr w:rsidR="009B5317" w:rsidRPr="008238AF" w14:paraId="0204B041" w14:textId="77777777" w:rsidTr="00F32297">
        <w:trPr>
          <w:trHeight w:val="227"/>
          <w:jc w:val="center"/>
        </w:trPr>
        <w:tc>
          <w:tcPr>
            <w:tcW w:w="415" w:type="pct"/>
            <w:vAlign w:val="center"/>
          </w:tcPr>
          <w:p w14:paraId="7CD7811A"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996" w:type="pct"/>
            <w:vMerge w:val="restart"/>
            <w:vAlign w:val="center"/>
          </w:tcPr>
          <w:p w14:paraId="7280AFFD" w14:textId="77777777" w:rsidR="009B5317" w:rsidRPr="008238AF" w:rsidRDefault="009B5317" w:rsidP="00F32297">
            <w:pPr>
              <w:pStyle w:val="biao"/>
              <w:rPr>
                <w:color w:val="000000" w:themeColor="text1"/>
              </w:rPr>
            </w:pPr>
            <w:r w:rsidRPr="008238AF">
              <w:rPr>
                <w:rFonts w:hint="eastAsia"/>
                <w:color w:val="000000" w:themeColor="text1"/>
              </w:rPr>
              <w:t>预测与决策（</w:t>
            </w:r>
            <w:r w:rsidRPr="008238AF">
              <w:rPr>
                <w:rFonts w:ascii="Segoe UI Symbol" w:hAnsi="Segoe UI Symbol" w:cs="Segoe UI Symbol"/>
                <w:color w:val="000000" w:themeColor="text1"/>
              </w:rPr>
              <w:t>⭐</w:t>
            </w:r>
            <w:r w:rsidRPr="008238AF">
              <w:rPr>
                <w:rFonts w:hint="eastAsia"/>
                <w:color w:val="000000" w:themeColor="text1"/>
              </w:rPr>
              <w:t>）</w:t>
            </w:r>
          </w:p>
        </w:tc>
        <w:tc>
          <w:tcPr>
            <w:tcW w:w="2589" w:type="pct"/>
            <w:vAlign w:val="center"/>
          </w:tcPr>
          <w:p w14:paraId="4DEC6C54" w14:textId="77777777" w:rsidR="009B5317" w:rsidRPr="008238AF" w:rsidRDefault="009B5317" w:rsidP="00F32297">
            <w:pPr>
              <w:pStyle w:val="biao"/>
              <w:rPr>
                <w:color w:val="000000" w:themeColor="text1"/>
              </w:rPr>
            </w:pPr>
            <w:r w:rsidRPr="008238AF">
              <w:rPr>
                <w:rFonts w:hint="eastAsia"/>
                <w:color w:val="000000" w:themeColor="text1"/>
              </w:rPr>
              <w:t>预测</w:t>
            </w:r>
          </w:p>
        </w:tc>
      </w:tr>
      <w:tr w:rsidR="009B5317" w:rsidRPr="008238AF" w14:paraId="447B7D80" w14:textId="77777777" w:rsidTr="00F32297">
        <w:trPr>
          <w:trHeight w:val="227"/>
          <w:jc w:val="center"/>
        </w:trPr>
        <w:tc>
          <w:tcPr>
            <w:tcW w:w="415" w:type="pct"/>
            <w:vAlign w:val="center"/>
          </w:tcPr>
          <w:p w14:paraId="08EA6A02" w14:textId="77777777" w:rsidR="009B5317" w:rsidRPr="008238AF" w:rsidRDefault="009B5317" w:rsidP="00F32297">
            <w:pPr>
              <w:pStyle w:val="biao"/>
              <w:rPr>
                <w:color w:val="000000" w:themeColor="text1"/>
              </w:rPr>
            </w:pPr>
            <w:r w:rsidRPr="008238AF">
              <w:rPr>
                <w:rFonts w:hint="eastAsia"/>
                <w:color w:val="000000" w:themeColor="text1"/>
              </w:rPr>
              <w:t>2</w:t>
            </w:r>
          </w:p>
        </w:tc>
        <w:tc>
          <w:tcPr>
            <w:tcW w:w="1996" w:type="pct"/>
            <w:vMerge/>
            <w:vAlign w:val="center"/>
          </w:tcPr>
          <w:p w14:paraId="23F191A4" w14:textId="77777777" w:rsidR="009B5317" w:rsidRPr="008238AF" w:rsidRDefault="009B5317" w:rsidP="00F32297">
            <w:pPr>
              <w:pStyle w:val="biao"/>
              <w:rPr>
                <w:color w:val="000000" w:themeColor="text1"/>
              </w:rPr>
            </w:pPr>
          </w:p>
        </w:tc>
        <w:tc>
          <w:tcPr>
            <w:tcW w:w="2589" w:type="pct"/>
            <w:vAlign w:val="center"/>
          </w:tcPr>
          <w:p w14:paraId="056D12EB" w14:textId="77777777" w:rsidR="009B5317" w:rsidRPr="008238AF" w:rsidRDefault="009B5317" w:rsidP="00F32297">
            <w:pPr>
              <w:pStyle w:val="biao"/>
              <w:rPr>
                <w:color w:val="000000" w:themeColor="text1"/>
              </w:rPr>
            </w:pPr>
            <w:r w:rsidRPr="008238AF">
              <w:rPr>
                <w:rFonts w:hint="eastAsia"/>
                <w:color w:val="000000" w:themeColor="text1"/>
              </w:rPr>
              <w:t>决策</w:t>
            </w:r>
          </w:p>
        </w:tc>
      </w:tr>
      <w:tr w:rsidR="009B5317" w:rsidRPr="008238AF" w14:paraId="5B2FF91B" w14:textId="77777777" w:rsidTr="00F32297">
        <w:trPr>
          <w:trHeight w:val="227"/>
          <w:jc w:val="center"/>
        </w:trPr>
        <w:tc>
          <w:tcPr>
            <w:tcW w:w="415" w:type="pct"/>
            <w:vAlign w:val="center"/>
          </w:tcPr>
          <w:p w14:paraId="508A7B91"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1996" w:type="pct"/>
            <w:vAlign w:val="center"/>
          </w:tcPr>
          <w:p w14:paraId="6BB34696" w14:textId="77777777" w:rsidR="009B5317" w:rsidRPr="008238AF" w:rsidRDefault="009B5317" w:rsidP="00F32297">
            <w:pPr>
              <w:pStyle w:val="biao"/>
              <w:rPr>
                <w:color w:val="000000" w:themeColor="text1"/>
              </w:rPr>
            </w:pPr>
            <w:r w:rsidRPr="008238AF">
              <w:rPr>
                <w:rFonts w:hint="eastAsia"/>
                <w:color w:val="000000" w:themeColor="text1"/>
              </w:rPr>
              <w:t>数学建模（</w:t>
            </w:r>
            <w:r w:rsidRPr="008238AF">
              <w:rPr>
                <w:rFonts w:ascii="Segoe UI Symbol" w:hAnsi="Segoe UI Symbol" w:cs="Segoe UI Symbol"/>
                <w:color w:val="000000" w:themeColor="text1"/>
              </w:rPr>
              <w:t>⭐</w:t>
            </w:r>
            <w:r w:rsidRPr="008238AF">
              <w:rPr>
                <w:rFonts w:hint="eastAsia"/>
                <w:color w:val="000000" w:themeColor="text1"/>
              </w:rPr>
              <w:t>）</w:t>
            </w:r>
          </w:p>
        </w:tc>
        <w:tc>
          <w:tcPr>
            <w:tcW w:w="2589" w:type="pct"/>
            <w:vAlign w:val="center"/>
          </w:tcPr>
          <w:p w14:paraId="57A7CB52" w14:textId="77777777" w:rsidR="009B5317" w:rsidRPr="008238AF" w:rsidRDefault="009B5317" w:rsidP="00F32297">
            <w:pPr>
              <w:pStyle w:val="biao"/>
              <w:rPr>
                <w:color w:val="000000" w:themeColor="text1"/>
              </w:rPr>
            </w:pPr>
            <w:r w:rsidRPr="008238AF">
              <w:rPr>
                <w:rFonts w:hint="eastAsia"/>
                <w:color w:val="000000" w:themeColor="text1"/>
              </w:rPr>
              <w:t>数学建模概念</w:t>
            </w:r>
          </w:p>
        </w:tc>
      </w:tr>
    </w:tbl>
    <w:p w14:paraId="5A74655C" w14:textId="77777777" w:rsidR="009B5317" w:rsidRPr="008238AF" w:rsidRDefault="009B5317" w:rsidP="009B5317">
      <w:pPr>
        <w:ind w:left="420" w:firstLineChars="0" w:firstLine="0"/>
        <w:rPr>
          <w:color w:val="000000" w:themeColor="text1"/>
        </w:rPr>
      </w:pPr>
    </w:p>
    <w:p w14:paraId="3E61717C" w14:textId="77777777" w:rsidR="009B5317" w:rsidRPr="008238AF" w:rsidRDefault="009B5317" w:rsidP="009B5317">
      <w:pPr>
        <w:pStyle w:val="2"/>
        <w:rPr>
          <w:color w:val="000000" w:themeColor="text1"/>
        </w:rPr>
      </w:pPr>
      <w:bookmarkStart w:id="126" w:name="_Toc105689410"/>
      <w:r w:rsidRPr="008238AF">
        <w:rPr>
          <w:rFonts w:hint="eastAsia"/>
          <w:color w:val="000000" w:themeColor="text1"/>
        </w:rPr>
        <w:t xml:space="preserve">2 </w:t>
      </w:r>
      <w:r w:rsidRPr="008238AF">
        <w:rPr>
          <w:rFonts w:hint="eastAsia"/>
          <w:color w:val="000000" w:themeColor="text1"/>
        </w:rPr>
        <w:t>考点精讲</w:t>
      </w:r>
      <w:bookmarkEnd w:id="126"/>
    </w:p>
    <w:p w14:paraId="3B4B6D93" w14:textId="77777777" w:rsidR="009B5317" w:rsidRPr="008238AF" w:rsidRDefault="009B5317" w:rsidP="009B5317">
      <w:pPr>
        <w:pStyle w:val="3"/>
        <w:ind w:firstLine="422"/>
        <w:rPr>
          <w:color w:val="000000" w:themeColor="text1"/>
        </w:rPr>
      </w:pPr>
      <w:bookmarkStart w:id="127" w:name="_Toc105689411"/>
      <w:r w:rsidRPr="008238AF">
        <w:rPr>
          <w:rFonts w:hint="eastAsia"/>
          <w:color w:val="000000" w:themeColor="text1"/>
        </w:rPr>
        <w:t>2</w:t>
      </w:r>
      <w:r w:rsidRPr="008238AF">
        <w:rPr>
          <w:color w:val="000000" w:themeColor="text1"/>
        </w:rPr>
        <w:t xml:space="preserve">.1 </w:t>
      </w:r>
      <w:r w:rsidRPr="008238AF">
        <w:rPr>
          <w:rFonts w:hint="eastAsia"/>
          <w:color w:val="000000" w:themeColor="text1"/>
        </w:rPr>
        <w:t>数学应用（</w:t>
      </w:r>
      <w:r w:rsidRPr="008238AF">
        <w:rPr>
          <w:rFonts w:ascii="Segoe UI Symbol" w:hAnsi="Segoe UI Symbol" w:cs="Segoe UI Symbol"/>
          <w:color w:val="000000" w:themeColor="text1"/>
        </w:rPr>
        <w:t>⭐⭐⭐</w:t>
      </w:r>
      <w:r w:rsidRPr="008238AF">
        <w:rPr>
          <w:rFonts w:hint="eastAsia"/>
          <w:color w:val="000000" w:themeColor="text1"/>
        </w:rPr>
        <w:t>）</w:t>
      </w:r>
      <w:bookmarkEnd w:id="127"/>
    </w:p>
    <w:p w14:paraId="57B77DD6" w14:textId="77777777" w:rsidR="009B5317" w:rsidRPr="008238AF" w:rsidRDefault="009B5317" w:rsidP="009B5317">
      <w:pPr>
        <w:pStyle w:val="4"/>
        <w:rPr>
          <w:color w:val="000000" w:themeColor="text1"/>
        </w:rPr>
      </w:pPr>
      <w:r w:rsidRPr="008238AF">
        <w:rPr>
          <w:rFonts w:hint="eastAsia"/>
          <w:color w:val="000000" w:themeColor="text1"/>
        </w:rPr>
        <w:t>【常考题型（文字无法详细介绍，可以查看相关视频和例题）】</w:t>
      </w:r>
    </w:p>
    <w:p w14:paraId="356367FD"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.1.1 </w:t>
      </w:r>
      <w:r w:rsidRPr="008238AF">
        <w:rPr>
          <w:color w:val="000000" w:themeColor="text1"/>
        </w:rPr>
        <w:t>图论应用</w:t>
      </w:r>
    </w:p>
    <w:p w14:paraId="4199284E" w14:textId="77777777" w:rsidR="009B5317" w:rsidRPr="008238AF" w:rsidRDefault="009B5317" w:rsidP="009B5317">
      <w:pPr>
        <w:ind w:firstLine="420"/>
        <w:rPr>
          <w:color w:val="000000" w:themeColor="text1"/>
        </w:rPr>
      </w:pPr>
      <w:r w:rsidRPr="008238AF">
        <w:rPr>
          <w:color w:val="000000" w:themeColor="text1"/>
        </w:rPr>
        <w:t>最小生成树</w:t>
      </w:r>
    </w:p>
    <w:p w14:paraId="2BAC188C" w14:textId="77777777" w:rsidR="009B5317" w:rsidRPr="008238AF" w:rsidRDefault="009B5317" w:rsidP="009B5317">
      <w:pPr>
        <w:ind w:firstLine="420"/>
        <w:rPr>
          <w:color w:val="000000" w:themeColor="text1"/>
        </w:rPr>
      </w:pPr>
      <w:r w:rsidRPr="008238AF">
        <w:rPr>
          <w:color w:val="000000" w:themeColor="text1"/>
        </w:rPr>
        <w:t>最短路径</w:t>
      </w:r>
    </w:p>
    <w:p w14:paraId="04366F08" w14:textId="77777777" w:rsidR="009B5317" w:rsidRPr="008238AF" w:rsidRDefault="009B5317" w:rsidP="009B5317">
      <w:pPr>
        <w:ind w:firstLine="420"/>
        <w:rPr>
          <w:color w:val="000000" w:themeColor="text1"/>
        </w:rPr>
      </w:pPr>
      <w:r w:rsidRPr="008238AF">
        <w:rPr>
          <w:color w:val="000000" w:themeColor="text1"/>
        </w:rPr>
        <w:t>网络与最大流量</w:t>
      </w:r>
    </w:p>
    <w:p w14:paraId="374E33EA"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.1.2 </w:t>
      </w:r>
      <w:r w:rsidRPr="008238AF">
        <w:rPr>
          <w:color w:val="000000" w:themeColor="text1"/>
        </w:rPr>
        <w:t>运筹方法</w:t>
      </w:r>
    </w:p>
    <w:p w14:paraId="4E2A5FB7" w14:textId="77777777" w:rsidR="009B5317" w:rsidRPr="008238AF" w:rsidRDefault="009B5317" w:rsidP="009B5317">
      <w:pPr>
        <w:ind w:firstLine="420"/>
        <w:rPr>
          <w:color w:val="000000" w:themeColor="text1"/>
        </w:rPr>
      </w:pPr>
      <w:r w:rsidRPr="008238AF">
        <w:rPr>
          <w:color w:val="000000" w:themeColor="text1"/>
        </w:rPr>
        <w:t>线性规划（</w:t>
      </w:r>
      <w:r w:rsidRPr="008238AF">
        <w:rPr>
          <w:rFonts w:hint="eastAsia"/>
          <w:color w:val="000000" w:themeColor="text1"/>
        </w:rPr>
        <w:t>线性规划问题的数学模型通常由线性目标函数、线性约束条件、变量非负条件组成。</w:t>
      </w:r>
      <w:r w:rsidRPr="008238AF">
        <w:rPr>
          <w:color w:val="000000" w:themeColor="text1"/>
        </w:rPr>
        <w:t>）</w:t>
      </w:r>
    </w:p>
    <w:p w14:paraId="4AA6C2CD" w14:textId="77777777" w:rsidR="009B5317" w:rsidRPr="008238AF" w:rsidRDefault="009B5317" w:rsidP="009B5317">
      <w:pPr>
        <w:ind w:firstLine="420"/>
        <w:rPr>
          <w:color w:val="000000" w:themeColor="text1"/>
        </w:rPr>
      </w:pPr>
      <w:r w:rsidRPr="008238AF">
        <w:rPr>
          <w:color w:val="000000" w:themeColor="text1"/>
        </w:rPr>
        <w:t>动态规划</w:t>
      </w:r>
    </w:p>
    <w:p w14:paraId="7A8C0BB6"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.1.3 </w:t>
      </w:r>
      <w:r w:rsidRPr="008238AF">
        <w:rPr>
          <w:color w:val="000000" w:themeColor="text1"/>
        </w:rPr>
        <w:t>预测</w:t>
      </w:r>
    </w:p>
    <w:p w14:paraId="69AA2BC4" w14:textId="77777777" w:rsidR="009B5317" w:rsidRPr="008238AF" w:rsidRDefault="009B5317" w:rsidP="009B5317">
      <w:pPr>
        <w:ind w:firstLine="420"/>
        <w:rPr>
          <w:color w:val="000000" w:themeColor="text1"/>
        </w:rPr>
      </w:pPr>
      <w:r w:rsidRPr="008238AF">
        <w:rPr>
          <w:color w:val="000000" w:themeColor="text1"/>
        </w:rPr>
        <w:t>博弈论</w:t>
      </w:r>
    </w:p>
    <w:p w14:paraId="405DF8B6" w14:textId="77777777" w:rsidR="009B5317" w:rsidRPr="008238AF" w:rsidRDefault="009B5317" w:rsidP="009B5317">
      <w:pPr>
        <w:ind w:firstLine="420"/>
        <w:rPr>
          <w:color w:val="000000" w:themeColor="text1"/>
        </w:rPr>
      </w:pPr>
      <w:r w:rsidRPr="008238AF">
        <w:rPr>
          <w:color w:val="000000" w:themeColor="text1"/>
        </w:rPr>
        <w:t>状态转移矩阵</w:t>
      </w:r>
    </w:p>
    <w:p w14:paraId="701B3747" w14:textId="77777777" w:rsidR="009B5317" w:rsidRPr="008238AF" w:rsidRDefault="009B5317" w:rsidP="009B5317">
      <w:pPr>
        <w:ind w:firstLine="420"/>
        <w:rPr>
          <w:color w:val="000000" w:themeColor="text1"/>
        </w:rPr>
      </w:pPr>
      <w:r w:rsidRPr="008238AF">
        <w:rPr>
          <w:color w:val="000000" w:themeColor="text1"/>
        </w:rPr>
        <w:t>排队论</w:t>
      </w:r>
    </w:p>
    <w:p w14:paraId="5F24A4D7" w14:textId="77777777" w:rsidR="009B5317" w:rsidRPr="008238AF" w:rsidRDefault="009B5317" w:rsidP="009B5317">
      <w:pPr>
        <w:pStyle w:val="4"/>
        <w:rPr>
          <w:color w:val="000000" w:themeColor="text1"/>
        </w:rPr>
      </w:pPr>
      <w:r w:rsidRPr="008238AF">
        <w:rPr>
          <w:color w:val="000000" w:themeColor="text1"/>
        </w:rPr>
        <w:t xml:space="preserve">2.1.4 </w:t>
      </w:r>
      <w:r w:rsidRPr="008238AF">
        <w:rPr>
          <w:color w:val="000000" w:themeColor="text1"/>
        </w:rPr>
        <w:t>决策</w:t>
      </w:r>
    </w:p>
    <w:p w14:paraId="1BD4A44C" w14:textId="77777777" w:rsidR="009B5317" w:rsidRPr="008238AF" w:rsidRDefault="009B5317" w:rsidP="009B5317">
      <w:pPr>
        <w:ind w:firstLine="420"/>
        <w:rPr>
          <w:color w:val="000000" w:themeColor="text1"/>
        </w:rPr>
      </w:pPr>
      <w:r w:rsidRPr="008238AF">
        <w:rPr>
          <w:color w:val="000000" w:themeColor="text1"/>
        </w:rPr>
        <w:t>不确定型决策</w:t>
      </w:r>
    </w:p>
    <w:p w14:paraId="47AFC96E" w14:textId="77777777" w:rsidR="009B5317" w:rsidRPr="008238AF" w:rsidRDefault="009B5317" w:rsidP="009B5317">
      <w:pPr>
        <w:ind w:firstLine="420"/>
        <w:rPr>
          <w:color w:val="000000" w:themeColor="text1"/>
        </w:rPr>
      </w:pPr>
      <w:r w:rsidRPr="008238AF">
        <w:rPr>
          <w:color w:val="000000" w:themeColor="text1"/>
        </w:rPr>
        <w:t>决策树</w:t>
      </w:r>
    </w:p>
    <w:p w14:paraId="3DCF684A" w14:textId="77777777" w:rsidR="009B5317" w:rsidRPr="008238AF" w:rsidRDefault="009B5317" w:rsidP="009B5317">
      <w:pPr>
        <w:ind w:firstLine="420"/>
        <w:rPr>
          <w:color w:val="000000" w:themeColor="text1"/>
        </w:rPr>
      </w:pPr>
    </w:p>
    <w:p w14:paraId="58E0A4DD" w14:textId="77777777" w:rsidR="009B5317" w:rsidRPr="008238AF" w:rsidRDefault="009B5317" w:rsidP="009B5317">
      <w:pPr>
        <w:pStyle w:val="3"/>
        <w:ind w:firstLine="422"/>
        <w:rPr>
          <w:color w:val="000000" w:themeColor="text1"/>
        </w:rPr>
      </w:pPr>
      <w:bookmarkStart w:id="128" w:name="_Toc105689412"/>
      <w:r w:rsidRPr="008238AF">
        <w:rPr>
          <w:rFonts w:hint="eastAsia"/>
          <w:color w:val="000000" w:themeColor="text1"/>
        </w:rPr>
        <w:t>2</w:t>
      </w:r>
      <w:r w:rsidRPr="008238AF">
        <w:rPr>
          <w:color w:val="000000" w:themeColor="text1"/>
        </w:rPr>
        <w:t xml:space="preserve">.2 </w:t>
      </w:r>
      <w:r w:rsidRPr="008238AF">
        <w:rPr>
          <w:rFonts w:hint="eastAsia"/>
          <w:color w:val="000000" w:themeColor="text1"/>
        </w:rPr>
        <w:t>数学建模（</w:t>
      </w:r>
      <w:r w:rsidRPr="008238AF">
        <w:rPr>
          <w:rFonts w:ascii="Segoe UI Symbol" w:hAnsi="Segoe UI Symbol" w:cs="Segoe UI Symbol"/>
          <w:color w:val="000000" w:themeColor="text1"/>
        </w:rPr>
        <w:t>⭐</w:t>
      </w:r>
      <w:r w:rsidRPr="008238AF">
        <w:rPr>
          <w:rFonts w:hint="eastAsia"/>
          <w:color w:val="000000" w:themeColor="text1"/>
        </w:rPr>
        <w:t>）</w:t>
      </w:r>
      <w:bookmarkEnd w:id="128"/>
    </w:p>
    <w:p w14:paraId="3D21A527" w14:textId="77777777" w:rsidR="009B5317" w:rsidRPr="008238AF" w:rsidRDefault="009B5317" w:rsidP="009B5317">
      <w:pPr>
        <w:pStyle w:val="4"/>
        <w:rPr>
          <w:color w:val="000000" w:themeColor="text1"/>
        </w:rPr>
      </w:pPr>
      <w:r w:rsidRPr="008238AF">
        <w:rPr>
          <w:color w:val="000000" w:themeColor="text1"/>
        </w:rPr>
        <w:t xml:space="preserve">2.2.1 </w:t>
      </w:r>
      <w:r w:rsidRPr="008238AF">
        <w:rPr>
          <w:rFonts w:hint="eastAsia"/>
          <w:color w:val="000000" w:themeColor="text1"/>
        </w:rPr>
        <w:t>概念</w:t>
      </w:r>
    </w:p>
    <w:p w14:paraId="4EC98E1A" w14:textId="77777777" w:rsidR="009B5317" w:rsidRPr="008238AF" w:rsidRDefault="009B5317" w:rsidP="009B5317">
      <w:pPr>
        <w:ind w:firstLine="420"/>
        <w:rPr>
          <w:color w:val="000000" w:themeColor="text1"/>
        </w:rPr>
      </w:pPr>
      <w:r w:rsidRPr="008238AF">
        <w:rPr>
          <w:rFonts w:hint="eastAsia"/>
          <w:color w:val="000000" w:themeColor="text1"/>
        </w:rPr>
        <w:t>数学建模是一种数学的思考方法，是运用数学的语言和方法，通过抽象和简化，建立能近似刻画并解决实际问题的模型的一种强有力的数学手段。</w:t>
      </w:r>
    </w:p>
    <w:p w14:paraId="255D597B"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.2.2 </w:t>
      </w:r>
      <w:r w:rsidRPr="008238AF">
        <w:rPr>
          <w:rFonts w:hint="eastAsia"/>
          <w:color w:val="000000" w:themeColor="text1"/>
        </w:rPr>
        <w:t>建模过程</w:t>
      </w:r>
    </w:p>
    <w:p w14:paraId="093E9BF4" w14:textId="77777777" w:rsidR="009B5317" w:rsidRPr="008238AF" w:rsidRDefault="009B5317" w:rsidP="009B5317">
      <w:pPr>
        <w:ind w:firstLine="420"/>
        <w:rPr>
          <w:color w:val="000000" w:themeColor="text1"/>
        </w:rPr>
      </w:pPr>
      <w:r w:rsidRPr="008238AF">
        <w:rPr>
          <w:color w:val="000000" w:themeColor="text1"/>
        </w:rPr>
        <w:t>（1）</w:t>
      </w:r>
      <w:r w:rsidRPr="008238AF">
        <w:rPr>
          <w:rFonts w:hint="eastAsia"/>
          <w:color w:val="000000" w:themeColor="text1"/>
        </w:rPr>
        <w:t>模型准备：了解问题的实际背景，明确其实际意义，掌握对象的各种信息。用数学语言来描述问题。</w:t>
      </w:r>
    </w:p>
    <w:p w14:paraId="41F19211" w14:textId="77777777" w:rsidR="009B5317" w:rsidRPr="008238AF" w:rsidRDefault="009B5317" w:rsidP="009B5317">
      <w:pPr>
        <w:ind w:firstLine="420"/>
        <w:rPr>
          <w:color w:val="000000" w:themeColor="text1"/>
        </w:rPr>
      </w:pPr>
      <w:r w:rsidRPr="008238AF">
        <w:rPr>
          <w:color w:val="000000" w:themeColor="text1"/>
        </w:rPr>
        <w:t>（2）</w:t>
      </w:r>
      <w:r w:rsidRPr="008238AF">
        <w:rPr>
          <w:rFonts w:hint="eastAsia"/>
          <w:color w:val="000000" w:themeColor="text1"/>
        </w:rPr>
        <w:t>模型假设：根据实际对象的特征和建模的目的，对问题进行必要的简化，并用精确的语言提出一些恰当的假设。</w:t>
      </w:r>
    </w:p>
    <w:p w14:paraId="6B7D7961" w14:textId="77777777" w:rsidR="009B5317" w:rsidRPr="008238AF" w:rsidRDefault="009B5317" w:rsidP="009B5317">
      <w:pPr>
        <w:ind w:firstLine="420"/>
        <w:rPr>
          <w:color w:val="000000" w:themeColor="text1"/>
        </w:rPr>
      </w:pPr>
      <w:r w:rsidRPr="008238AF">
        <w:rPr>
          <w:color w:val="000000" w:themeColor="text1"/>
        </w:rPr>
        <w:t>（3）</w:t>
      </w:r>
      <w:r w:rsidRPr="008238AF">
        <w:rPr>
          <w:rFonts w:hint="eastAsia"/>
          <w:color w:val="000000" w:themeColor="text1"/>
        </w:rPr>
        <w:t>模型建立：在假设的基础上，利用适当的数学工具来刻划各变量之间的数学关系，建立相应的数学结构。只要能够把问题描述清楚，尽量使用简单的数学工具。</w:t>
      </w:r>
    </w:p>
    <w:p w14:paraId="47A66AF6" w14:textId="77777777" w:rsidR="009B5317" w:rsidRPr="008238AF" w:rsidRDefault="009B5317" w:rsidP="009B5317">
      <w:pPr>
        <w:ind w:firstLine="420"/>
        <w:rPr>
          <w:color w:val="000000" w:themeColor="text1"/>
        </w:rPr>
      </w:pPr>
      <w:r w:rsidRPr="008238AF">
        <w:rPr>
          <w:color w:val="000000" w:themeColor="text1"/>
        </w:rPr>
        <w:t>（4）</w:t>
      </w:r>
      <w:r w:rsidRPr="008238AF">
        <w:rPr>
          <w:rFonts w:hint="eastAsia"/>
          <w:color w:val="000000" w:themeColor="text1"/>
        </w:rPr>
        <w:t>模型求解：利用获取的数据资料，对模型的所有参数做出计算（估计）。</w:t>
      </w:r>
    </w:p>
    <w:p w14:paraId="5662286C" w14:textId="77777777" w:rsidR="009B5317" w:rsidRPr="008238AF" w:rsidRDefault="009B5317" w:rsidP="009B5317">
      <w:pPr>
        <w:ind w:firstLine="420"/>
        <w:rPr>
          <w:color w:val="000000" w:themeColor="text1"/>
        </w:rPr>
      </w:pPr>
      <w:r w:rsidRPr="008238AF">
        <w:rPr>
          <w:color w:val="000000" w:themeColor="text1"/>
        </w:rPr>
        <w:t>（5）</w:t>
      </w:r>
      <w:r w:rsidRPr="008238AF">
        <w:rPr>
          <w:rFonts w:hint="eastAsia"/>
          <w:color w:val="000000" w:themeColor="text1"/>
        </w:rPr>
        <w:t>模型分析：对所得的结果进行数学上的分析。</w:t>
      </w:r>
    </w:p>
    <w:p w14:paraId="0EB594E6" w14:textId="77777777" w:rsidR="009B5317" w:rsidRPr="008238AF" w:rsidRDefault="009B5317" w:rsidP="009B5317">
      <w:pPr>
        <w:ind w:firstLine="420"/>
        <w:rPr>
          <w:color w:val="000000" w:themeColor="text1"/>
        </w:rPr>
      </w:pPr>
      <w:r w:rsidRPr="008238AF">
        <w:rPr>
          <w:color w:val="000000" w:themeColor="text1"/>
        </w:rPr>
        <w:t>（6）</w:t>
      </w:r>
      <w:r w:rsidRPr="008238AF">
        <w:rPr>
          <w:rFonts w:hint="eastAsia"/>
          <w:color w:val="000000" w:themeColor="text1"/>
        </w:rPr>
        <w:t>模型检验：将模型分析结果与实际情形进行比较，以此来验证模型的准确性、合理性和适用性。如果模型与实际较吻合，则要对计算结果给出其实际含义，并进行解释。如果模型与实际吻合较差，则应该修改假设，再次重复建模过程。</w:t>
      </w:r>
    </w:p>
    <w:p w14:paraId="671DF0FA" w14:textId="77777777" w:rsidR="009B5317" w:rsidRPr="008238AF" w:rsidRDefault="009B5317" w:rsidP="009B5317">
      <w:pPr>
        <w:ind w:firstLine="420"/>
        <w:rPr>
          <w:color w:val="000000" w:themeColor="text1"/>
        </w:rPr>
      </w:pPr>
      <w:r w:rsidRPr="008238AF">
        <w:rPr>
          <w:color w:val="000000" w:themeColor="text1"/>
        </w:rPr>
        <w:t>（7）</w:t>
      </w:r>
      <w:r w:rsidRPr="008238AF">
        <w:rPr>
          <w:rFonts w:hint="eastAsia"/>
          <w:color w:val="000000" w:themeColor="text1"/>
        </w:rPr>
        <w:t>模型应用：应用方式因问题的性质和建模的目的而异。</w:t>
      </w:r>
    </w:p>
    <w:p w14:paraId="02B29438" w14:textId="77777777" w:rsidR="009B5317" w:rsidRPr="008238AF" w:rsidRDefault="009B5317" w:rsidP="009B5317">
      <w:pPr>
        <w:pStyle w:val="4"/>
        <w:rPr>
          <w:color w:val="000000" w:themeColor="text1"/>
        </w:rPr>
      </w:pPr>
      <w:r w:rsidRPr="008238AF">
        <w:rPr>
          <w:rFonts w:hint="eastAsia"/>
          <w:color w:val="000000" w:themeColor="text1"/>
        </w:rPr>
        <w:t>2</w:t>
      </w:r>
      <w:r w:rsidRPr="008238AF">
        <w:rPr>
          <w:color w:val="000000" w:themeColor="text1"/>
        </w:rPr>
        <w:t xml:space="preserve">.2.3 </w:t>
      </w:r>
      <w:r w:rsidRPr="008238AF">
        <w:rPr>
          <w:rFonts w:hint="eastAsia"/>
          <w:color w:val="000000" w:themeColor="text1"/>
        </w:rPr>
        <w:t>数学建模方法和思路</w:t>
      </w:r>
    </w:p>
    <w:p w14:paraId="17ECE351" w14:textId="77777777" w:rsidR="009B5317" w:rsidRPr="008238AF" w:rsidRDefault="009B5317" w:rsidP="009B5317">
      <w:pPr>
        <w:ind w:firstLine="420"/>
        <w:rPr>
          <w:color w:val="000000" w:themeColor="text1"/>
        </w:rPr>
      </w:pPr>
      <w:r w:rsidRPr="008238AF">
        <w:rPr>
          <w:color w:val="000000" w:themeColor="text1"/>
        </w:rPr>
        <w:t>（1）</w:t>
      </w:r>
      <w:r w:rsidRPr="008238AF">
        <w:rPr>
          <w:rFonts w:hint="eastAsia"/>
          <w:color w:val="000000" w:themeColor="text1"/>
        </w:rPr>
        <w:t>直接分析法：认识原理，直接构造出模型。</w:t>
      </w:r>
    </w:p>
    <w:p w14:paraId="75D94C07" w14:textId="77777777" w:rsidR="009B5317" w:rsidRPr="008238AF" w:rsidRDefault="009B5317" w:rsidP="009B5317">
      <w:pPr>
        <w:ind w:firstLine="420"/>
        <w:rPr>
          <w:color w:val="000000" w:themeColor="text1"/>
        </w:rPr>
      </w:pPr>
      <w:r w:rsidRPr="008238AF">
        <w:rPr>
          <w:color w:val="000000" w:themeColor="text1"/>
        </w:rPr>
        <w:t>（2）</w:t>
      </w:r>
      <w:r w:rsidRPr="008238AF">
        <w:rPr>
          <w:rFonts w:hint="eastAsia"/>
          <w:color w:val="000000" w:themeColor="text1"/>
        </w:rPr>
        <w:t>类比法：根据类似问题模型构造新模型。</w:t>
      </w:r>
    </w:p>
    <w:p w14:paraId="2C46A2D4" w14:textId="77777777" w:rsidR="009B5317" w:rsidRPr="008238AF" w:rsidRDefault="009B5317" w:rsidP="009B5317">
      <w:pPr>
        <w:ind w:firstLine="420"/>
        <w:rPr>
          <w:color w:val="000000" w:themeColor="text1"/>
        </w:rPr>
      </w:pPr>
      <w:r w:rsidRPr="008238AF">
        <w:rPr>
          <w:color w:val="000000" w:themeColor="text1"/>
        </w:rPr>
        <w:t>（3）</w:t>
      </w:r>
      <w:r w:rsidRPr="008238AF">
        <w:rPr>
          <w:rFonts w:hint="eastAsia"/>
          <w:color w:val="000000" w:themeColor="text1"/>
        </w:rPr>
        <w:t>数据分析法：大量数据统计分析之后建模。</w:t>
      </w:r>
    </w:p>
    <w:p w14:paraId="2CE16347" w14:textId="77777777" w:rsidR="009B5317" w:rsidRPr="008238AF" w:rsidRDefault="009B5317" w:rsidP="009B5317">
      <w:pPr>
        <w:ind w:firstLine="420"/>
        <w:rPr>
          <w:color w:val="000000" w:themeColor="text1"/>
        </w:rPr>
      </w:pPr>
      <w:r w:rsidRPr="008238AF">
        <w:rPr>
          <w:color w:val="000000" w:themeColor="text1"/>
        </w:rPr>
        <w:t>（4）</w:t>
      </w:r>
      <w:r w:rsidRPr="008238AF">
        <w:rPr>
          <w:rFonts w:hint="eastAsia"/>
          <w:color w:val="000000" w:themeColor="text1"/>
        </w:rPr>
        <w:t>构想法：对将来可能发生的情况给出设想从而建模。</w:t>
      </w:r>
    </w:p>
    <w:p w14:paraId="5DAA607A" w14:textId="77777777" w:rsidR="009B5317" w:rsidRPr="008238AF" w:rsidRDefault="009B5317" w:rsidP="009B5317">
      <w:pPr>
        <w:pStyle w:val="2"/>
        <w:rPr>
          <w:color w:val="000000" w:themeColor="text1"/>
        </w:rPr>
      </w:pPr>
      <w:bookmarkStart w:id="129" w:name="_Toc105689413"/>
      <w:r w:rsidRPr="008238AF">
        <w:rPr>
          <w:rFonts w:hint="eastAsia"/>
          <w:color w:val="000000" w:themeColor="text1"/>
        </w:rPr>
        <w:t xml:space="preserve">3 </w:t>
      </w:r>
      <w:r w:rsidRPr="008238AF">
        <w:rPr>
          <w:rFonts w:hint="eastAsia"/>
          <w:color w:val="000000" w:themeColor="text1"/>
        </w:rPr>
        <w:t>章节问答</w:t>
      </w:r>
      <w:bookmarkEnd w:id="129"/>
    </w:p>
    <w:p w14:paraId="6C43FF4F" w14:textId="77777777" w:rsidR="009B5317" w:rsidRPr="008238AF" w:rsidRDefault="009B5317" w:rsidP="009B5317">
      <w:pPr>
        <w:ind w:firstLine="420"/>
        <w:rPr>
          <w:color w:val="000000" w:themeColor="text1"/>
        </w:rPr>
      </w:pPr>
      <w:r w:rsidRPr="008238AF">
        <w:rPr>
          <w:rFonts w:hint="eastAsia"/>
          <w:color w:val="000000" w:themeColor="text1"/>
        </w:rPr>
        <w:t>（1）数学与经济管理在架构考试中一般考的多吗？</w:t>
      </w:r>
    </w:p>
    <w:p w14:paraId="07A6757C" w14:textId="77777777" w:rsidR="009B5317" w:rsidRPr="008238AF" w:rsidRDefault="009B5317" w:rsidP="009B5317">
      <w:pPr>
        <w:ind w:firstLine="420"/>
        <w:rPr>
          <w:color w:val="000000" w:themeColor="text1"/>
        </w:rPr>
      </w:pPr>
      <w:r w:rsidRPr="008238AF">
        <w:rPr>
          <w:rFonts w:hint="eastAsia"/>
          <w:color w:val="000000" w:themeColor="text1"/>
        </w:rPr>
        <w:t>答：</w:t>
      </w:r>
    </w:p>
    <w:p w14:paraId="17F5CC39" w14:textId="77777777" w:rsidR="009B5317" w:rsidRPr="008238AF" w:rsidRDefault="009B5317" w:rsidP="009B5317">
      <w:pPr>
        <w:ind w:firstLine="420"/>
        <w:rPr>
          <w:color w:val="000000" w:themeColor="text1"/>
        </w:rPr>
      </w:pPr>
      <w:r w:rsidRPr="008238AF">
        <w:rPr>
          <w:rFonts w:hint="eastAsia"/>
          <w:color w:val="000000" w:themeColor="text1"/>
        </w:rPr>
        <w:t>一般而言，架构设计师考试中会在上午的选择题中出现2分左右的数学与经济管理相关考查试题。下午题不会考查。占比并不多。</w:t>
      </w:r>
    </w:p>
    <w:p w14:paraId="4BA866B2" w14:textId="77777777" w:rsidR="009B5317" w:rsidRPr="008238AF" w:rsidRDefault="009B5317" w:rsidP="009B5317">
      <w:pPr>
        <w:ind w:firstLine="420"/>
        <w:rPr>
          <w:color w:val="000000" w:themeColor="text1"/>
        </w:rPr>
      </w:pPr>
      <w:r w:rsidRPr="008238AF">
        <w:rPr>
          <w:color w:val="000000" w:themeColor="text1"/>
        </w:rPr>
        <w:tab/>
      </w:r>
    </w:p>
    <w:p w14:paraId="16789927" w14:textId="77777777" w:rsidR="009B5317" w:rsidRPr="008238AF" w:rsidRDefault="009B5317" w:rsidP="009B5317">
      <w:pPr>
        <w:ind w:firstLine="420"/>
        <w:rPr>
          <w:color w:val="000000" w:themeColor="text1"/>
        </w:rPr>
      </w:pPr>
      <w:r w:rsidRPr="008238AF">
        <w:rPr>
          <w:rFonts w:hint="eastAsia"/>
          <w:color w:val="000000" w:themeColor="text1"/>
        </w:rPr>
        <w:t>（2）数学与经济管理如何备考？</w:t>
      </w:r>
    </w:p>
    <w:p w14:paraId="2B982285" w14:textId="77777777" w:rsidR="009B5317" w:rsidRPr="008238AF" w:rsidRDefault="009B5317" w:rsidP="009B5317">
      <w:pPr>
        <w:ind w:firstLine="420"/>
        <w:rPr>
          <w:color w:val="000000" w:themeColor="text1"/>
        </w:rPr>
      </w:pPr>
      <w:r w:rsidRPr="008238AF">
        <w:rPr>
          <w:rFonts w:hint="eastAsia"/>
          <w:color w:val="000000" w:themeColor="text1"/>
        </w:rPr>
        <w:t>答：</w:t>
      </w:r>
    </w:p>
    <w:p w14:paraId="06710862" w14:textId="77777777" w:rsidR="009B5317" w:rsidRPr="008238AF" w:rsidRDefault="009B5317" w:rsidP="009B5317">
      <w:pPr>
        <w:ind w:firstLine="420"/>
        <w:rPr>
          <w:color w:val="000000" w:themeColor="text1"/>
        </w:rPr>
      </w:pPr>
      <w:r w:rsidRPr="008238AF">
        <w:rPr>
          <w:rFonts w:hint="eastAsia"/>
          <w:color w:val="000000" w:themeColor="text1"/>
        </w:rPr>
        <w:t>这一部分内容，在考试中的规律性并不强，要求大家掌握给出的高频考点即可，其他的零散知识内容，不建议深入探索，可以在做题过程中，当做概念了解并记忆。</w:t>
      </w:r>
    </w:p>
    <w:p w14:paraId="395B56B1" w14:textId="77777777" w:rsidR="009B5317" w:rsidRPr="008238AF" w:rsidRDefault="009B5317" w:rsidP="009B5317">
      <w:pPr>
        <w:ind w:firstLine="420"/>
        <w:rPr>
          <w:color w:val="000000" w:themeColor="text1"/>
        </w:rPr>
      </w:pPr>
    </w:p>
    <w:p w14:paraId="00199BE5" w14:textId="77777777" w:rsidR="009B5317" w:rsidRPr="008238AF" w:rsidRDefault="009B5317" w:rsidP="009B5317">
      <w:pPr>
        <w:pStyle w:val="1"/>
        <w:numPr>
          <w:ilvl w:val="0"/>
          <w:numId w:val="0"/>
        </w:numPr>
        <w:rPr>
          <w:color w:val="000000" w:themeColor="text1"/>
        </w:rPr>
      </w:pPr>
      <w:bookmarkStart w:id="130" w:name="_Toc105689414"/>
      <w:r w:rsidRPr="008238AF">
        <w:rPr>
          <w:color w:val="000000" w:themeColor="text1"/>
        </w:rPr>
        <w:t>第十三章</w:t>
      </w:r>
      <w:r w:rsidRPr="008238AF">
        <w:rPr>
          <w:rFonts w:hint="eastAsia"/>
          <w:color w:val="000000" w:themeColor="text1"/>
        </w:rPr>
        <w:t xml:space="preserve"> </w:t>
      </w:r>
      <w:r w:rsidRPr="008238AF">
        <w:rPr>
          <w:rFonts w:hint="eastAsia"/>
          <w:color w:val="000000" w:themeColor="text1"/>
        </w:rPr>
        <w:t>系统配置与性能评价</w:t>
      </w:r>
      <w:bookmarkEnd w:id="130"/>
    </w:p>
    <w:p w14:paraId="717E60A1" w14:textId="77777777" w:rsidR="009B5317" w:rsidRPr="008238AF" w:rsidRDefault="009B5317" w:rsidP="009B5317">
      <w:pPr>
        <w:pStyle w:val="2"/>
        <w:rPr>
          <w:color w:val="000000" w:themeColor="text1"/>
        </w:rPr>
      </w:pPr>
      <w:bookmarkStart w:id="131" w:name="_Toc105689415"/>
      <w:r w:rsidRPr="008238AF">
        <w:rPr>
          <w:rFonts w:hint="eastAsia"/>
          <w:color w:val="000000" w:themeColor="text1"/>
        </w:rPr>
        <w:t xml:space="preserve">1 </w:t>
      </w:r>
      <w:r w:rsidRPr="008238AF">
        <w:rPr>
          <w:rFonts w:hint="eastAsia"/>
          <w:color w:val="000000" w:themeColor="text1"/>
        </w:rPr>
        <w:t>考情分析</w:t>
      </w:r>
      <w:bookmarkEnd w:id="131"/>
    </w:p>
    <w:p w14:paraId="184DE26C" w14:textId="77777777" w:rsidR="009B5317" w:rsidRPr="008238AF" w:rsidRDefault="009B5317" w:rsidP="009B5317">
      <w:pPr>
        <w:pStyle w:val="3"/>
        <w:ind w:firstLine="422"/>
        <w:rPr>
          <w:color w:val="000000" w:themeColor="text1"/>
        </w:rPr>
      </w:pPr>
      <w:bookmarkStart w:id="132" w:name="_Toc105689416"/>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本章重点</w:t>
      </w:r>
      <w:bookmarkEnd w:id="132"/>
    </w:p>
    <w:tbl>
      <w:tblPr>
        <w:tblStyle w:val="a7"/>
        <w:tblW w:w="0" w:type="auto"/>
        <w:jc w:val="center"/>
        <w:tblLook w:val="04A0" w:firstRow="1" w:lastRow="0" w:firstColumn="1" w:lastColumn="0" w:noHBand="0" w:noVBand="1"/>
      </w:tblPr>
      <w:tblGrid>
        <w:gridCol w:w="870"/>
        <w:gridCol w:w="2488"/>
        <w:gridCol w:w="4938"/>
      </w:tblGrid>
      <w:tr w:rsidR="009B5317" w:rsidRPr="008238AF" w14:paraId="46A38A4F" w14:textId="77777777" w:rsidTr="00EA38A6">
        <w:trPr>
          <w:trHeight w:val="170"/>
          <w:jc w:val="center"/>
        </w:trPr>
        <w:tc>
          <w:tcPr>
            <w:tcW w:w="870" w:type="dxa"/>
            <w:vAlign w:val="center"/>
          </w:tcPr>
          <w:p w14:paraId="7EF419EE" w14:textId="77777777" w:rsidR="009B5317" w:rsidRPr="008238AF" w:rsidRDefault="009B5317" w:rsidP="00F32297">
            <w:pPr>
              <w:pStyle w:val="biao"/>
              <w:rPr>
                <w:color w:val="000000" w:themeColor="text1"/>
              </w:rPr>
            </w:pPr>
            <w:bookmarkStart w:id="133" w:name="_Hlk48830193"/>
            <w:r w:rsidRPr="008238AF">
              <w:rPr>
                <w:rFonts w:hint="eastAsia"/>
                <w:color w:val="000000" w:themeColor="text1"/>
              </w:rPr>
              <w:t>序号</w:t>
            </w:r>
          </w:p>
        </w:tc>
        <w:tc>
          <w:tcPr>
            <w:tcW w:w="2488" w:type="dxa"/>
            <w:vAlign w:val="center"/>
          </w:tcPr>
          <w:p w14:paraId="7593B159"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4938" w:type="dxa"/>
            <w:vAlign w:val="center"/>
          </w:tcPr>
          <w:p w14:paraId="3E07A722"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9B5317" w:rsidRPr="008238AF" w14:paraId="707259B6" w14:textId="77777777" w:rsidTr="00EA38A6">
        <w:trPr>
          <w:trHeight w:val="170"/>
          <w:jc w:val="center"/>
        </w:trPr>
        <w:tc>
          <w:tcPr>
            <w:tcW w:w="870" w:type="dxa"/>
            <w:vAlign w:val="center"/>
          </w:tcPr>
          <w:p w14:paraId="0AFDD311"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488" w:type="dxa"/>
            <w:vAlign w:val="center"/>
          </w:tcPr>
          <w:p w14:paraId="4696E8E6" w14:textId="77777777" w:rsidR="009B5317" w:rsidRPr="008238AF" w:rsidRDefault="009B5317" w:rsidP="00F32297">
            <w:pPr>
              <w:pStyle w:val="biao"/>
              <w:rPr>
                <w:color w:val="000000" w:themeColor="text1"/>
              </w:rPr>
            </w:pPr>
            <w:r w:rsidRPr="008238AF">
              <w:rPr>
                <w:rFonts w:hint="eastAsia"/>
                <w:color w:val="000000" w:themeColor="text1"/>
              </w:rPr>
              <w:t>性能评价方</w:t>
            </w:r>
            <w:r w:rsidR="00EA38A6">
              <w:rPr>
                <w:rFonts w:hint="eastAsia"/>
                <w:color w:val="000000" w:themeColor="text1"/>
              </w:rPr>
              <w:t>法</w:t>
            </w:r>
            <w:r w:rsidRPr="008238AF">
              <w:rPr>
                <w:rFonts w:hint="eastAsia"/>
                <w:color w:val="000000" w:themeColor="text1"/>
              </w:rPr>
              <w:t>（</w:t>
            </w:r>
            <w:r w:rsidRPr="008238AF">
              <w:rPr>
                <w:rFonts w:ascii="Segoe UI Symbol" w:hAnsi="Segoe UI Symbol" w:cs="Segoe UI Symbol"/>
                <w:color w:val="000000" w:themeColor="text1"/>
              </w:rPr>
              <w:t>⭐⭐⭐</w:t>
            </w:r>
            <w:r w:rsidRPr="008238AF">
              <w:rPr>
                <w:rFonts w:hint="eastAsia"/>
                <w:color w:val="000000" w:themeColor="text1"/>
              </w:rPr>
              <w:t>）</w:t>
            </w:r>
          </w:p>
        </w:tc>
        <w:tc>
          <w:tcPr>
            <w:tcW w:w="4938" w:type="dxa"/>
            <w:vAlign w:val="center"/>
          </w:tcPr>
          <w:p w14:paraId="2671A276" w14:textId="77777777" w:rsidR="009B5317" w:rsidRPr="008238AF" w:rsidRDefault="009B5317" w:rsidP="00F32297">
            <w:pPr>
              <w:pStyle w:val="biao"/>
              <w:rPr>
                <w:color w:val="000000" w:themeColor="text1"/>
              </w:rPr>
            </w:pPr>
            <w:r w:rsidRPr="008238AF">
              <w:rPr>
                <w:rFonts w:hint="eastAsia"/>
                <w:color w:val="000000" w:themeColor="text1"/>
              </w:rPr>
              <w:t>性能评价方法</w:t>
            </w:r>
          </w:p>
        </w:tc>
      </w:tr>
      <w:bookmarkEnd w:id="133"/>
    </w:tbl>
    <w:p w14:paraId="6DE89AF1" w14:textId="77777777" w:rsidR="009B5317" w:rsidRPr="008238AF" w:rsidRDefault="009B5317" w:rsidP="009B5317">
      <w:pPr>
        <w:ind w:firstLine="420"/>
        <w:rPr>
          <w:color w:val="000000" w:themeColor="text1"/>
        </w:rPr>
      </w:pPr>
    </w:p>
    <w:p w14:paraId="0F8D0B43" w14:textId="77777777" w:rsidR="009B5317" w:rsidRPr="008238AF" w:rsidRDefault="009B5317" w:rsidP="00EA38A6">
      <w:pPr>
        <w:pStyle w:val="2"/>
        <w:rPr>
          <w:color w:val="000000" w:themeColor="text1"/>
        </w:rPr>
      </w:pPr>
      <w:bookmarkStart w:id="134" w:name="_Toc105689417"/>
      <w:r w:rsidRPr="008238AF">
        <w:rPr>
          <w:rFonts w:hint="eastAsia"/>
          <w:color w:val="000000" w:themeColor="text1"/>
        </w:rPr>
        <w:t xml:space="preserve">2 </w:t>
      </w:r>
      <w:r w:rsidRPr="008238AF">
        <w:rPr>
          <w:rFonts w:hint="eastAsia"/>
          <w:color w:val="000000" w:themeColor="text1"/>
        </w:rPr>
        <w:t>考点精讲</w:t>
      </w:r>
      <w:bookmarkEnd w:id="134"/>
    </w:p>
    <w:p w14:paraId="30F5B89F" w14:textId="77777777" w:rsidR="009B5317" w:rsidRPr="008238AF" w:rsidRDefault="009B5317" w:rsidP="009B5317">
      <w:pPr>
        <w:pStyle w:val="3"/>
        <w:ind w:firstLine="422"/>
        <w:rPr>
          <w:color w:val="000000" w:themeColor="text1"/>
        </w:rPr>
      </w:pPr>
      <w:bookmarkStart w:id="135" w:name="_Toc105689420"/>
      <w:r w:rsidRPr="008238AF">
        <w:rPr>
          <w:rFonts w:hint="eastAsia"/>
          <w:color w:val="000000" w:themeColor="text1"/>
        </w:rPr>
        <w:t>2.</w:t>
      </w:r>
      <w:r w:rsidR="00A04549">
        <w:rPr>
          <w:color w:val="000000" w:themeColor="text1"/>
        </w:rPr>
        <w:t>1</w:t>
      </w:r>
      <w:r w:rsidRPr="008238AF">
        <w:rPr>
          <w:color w:val="000000" w:themeColor="text1"/>
        </w:rPr>
        <w:t xml:space="preserve"> </w:t>
      </w:r>
      <w:r w:rsidRPr="008238AF">
        <w:rPr>
          <w:rFonts w:hint="eastAsia"/>
          <w:color w:val="000000" w:themeColor="text1"/>
        </w:rPr>
        <w:t>性能评价方法（</w:t>
      </w:r>
      <w:r w:rsidRPr="008238AF">
        <w:rPr>
          <w:rFonts w:ascii="Segoe UI Symbol" w:hAnsi="Segoe UI Symbol" w:cs="Segoe UI Symbol"/>
          <w:color w:val="000000" w:themeColor="text1"/>
        </w:rPr>
        <w:t>⭐⭐⭐</w:t>
      </w:r>
      <w:r w:rsidRPr="008238AF">
        <w:rPr>
          <w:rFonts w:hint="eastAsia"/>
          <w:color w:val="000000" w:themeColor="text1"/>
        </w:rPr>
        <w:t>）</w:t>
      </w:r>
      <w:bookmarkEnd w:id="135"/>
    </w:p>
    <w:p w14:paraId="5DB876D7" w14:textId="77777777" w:rsidR="009B5317" w:rsidRPr="008238AF" w:rsidRDefault="009B5317" w:rsidP="009B5317">
      <w:pPr>
        <w:ind w:firstLine="420"/>
        <w:rPr>
          <w:color w:val="000000" w:themeColor="text1"/>
        </w:rPr>
      </w:pPr>
      <w:r w:rsidRPr="008238AF">
        <w:rPr>
          <w:rFonts w:hint="eastAsia"/>
          <w:bCs/>
          <w:color w:val="000000" w:themeColor="text1"/>
        </w:rPr>
        <w:t>（1）时钟频率法</w:t>
      </w:r>
      <w:r w:rsidRPr="008238AF">
        <w:rPr>
          <w:rFonts w:hint="eastAsia"/>
          <w:color w:val="000000" w:themeColor="text1"/>
        </w:rPr>
        <w:t>：以时钟频率高低衡量速度。</w:t>
      </w:r>
    </w:p>
    <w:p w14:paraId="08B3F019" w14:textId="77777777" w:rsidR="009B5317" w:rsidRPr="008238AF" w:rsidRDefault="009B5317" w:rsidP="009B5317">
      <w:pPr>
        <w:ind w:firstLine="420"/>
        <w:rPr>
          <w:color w:val="000000" w:themeColor="text1"/>
        </w:rPr>
      </w:pPr>
      <w:r w:rsidRPr="008238AF">
        <w:rPr>
          <w:rFonts w:hint="eastAsia"/>
          <w:bCs/>
          <w:color w:val="000000" w:themeColor="text1"/>
        </w:rPr>
        <w:t>（2）指令执行速度法</w:t>
      </w:r>
      <w:r w:rsidRPr="008238AF">
        <w:rPr>
          <w:rFonts w:hint="eastAsia"/>
          <w:color w:val="000000" w:themeColor="text1"/>
        </w:rPr>
        <w:t>：表示机器运算速度的单位是MIPS。</w:t>
      </w:r>
    </w:p>
    <w:p w14:paraId="7A0EA853" w14:textId="77777777" w:rsidR="009B5317" w:rsidRPr="008238AF" w:rsidRDefault="009B5317" w:rsidP="009B5317">
      <w:pPr>
        <w:ind w:firstLine="420"/>
        <w:rPr>
          <w:color w:val="000000" w:themeColor="text1"/>
        </w:rPr>
      </w:pPr>
      <w:r w:rsidRPr="008238AF">
        <w:rPr>
          <w:rFonts w:hint="eastAsia"/>
          <w:color w:val="000000" w:themeColor="text1"/>
        </w:rPr>
        <w:t>（3）等效指令速度法 （ Gibson mix，吉普森混合法）：通过各类指令在程序中所占的比例（Wi）进行计算得到的。特点：考虑指令比例不同的问题。</w:t>
      </w:r>
    </w:p>
    <w:p w14:paraId="1F5C6FAA" w14:textId="77777777" w:rsidR="009B5317" w:rsidRPr="008238AF" w:rsidRDefault="009B5317" w:rsidP="009B5317">
      <w:pPr>
        <w:ind w:firstLine="420"/>
        <w:rPr>
          <w:color w:val="000000" w:themeColor="text1"/>
        </w:rPr>
      </w:pPr>
      <w:r w:rsidRPr="008238AF">
        <w:rPr>
          <w:rFonts w:hint="eastAsia"/>
          <w:bCs/>
          <w:color w:val="000000" w:themeColor="text1"/>
        </w:rPr>
        <w:t>（4）数据处理速率法（PDR）</w:t>
      </w:r>
      <w:r w:rsidRPr="008238AF">
        <w:rPr>
          <w:rFonts w:hint="eastAsia"/>
          <w:color w:val="000000" w:themeColor="text1"/>
        </w:rPr>
        <w:t xml:space="preserve">：PDR值的方法来衡量机器性能，PDR值越大，机器性能越好。PDR = L/R    </w:t>
      </w:r>
      <w:r w:rsidRPr="008238AF">
        <w:rPr>
          <w:rFonts w:hint="eastAsia"/>
          <w:bCs/>
          <w:color w:val="000000" w:themeColor="text1"/>
        </w:rPr>
        <w:t xml:space="preserve"> 特点：考虑CPU+存储</w:t>
      </w:r>
    </w:p>
    <w:p w14:paraId="38349BCF" w14:textId="77777777" w:rsidR="009B5317" w:rsidRPr="008238AF" w:rsidRDefault="009B5317" w:rsidP="009B5317">
      <w:pPr>
        <w:ind w:firstLine="420"/>
        <w:rPr>
          <w:color w:val="000000" w:themeColor="text1"/>
        </w:rPr>
      </w:pPr>
      <w:r w:rsidRPr="008238AF">
        <w:rPr>
          <w:rFonts w:hint="eastAsia"/>
          <w:bCs/>
          <w:color w:val="000000" w:themeColor="text1"/>
        </w:rPr>
        <w:t>（5）综合理论性能法（CTP）</w:t>
      </w:r>
      <w:r w:rsidRPr="008238AF">
        <w:rPr>
          <w:rFonts w:hint="eastAsia"/>
          <w:color w:val="000000" w:themeColor="text1"/>
        </w:rPr>
        <w:t>：CTP用MTOPS（Million Theoretical Operations Per Second，每秒百万次理论运算）表示。CTP的估算方法是，首先算出处理部件每个计算单元的有效计算率，再按不同字长加以调整，得出该计算单元的理论性能，所有组成该处理部件的计算单元的理论性能之和即为CTP。</w:t>
      </w:r>
    </w:p>
    <w:p w14:paraId="554A1FE0" w14:textId="77777777" w:rsidR="009B5317" w:rsidRPr="008238AF" w:rsidRDefault="009B5317" w:rsidP="009B5317">
      <w:pPr>
        <w:ind w:firstLine="420"/>
        <w:rPr>
          <w:color w:val="000000" w:themeColor="text1"/>
        </w:rPr>
      </w:pPr>
      <w:r w:rsidRPr="008238AF">
        <w:rPr>
          <w:rFonts w:hint="eastAsia"/>
          <w:bCs/>
          <w:color w:val="000000" w:themeColor="text1"/>
        </w:rPr>
        <w:t>（6）基准程序法</w:t>
      </w:r>
      <w:r w:rsidRPr="008238AF">
        <w:rPr>
          <w:rFonts w:hint="eastAsia"/>
          <w:color w:val="000000" w:themeColor="text1"/>
        </w:rPr>
        <w:t>：把应用程序中用得最多、最频繁的那部分核心程序作为评估计算机系统性能的标准程序，称为基准测试程序（benchmark）。基准程序法是目前一致承认的测试系统性能的较好方法。</w:t>
      </w:r>
    </w:p>
    <w:p w14:paraId="17B5BFC0" w14:textId="77777777" w:rsidR="009B5317" w:rsidRPr="008238AF" w:rsidRDefault="009B5317" w:rsidP="00E133CE">
      <w:pPr>
        <w:ind w:firstLine="420"/>
        <w:rPr>
          <w:color w:val="000000" w:themeColor="text1"/>
        </w:rPr>
      </w:pPr>
      <w:r w:rsidRPr="008238AF">
        <w:rPr>
          <w:rFonts w:hint="eastAsia"/>
          <w:color w:val="000000" w:themeColor="text1"/>
        </w:rPr>
        <w:t>真实的程序-&gt;核心程序-&gt;小型基准程序-&gt;合成基准程序</w:t>
      </w:r>
    </w:p>
    <w:p w14:paraId="3289E764" w14:textId="77777777" w:rsidR="009B5317" w:rsidRPr="008238AF" w:rsidRDefault="009B5317" w:rsidP="009B5317">
      <w:pPr>
        <w:pStyle w:val="2"/>
        <w:rPr>
          <w:color w:val="000000" w:themeColor="text1"/>
        </w:rPr>
      </w:pPr>
      <w:bookmarkStart w:id="136" w:name="_Toc105689421"/>
      <w:r w:rsidRPr="008238AF">
        <w:rPr>
          <w:rFonts w:hint="eastAsia"/>
          <w:color w:val="000000" w:themeColor="text1"/>
        </w:rPr>
        <w:t xml:space="preserve">3 </w:t>
      </w:r>
      <w:r w:rsidRPr="008238AF">
        <w:rPr>
          <w:rFonts w:hint="eastAsia"/>
          <w:color w:val="000000" w:themeColor="text1"/>
        </w:rPr>
        <w:t>章节问答</w:t>
      </w:r>
      <w:bookmarkEnd w:id="136"/>
    </w:p>
    <w:p w14:paraId="6F7EBB78" w14:textId="77777777" w:rsidR="009B5317" w:rsidRPr="008238AF" w:rsidRDefault="009B5317" w:rsidP="009B5317">
      <w:pPr>
        <w:ind w:firstLine="420"/>
        <w:rPr>
          <w:color w:val="000000" w:themeColor="text1"/>
        </w:rPr>
      </w:pPr>
      <w:r w:rsidRPr="008238AF">
        <w:rPr>
          <w:rFonts w:hint="eastAsia"/>
          <w:color w:val="000000" w:themeColor="text1"/>
        </w:rPr>
        <w:t>（1）阿姆达尔解决方案公式记不住怎么办？</w:t>
      </w:r>
    </w:p>
    <w:p w14:paraId="6BEAEA1F" w14:textId="77777777" w:rsidR="009B5317" w:rsidRPr="008238AF" w:rsidRDefault="009B5317" w:rsidP="009B5317">
      <w:pPr>
        <w:ind w:firstLine="420"/>
        <w:rPr>
          <w:color w:val="000000" w:themeColor="text1"/>
        </w:rPr>
      </w:pPr>
      <w:r w:rsidRPr="008238AF">
        <w:rPr>
          <w:rFonts w:hint="eastAsia"/>
          <w:color w:val="000000" w:themeColor="text1"/>
        </w:rPr>
        <w:t>答：</w:t>
      </w:r>
    </w:p>
    <w:p w14:paraId="2E248719" w14:textId="77777777" w:rsidR="009B5317" w:rsidRPr="008238AF" w:rsidRDefault="009B5317" w:rsidP="009B5317">
      <w:pPr>
        <w:ind w:firstLine="420"/>
        <w:rPr>
          <w:color w:val="000000" w:themeColor="text1"/>
        </w:rPr>
      </w:pPr>
      <w:r w:rsidRPr="008238AF">
        <w:rPr>
          <w:rFonts w:hint="eastAsia"/>
          <w:color w:val="000000" w:themeColor="text1"/>
        </w:rPr>
        <w:t>建议以例题的形式掌握解题过程即可。</w:t>
      </w:r>
    </w:p>
    <w:p w14:paraId="4A5F89D9" w14:textId="77777777" w:rsidR="009B5317" w:rsidRPr="008238AF" w:rsidRDefault="009B5317" w:rsidP="009B5317">
      <w:pPr>
        <w:ind w:firstLine="420"/>
        <w:rPr>
          <w:color w:val="000000" w:themeColor="text1"/>
        </w:rPr>
      </w:pPr>
      <w:r w:rsidRPr="008238AF">
        <w:rPr>
          <w:rFonts w:hint="eastAsia"/>
          <w:color w:val="000000" w:themeColor="text1"/>
        </w:rPr>
        <w:t>（2）性能指标需要记住哪些？</w:t>
      </w:r>
    </w:p>
    <w:p w14:paraId="4E381369" w14:textId="77777777" w:rsidR="009B5317" w:rsidRPr="008238AF" w:rsidRDefault="009B5317" w:rsidP="009B5317">
      <w:pPr>
        <w:ind w:firstLine="420"/>
        <w:rPr>
          <w:color w:val="000000" w:themeColor="text1"/>
        </w:rPr>
      </w:pPr>
      <w:r w:rsidRPr="008238AF">
        <w:rPr>
          <w:rFonts w:hint="eastAsia"/>
          <w:color w:val="000000" w:themeColor="text1"/>
        </w:rPr>
        <w:t>答：</w:t>
      </w:r>
    </w:p>
    <w:p w14:paraId="584D8B38" w14:textId="77777777" w:rsidR="009B5317" w:rsidRPr="008238AF" w:rsidRDefault="009B5317" w:rsidP="009B5317">
      <w:pPr>
        <w:ind w:firstLine="420"/>
        <w:rPr>
          <w:color w:val="000000" w:themeColor="text1"/>
        </w:rPr>
      </w:pPr>
      <w:r w:rsidRPr="008238AF">
        <w:rPr>
          <w:rFonts w:hint="eastAsia"/>
          <w:color w:val="000000" w:themeColor="text1"/>
        </w:rPr>
        <w:t>了解常见的计算机性能指标、系统性能指标、网络性能指标即可。</w:t>
      </w:r>
    </w:p>
    <w:p w14:paraId="31E2C8A6" w14:textId="77777777" w:rsidR="009B5317" w:rsidRPr="008238AF" w:rsidRDefault="009B5317" w:rsidP="009B5317">
      <w:pPr>
        <w:ind w:firstLine="420"/>
        <w:rPr>
          <w:color w:val="000000" w:themeColor="text1"/>
        </w:rPr>
      </w:pPr>
      <w:r w:rsidRPr="008238AF">
        <w:rPr>
          <w:rFonts w:hint="eastAsia"/>
          <w:color w:val="000000" w:themeColor="text1"/>
        </w:rPr>
        <w:t>（3）性能评价方法如何掌握？</w:t>
      </w:r>
    </w:p>
    <w:p w14:paraId="643851F5" w14:textId="77777777" w:rsidR="009B5317" w:rsidRPr="008238AF" w:rsidRDefault="009B5317" w:rsidP="009B5317">
      <w:pPr>
        <w:ind w:firstLine="420"/>
        <w:rPr>
          <w:color w:val="000000" w:themeColor="text1"/>
        </w:rPr>
      </w:pPr>
      <w:r w:rsidRPr="008238AF">
        <w:rPr>
          <w:rFonts w:hint="eastAsia"/>
          <w:color w:val="000000" w:themeColor="text1"/>
        </w:rPr>
        <w:t>答：</w:t>
      </w:r>
    </w:p>
    <w:p w14:paraId="5FAD130C" w14:textId="77777777" w:rsidR="009B5317" w:rsidRPr="008238AF" w:rsidRDefault="009B5317" w:rsidP="009B5317">
      <w:pPr>
        <w:ind w:firstLine="420"/>
        <w:rPr>
          <w:color w:val="000000" w:themeColor="text1"/>
        </w:rPr>
      </w:pPr>
      <w:r w:rsidRPr="008238AF">
        <w:rPr>
          <w:rFonts w:hint="eastAsia"/>
          <w:color w:val="000000" w:themeColor="text1"/>
        </w:rPr>
        <w:t>基准程序测试的参照顺序要求熟悉。其他概念性内容注意区分记忆。</w:t>
      </w:r>
    </w:p>
    <w:p w14:paraId="0DC0948B" w14:textId="77777777" w:rsidR="009B5317" w:rsidRPr="008238AF" w:rsidRDefault="009B5317" w:rsidP="009B5317">
      <w:pPr>
        <w:ind w:firstLine="420"/>
        <w:rPr>
          <w:color w:val="000000" w:themeColor="text1"/>
        </w:rPr>
      </w:pPr>
    </w:p>
    <w:p w14:paraId="300F6287" w14:textId="77777777" w:rsidR="009B5317" w:rsidRPr="008238AF" w:rsidRDefault="009B5317" w:rsidP="009B5317">
      <w:pPr>
        <w:pStyle w:val="1"/>
        <w:numPr>
          <w:ilvl w:val="0"/>
          <w:numId w:val="0"/>
        </w:numPr>
        <w:rPr>
          <w:color w:val="000000" w:themeColor="text1"/>
        </w:rPr>
      </w:pPr>
      <w:bookmarkStart w:id="137" w:name="_Toc105689422"/>
      <w:r w:rsidRPr="008238AF">
        <w:rPr>
          <w:color w:val="000000" w:themeColor="text1"/>
        </w:rPr>
        <w:t>第十四章</w:t>
      </w:r>
      <w:r w:rsidRPr="008238AF">
        <w:rPr>
          <w:rFonts w:hint="eastAsia"/>
          <w:color w:val="000000" w:themeColor="text1"/>
        </w:rPr>
        <w:t xml:space="preserve"> </w:t>
      </w:r>
      <w:r w:rsidRPr="008238AF">
        <w:rPr>
          <w:rFonts w:hint="eastAsia"/>
          <w:color w:val="000000" w:themeColor="text1"/>
        </w:rPr>
        <w:t>知识产权与标准化</w:t>
      </w:r>
      <w:bookmarkEnd w:id="137"/>
    </w:p>
    <w:p w14:paraId="59439A33" w14:textId="77777777" w:rsidR="009B5317" w:rsidRPr="008238AF" w:rsidRDefault="009B5317" w:rsidP="009B5317">
      <w:pPr>
        <w:pStyle w:val="2"/>
        <w:rPr>
          <w:color w:val="000000" w:themeColor="text1"/>
        </w:rPr>
      </w:pPr>
      <w:bookmarkStart w:id="138" w:name="_Toc105689423"/>
      <w:r w:rsidRPr="008238AF">
        <w:rPr>
          <w:rFonts w:hint="eastAsia"/>
          <w:color w:val="000000" w:themeColor="text1"/>
        </w:rPr>
        <w:t xml:space="preserve">1 </w:t>
      </w:r>
      <w:r w:rsidRPr="008238AF">
        <w:rPr>
          <w:rFonts w:hint="eastAsia"/>
          <w:color w:val="000000" w:themeColor="text1"/>
        </w:rPr>
        <w:t>考情分析</w:t>
      </w:r>
      <w:bookmarkEnd w:id="138"/>
    </w:p>
    <w:p w14:paraId="117F8978" w14:textId="77777777" w:rsidR="009B5317" w:rsidRPr="008238AF" w:rsidRDefault="009B5317" w:rsidP="009B5317">
      <w:pPr>
        <w:pStyle w:val="3"/>
        <w:ind w:firstLine="422"/>
        <w:rPr>
          <w:color w:val="000000" w:themeColor="text1"/>
        </w:rPr>
      </w:pPr>
      <w:bookmarkStart w:id="139" w:name="_Toc105689424"/>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本章重点</w:t>
      </w:r>
      <w:bookmarkEnd w:id="139"/>
    </w:p>
    <w:tbl>
      <w:tblPr>
        <w:tblStyle w:val="a7"/>
        <w:tblW w:w="5000" w:type="pct"/>
        <w:jc w:val="center"/>
        <w:tblLook w:val="04A0" w:firstRow="1" w:lastRow="0" w:firstColumn="1" w:lastColumn="0" w:noHBand="0" w:noVBand="1"/>
      </w:tblPr>
      <w:tblGrid>
        <w:gridCol w:w="685"/>
        <w:gridCol w:w="3911"/>
        <w:gridCol w:w="3700"/>
      </w:tblGrid>
      <w:tr w:rsidR="009B5317" w:rsidRPr="008238AF" w14:paraId="66CEB20D" w14:textId="77777777" w:rsidTr="00A04549">
        <w:trPr>
          <w:trHeight w:val="227"/>
          <w:jc w:val="center"/>
        </w:trPr>
        <w:tc>
          <w:tcPr>
            <w:tcW w:w="413" w:type="pct"/>
          </w:tcPr>
          <w:p w14:paraId="64C98C7F" w14:textId="77777777" w:rsidR="009B5317" w:rsidRPr="008238AF" w:rsidRDefault="009B5317" w:rsidP="00F32297">
            <w:pPr>
              <w:pStyle w:val="biao"/>
              <w:rPr>
                <w:color w:val="000000" w:themeColor="text1"/>
              </w:rPr>
            </w:pPr>
            <w:r w:rsidRPr="008238AF">
              <w:rPr>
                <w:rFonts w:hint="eastAsia"/>
                <w:color w:val="000000" w:themeColor="text1"/>
              </w:rPr>
              <w:t>序号</w:t>
            </w:r>
          </w:p>
        </w:tc>
        <w:tc>
          <w:tcPr>
            <w:tcW w:w="2357" w:type="pct"/>
          </w:tcPr>
          <w:p w14:paraId="231FBE0E" w14:textId="77777777" w:rsidR="009B5317" w:rsidRPr="008238AF" w:rsidRDefault="009B5317" w:rsidP="00F32297">
            <w:pPr>
              <w:pStyle w:val="biao"/>
              <w:rPr>
                <w:color w:val="000000" w:themeColor="text1"/>
              </w:rPr>
            </w:pPr>
            <w:r w:rsidRPr="008238AF">
              <w:rPr>
                <w:rFonts w:hint="eastAsia"/>
                <w:color w:val="000000" w:themeColor="text1"/>
              </w:rPr>
              <w:t>知识领域</w:t>
            </w:r>
          </w:p>
        </w:tc>
        <w:tc>
          <w:tcPr>
            <w:tcW w:w="2230" w:type="pct"/>
          </w:tcPr>
          <w:p w14:paraId="13CAD15E" w14:textId="77777777" w:rsidR="009B5317" w:rsidRPr="008238AF" w:rsidRDefault="009B5317" w:rsidP="00F32297">
            <w:pPr>
              <w:pStyle w:val="biao"/>
              <w:rPr>
                <w:color w:val="000000" w:themeColor="text1"/>
              </w:rPr>
            </w:pPr>
            <w:r w:rsidRPr="008238AF">
              <w:rPr>
                <w:rFonts w:hint="eastAsia"/>
                <w:color w:val="000000" w:themeColor="text1"/>
              </w:rPr>
              <w:t>知识点详情</w:t>
            </w:r>
          </w:p>
        </w:tc>
      </w:tr>
      <w:tr w:rsidR="009B5317" w:rsidRPr="008238AF" w14:paraId="4A3E75D0" w14:textId="77777777" w:rsidTr="00A04549">
        <w:trPr>
          <w:trHeight w:val="227"/>
          <w:jc w:val="center"/>
        </w:trPr>
        <w:tc>
          <w:tcPr>
            <w:tcW w:w="413" w:type="pct"/>
          </w:tcPr>
          <w:p w14:paraId="229191B0"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357" w:type="pct"/>
          </w:tcPr>
          <w:p w14:paraId="458ED52B" w14:textId="77777777" w:rsidR="009B5317" w:rsidRPr="008238AF" w:rsidRDefault="009B5317" w:rsidP="00F32297">
            <w:pPr>
              <w:pStyle w:val="biao"/>
              <w:rPr>
                <w:color w:val="000000" w:themeColor="text1"/>
              </w:rPr>
            </w:pPr>
            <w:r w:rsidRPr="008238AF">
              <w:rPr>
                <w:rFonts w:hint="eastAsia"/>
                <w:color w:val="000000" w:themeColor="text1"/>
              </w:rPr>
              <w:t>保护范围与对象（</w:t>
            </w:r>
            <w:r w:rsidRPr="008238AF">
              <w:rPr>
                <w:rFonts w:ascii="Segoe UI Symbol" w:hAnsi="Segoe UI Symbol" w:cs="Segoe UI Symbol"/>
                <w:color w:val="000000" w:themeColor="text1"/>
              </w:rPr>
              <w:t>⭐⭐⭐</w:t>
            </w:r>
            <w:r w:rsidRPr="008238AF">
              <w:rPr>
                <w:rFonts w:hint="eastAsia"/>
                <w:color w:val="000000" w:themeColor="text1"/>
              </w:rPr>
              <w:t>）</w:t>
            </w:r>
          </w:p>
        </w:tc>
        <w:tc>
          <w:tcPr>
            <w:tcW w:w="2230" w:type="pct"/>
          </w:tcPr>
          <w:p w14:paraId="1394B05C" w14:textId="77777777" w:rsidR="009B5317" w:rsidRPr="008238AF" w:rsidRDefault="009B5317" w:rsidP="00F32297">
            <w:pPr>
              <w:pStyle w:val="biao"/>
              <w:rPr>
                <w:color w:val="000000" w:themeColor="text1"/>
              </w:rPr>
            </w:pPr>
            <w:r w:rsidRPr="008238AF">
              <w:rPr>
                <w:rFonts w:hint="eastAsia"/>
                <w:color w:val="000000" w:themeColor="text1"/>
              </w:rPr>
              <w:t>保护范围与对象</w:t>
            </w:r>
          </w:p>
        </w:tc>
      </w:tr>
      <w:tr w:rsidR="009B5317" w:rsidRPr="008238AF" w14:paraId="0F9FDD63" w14:textId="77777777" w:rsidTr="00A04549">
        <w:trPr>
          <w:trHeight w:val="227"/>
          <w:jc w:val="center"/>
        </w:trPr>
        <w:tc>
          <w:tcPr>
            <w:tcW w:w="413" w:type="pct"/>
          </w:tcPr>
          <w:p w14:paraId="593A95D6"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357" w:type="pct"/>
          </w:tcPr>
          <w:p w14:paraId="37931473" w14:textId="77777777" w:rsidR="009B5317" w:rsidRPr="008238AF" w:rsidRDefault="009B5317" w:rsidP="00F32297">
            <w:pPr>
              <w:pStyle w:val="biao"/>
              <w:rPr>
                <w:color w:val="000000" w:themeColor="text1"/>
              </w:rPr>
            </w:pPr>
            <w:r w:rsidRPr="008238AF">
              <w:rPr>
                <w:rFonts w:hint="eastAsia"/>
                <w:color w:val="000000" w:themeColor="text1"/>
              </w:rPr>
              <w:t>保护期限（</w:t>
            </w:r>
            <w:r w:rsidRPr="008238AF">
              <w:rPr>
                <w:rFonts w:ascii="Segoe UI Symbol" w:hAnsi="Segoe UI Symbol" w:cs="Segoe UI Symbol"/>
                <w:color w:val="000000" w:themeColor="text1"/>
              </w:rPr>
              <w:t>⭐</w:t>
            </w:r>
            <w:r w:rsidRPr="008238AF">
              <w:rPr>
                <w:rFonts w:hint="eastAsia"/>
                <w:color w:val="000000" w:themeColor="text1"/>
              </w:rPr>
              <w:t>）</w:t>
            </w:r>
          </w:p>
        </w:tc>
        <w:tc>
          <w:tcPr>
            <w:tcW w:w="2230" w:type="pct"/>
          </w:tcPr>
          <w:p w14:paraId="20845439" w14:textId="77777777" w:rsidR="009B5317" w:rsidRPr="008238AF" w:rsidRDefault="009B5317" w:rsidP="00F32297">
            <w:pPr>
              <w:pStyle w:val="biao"/>
              <w:rPr>
                <w:color w:val="000000" w:themeColor="text1"/>
              </w:rPr>
            </w:pPr>
            <w:r w:rsidRPr="008238AF">
              <w:rPr>
                <w:rFonts w:hint="eastAsia"/>
                <w:color w:val="000000" w:themeColor="text1"/>
              </w:rPr>
              <w:t>保护期限</w:t>
            </w:r>
          </w:p>
        </w:tc>
      </w:tr>
      <w:tr w:rsidR="009B5317" w:rsidRPr="008238AF" w14:paraId="54543A04" w14:textId="77777777" w:rsidTr="00A04549">
        <w:trPr>
          <w:trHeight w:val="227"/>
          <w:jc w:val="center"/>
        </w:trPr>
        <w:tc>
          <w:tcPr>
            <w:tcW w:w="413" w:type="pct"/>
          </w:tcPr>
          <w:p w14:paraId="02FCC7CE"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357" w:type="pct"/>
          </w:tcPr>
          <w:p w14:paraId="3689DD16" w14:textId="77777777" w:rsidR="009B5317" w:rsidRPr="008238AF" w:rsidRDefault="009B5317" w:rsidP="00F32297">
            <w:pPr>
              <w:pStyle w:val="biao"/>
              <w:rPr>
                <w:color w:val="000000" w:themeColor="text1"/>
              </w:rPr>
            </w:pPr>
            <w:r w:rsidRPr="008238AF">
              <w:rPr>
                <w:rFonts w:hint="eastAsia"/>
                <w:color w:val="000000" w:themeColor="text1"/>
              </w:rPr>
              <w:t>知识产权人确定（</w:t>
            </w:r>
            <w:r w:rsidRPr="008238AF">
              <w:rPr>
                <w:rFonts w:ascii="Segoe UI Symbol" w:hAnsi="Segoe UI Symbol" w:cs="Segoe UI Symbol"/>
                <w:color w:val="000000" w:themeColor="text1"/>
              </w:rPr>
              <w:t>⭐⭐⭐</w:t>
            </w:r>
            <w:r w:rsidRPr="008238AF">
              <w:rPr>
                <w:rFonts w:hint="eastAsia"/>
                <w:color w:val="000000" w:themeColor="text1"/>
              </w:rPr>
              <w:t>）</w:t>
            </w:r>
          </w:p>
        </w:tc>
        <w:tc>
          <w:tcPr>
            <w:tcW w:w="2230" w:type="pct"/>
          </w:tcPr>
          <w:p w14:paraId="61F3781F" w14:textId="77777777" w:rsidR="009B5317" w:rsidRPr="008238AF" w:rsidRDefault="009B5317" w:rsidP="00F32297">
            <w:pPr>
              <w:pStyle w:val="biao"/>
              <w:rPr>
                <w:color w:val="000000" w:themeColor="text1"/>
              </w:rPr>
            </w:pPr>
            <w:r w:rsidRPr="008238AF">
              <w:rPr>
                <w:rFonts w:hint="eastAsia"/>
                <w:color w:val="000000" w:themeColor="text1"/>
              </w:rPr>
              <w:t>知识产权人确定</w:t>
            </w:r>
          </w:p>
        </w:tc>
      </w:tr>
      <w:tr w:rsidR="009B5317" w:rsidRPr="008238AF" w14:paraId="3F4EAAE0" w14:textId="77777777" w:rsidTr="00A04549">
        <w:trPr>
          <w:trHeight w:val="227"/>
          <w:jc w:val="center"/>
        </w:trPr>
        <w:tc>
          <w:tcPr>
            <w:tcW w:w="413" w:type="pct"/>
          </w:tcPr>
          <w:p w14:paraId="3E4295DA" w14:textId="77777777" w:rsidR="009B5317" w:rsidRPr="008238AF" w:rsidRDefault="009B5317" w:rsidP="00F32297">
            <w:pPr>
              <w:pStyle w:val="biao"/>
              <w:rPr>
                <w:color w:val="000000" w:themeColor="text1"/>
              </w:rPr>
            </w:pPr>
            <w:r w:rsidRPr="008238AF">
              <w:rPr>
                <w:rFonts w:hint="eastAsia"/>
                <w:color w:val="000000" w:themeColor="text1"/>
              </w:rPr>
              <w:t>1</w:t>
            </w:r>
          </w:p>
        </w:tc>
        <w:tc>
          <w:tcPr>
            <w:tcW w:w="2357" w:type="pct"/>
          </w:tcPr>
          <w:p w14:paraId="1B7BA357" w14:textId="77777777" w:rsidR="009B5317" w:rsidRPr="008238AF" w:rsidRDefault="009B5317" w:rsidP="00F32297">
            <w:pPr>
              <w:pStyle w:val="biao"/>
              <w:rPr>
                <w:color w:val="000000" w:themeColor="text1"/>
              </w:rPr>
            </w:pPr>
            <w:r w:rsidRPr="008238AF">
              <w:rPr>
                <w:rFonts w:hint="eastAsia"/>
                <w:color w:val="000000" w:themeColor="text1"/>
              </w:rPr>
              <w:t>侵权判断（</w:t>
            </w:r>
            <w:r w:rsidRPr="008238AF">
              <w:rPr>
                <w:rFonts w:ascii="Segoe UI Symbol" w:hAnsi="Segoe UI Symbol" w:cs="Segoe UI Symbol"/>
                <w:color w:val="000000" w:themeColor="text1"/>
              </w:rPr>
              <w:t>⭐⭐⭐</w:t>
            </w:r>
            <w:r w:rsidRPr="008238AF">
              <w:rPr>
                <w:rFonts w:hint="eastAsia"/>
                <w:color w:val="000000" w:themeColor="text1"/>
              </w:rPr>
              <w:t>）</w:t>
            </w:r>
          </w:p>
        </w:tc>
        <w:tc>
          <w:tcPr>
            <w:tcW w:w="2230" w:type="pct"/>
          </w:tcPr>
          <w:p w14:paraId="7135FD98" w14:textId="77777777" w:rsidR="009B5317" w:rsidRPr="008238AF" w:rsidRDefault="009B5317" w:rsidP="00F32297">
            <w:pPr>
              <w:pStyle w:val="biao"/>
              <w:rPr>
                <w:color w:val="000000" w:themeColor="text1"/>
              </w:rPr>
            </w:pPr>
            <w:r w:rsidRPr="008238AF">
              <w:rPr>
                <w:rFonts w:hint="eastAsia"/>
                <w:color w:val="000000" w:themeColor="text1"/>
              </w:rPr>
              <w:t>侵权判断</w:t>
            </w:r>
          </w:p>
        </w:tc>
      </w:tr>
    </w:tbl>
    <w:p w14:paraId="47FE3A8D" w14:textId="77777777" w:rsidR="009B5317" w:rsidRPr="008238AF" w:rsidRDefault="009B5317" w:rsidP="009B5317">
      <w:pPr>
        <w:ind w:firstLine="420"/>
        <w:rPr>
          <w:color w:val="000000" w:themeColor="text1"/>
        </w:rPr>
      </w:pPr>
    </w:p>
    <w:p w14:paraId="7F1911A1" w14:textId="77777777" w:rsidR="009B5317" w:rsidRPr="008238AF" w:rsidRDefault="009B5317" w:rsidP="009B5317">
      <w:pPr>
        <w:pStyle w:val="2"/>
        <w:rPr>
          <w:color w:val="000000" w:themeColor="text1"/>
        </w:rPr>
      </w:pPr>
      <w:bookmarkStart w:id="140" w:name="_Toc105689425"/>
      <w:r w:rsidRPr="008238AF">
        <w:rPr>
          <w:rFonts w:hint="eastAsia"/>
          <w:color w:val="000000" w:themeColor="text1"/>
        </w:rPr>
        <w:t xml:space="preserve">2 </w:t>
      </w:r>
      <w:r w:rsidRPr="008238AF">
        <w:rPr>
          <w:rFonts w:hint="eastAsia"/>
          <w:color w:val="000000" w:themeColor="text1"/>
        </w:rPr>
        <w:t>考点精讲</w:t>
      </w:r>
      <w:bookmarkEnd w:id="140"/>
    </w:p>
    <w:p w14:paraId="7FC64898" w14:textId="77777777" w:rsidR="009B5317" w:rsidRPr="008238AF" w:rsidRDefault="009B5317" w:rsidP="009B5317">
      <w:pPr>
        <w:pStyle w:val="3"/>
        <w:ind w:firstLine="422"/>
        <w:rPr>
          <w:color w:val="000000" w:themeColor="text1"/>
        </w:rPr>
      </w:pPr>
      <w:bookmarkStart w:id="141" w:name="_Toc105689426"/>
      <w:r w:rsidRPr="008238AF">
        <w:rPr>
          <w:rFonts w:hint="eastAsia"/>
          <w:color w:val="000000" w:themeColor="text1"/>
        </w:rPr>
        <w:t>2.</w:t>
      </w:r>
      <w:r w:rsidRPr="008238AF">
        <w:rPr>
          <w:color w:val="000000" w:themeColor="text1"/>
        </w:rPr>
        <w:t xml:space="preserve">1 </w:t>
      </w:r>
      <w:r w:rsidRPr="008238AF">
        <w:rPr>
          <w:rFonts w:hint="eastAsia"/>
          <w:color w:val="000000" w:themeColor="text1"/>
        </w:rPr>
        <w:t>知识产权</w:t>
      </w:r>
      <w:bookmarkEnd w:id="141"/>
    </w:p>
    <w:p w14:paraId="74DBD9D7"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1</w:t>
      </w:r>
      <w:r w:rsidRPr="008238AF">
        <w:rPr>
          <w:rFonts w:hint="eastAsia"/>
          <w:color w:val="000000" w:themeColor="text1"/>
        </w:rPr>
        <w:t>.</w:t>
      </w:r>
      <w:r w:rsidRPr="008238AF">
        <w:rPr>
          <w:color w:val="000000" w:themeColor="text1"/>
        </w:rPr>
        <w:t xml:space="preserve">1 </w:t>
      </w:r>
      <w:r w:rsidRPr="008238AF">
        <w:rPr>
          <w:rFonts w:hint="eastAsia"/>
          <w:color w:val="000000" w:themeColor="text1"/>
        </w:rPr>
        <w:t>保护对象和范围（</w:t>
      </w:r>
      <w:r w:rsidRPr="008238AF">
        <w:rPr>
          <w:rFonts w:ascii="Segoe UI Symbol" w:hAnsi="Segoe UI Symbol" w:cs="Segoe UI Symbol"/>
          <w:color w:val="000000" w:themeColor="text1"/>
        </w:rPr>
        <w:t>⭐⭐⭐</w:t>
      </w:r>
      <w:r w:rsidRPr="008238AF">
        <w:rPr>
          <w:rFonts w:hint="eastAsia"/>
          <w:color w:val="000000" w:themeColor="text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195"/>
        <w:gridCol w:w="1789"/>
        <w:gridCol w:w="4312"/>
      </w:tblGrid>
      <w:tr w:rsidR="009B5317" w:rsidRPr="008238AF" w14:paraId="4557A9B1" w14:textId="77777777" w:rsidTr="00F32297">
        <w:trPr>
          <w:trHeight w:val="20"/>
        </w:trPr>
        <w:tc>
          <w:tcPr>
            <w:tcW w:w="1323" w:type="pct"/>
            <w:shd w:val="clear" w:color="auto" w:fill="auto"/>
            <w:tcMar>
              <w:top w:w="74" w:type="dxa"/>
              <w:left w:w="142" w:type="dxa"/>
              <w:bottom w:w="74" w:type="dxa"/>
              <w:right w:w="142" w:type="dxa"/>
            </w:tcMar>
            <w:vAlign w:val="center"/>
            <w:hideMark/>
          </w:tcPr>
          <w:p w14:paraId="3140F93A" w14:textId="77777777" w:rsidR="009B5317" w:rsidRPr="008238AF" w:rsidRDefault="009B5317" w:rsidP="00F32297">
            <w:pPr>
              <w:pStyle w:val="biao"/>
              <w:rPr>
                <w:color w:val="000000" w:themeColor="text1"/>
              </w:rPr>
            </w:pPr>
            <w:r w:rsidRPr="008238AF">
              <w:rPr>
                <w:rFonts w:hint="eastAsia"/>
                <w:color w:val="000000" w:themeColor="text1"/>
              </w:rPr>
              <w:t>法律法规名称</w:t>
            </w:r>
          </w:p>
        </w:tc>
        <w:tc>
          <w:tcPr>
            <w:tcW w:w="1078" w:type="pct"/>
            <w:shd w:val="clear" w:color="auto" w:fill="auto"/>
            <w:tcMar>
              <w:top w:w="74" w:type="dxa"/>
              <w:left w:w="142" w:type="dxa"/>
              <w:bottom w:w="74" w:type="dxa"/>
              <w:right w:w="142" w:type="dxa"/>
            </w:tcMar>
            <w:vAlign w:val="center"/>
            <w:hideMark/>
          </w:tcPr>
          <w:p w14:paraId="24A6041B" w14:textId="77777777" w:rsidR="009B5317" w:rsidRPr="008238AF" w:rsidRDefault="009B5317" w:rsidP="00F32297">
            <w:pPr>
              <w:pStyle w:val="biao"/>
              <w:rPr>
                <w:color w:val="000000" w:themeColor="text1"/>
              </w:rPr>
            </w:pPr>
            <w:r w:rsidRPr="008238AF">
              <w:rPr>
                <w:rFonts w:hint="eastAsia"/>
                <w:color w:val="000000" w:themeColor="text1"/>
              </w:rPr>
              <w:t>保护对象及范围</w:t>
            </w:r>
          </w:p>
        </w:tc>
        <w:tc>
          <w:tcPr>
            <w:tcW w:w="2599" w:type="pct"/>
            <w:shd w:val="clear" w:color="auto" w:fill="auto"/>
            <w:tcMar>
              <w:top w:w="74" w:type="dxa"/>
              <w:left w:w="142" w:type="dxa"/>
              <w:bottom w:w="74" w:type="dxa"/>
              <w:right w:w="142" w:type="dxa"/>
            </w:tcMar>
            <w:vAlign w:val="center"/>
            <w:hideMark/>
          </w:tcPr>
          <w:p w14:paraId="0FF85814" w14:textId="77777777" w:rsidR="009B5317" w:rsidRPr="008238AF" w:rsidRDefault="009B5317" w:rsidP="00F32297">
            <w:pPr>
              <w:pStyle w:val="biao"/>
              <w:rPr>
                <w:color w:val="000000" w:themeColor="text1"/>
              </w:rPr>
            </w:pPr>
            <w:r w:rsidRPr="008238AF">
              <w:rPr>
                <w:rFonts w:hint="eastAsia"/>
                <w:color w:val="000000" w:themeColor="text1"/>
              </w:rPr>
              <w:t>注意事项</w:t>
            </w:r>
          </w:p>
        </w:tc>
      </w:tr>
      <w:tr w:rsidR="009B5317" w:rsidRPr="008238AF" w14:paraId="0DB092A4" w14:textId="77777777" w:rsidTr="00F32297">
        <w:trPr>
          <w:trHeight w:val="20"/>
        </w:trPr>
        <w:tc>
          <w:tcPr>
            <w:tcW w:w="1323" w:type="pct"/>
            <w:shd w:val="clear" w:color="auto" w:fill="auto"/>
            <w:tcMar>
              <w:top w:w="74" w:type="dxa"/>
              <w:left w:w="142" w:type="dxa"/>
              <w:bottom w:w="74" w:type="dxa"/>
              <w:right w:w="142" w:type="dxa"/>
            </w:tcMar>
            <w:vAlign w:val="center"/>
            <w:hideMark/>
          </w:tcPr>
          <w:p w14:paraId="4F15CE81" w14:textId="77777777" w:rsidR="009B5317" w:rsidRPr="008238AF" w:rsidRDefault="009B5317" w:rsidP="00F32297">
            <w:pPr>
              <w:pStyle w:val="biao"/>
              <w:rPr>
                <w:color w:val="000000" w:themeColor="text1"/>
              </w:rPr>
            </w:pPr>
            <w:r w:rsidRPr="008238AF">
              <w:rPr>
                <w:rFonts w:hint="eastAsia"/>
                <w:color w:val="000000" w:themeColor="text1"/>
              </w:rPr>
              <w:t>著作权法</w:t>
            </w:r>
          </w:p>
        </w:tc>
        <w:tc>
          <w:tcPr>
            <w:tcW w:w="1078" w:type="pct"/>
            <w:shd w:val="clear" w:color="auto" w:fill="auto"/>
            <w:tcMar>
              <w:top w:w="74" w:type="dxa"/>
              <w:left w:w="142" w:type="dxa"/>
              <w:bottom w:w="74" w:type="dxa"/>
              <w:right w:w="142" w:type="dxa"/>
            </w:tcMar>
            <w:vAlign w:val="center"/>
            <w:hideMark/>
          </w:tcPr>
          <w:p w14:paraId="12A01796" w14:textId="77777777" w:rsidR="009B5317" w:rsidRPr="008238AF" w:rsidRDefault="009B5317" w:rsidP="00F32297">
            <w:pPr>
              <w:pStyle w:val="biao"/>
              <w:rPr>
                <w:color w:val="000000" w:themeColor="text1"/>
              </w:rPr>
            </w:pPr>
            <w:r w:rsidRPr="008238AF">
              <w:rPr>
                <w:rFonts w:hint="eastAsia"/>
                <w:color w:val="000000" w:themeColor="text1"/>
              </w:rPr>
              <w:t>著作权</w:t>
            </w:r>
          </w:p>
          <w:p w14:paraId="22B59E79" w14:textId="77777777" w:rsidR="009B5317" w:rsidRPr="008238AF" w:rsidRDefault="009B5317" w:rsidP="00F32297">
            <w:pPr>
              <w:pStyle w:val="biao"/>
              <w:rPr>
                <w:color w:val="000000" w:themeColor="text1"/>
              </w:rPr>
            </w:pPr>
            <w:r w:rsidRPr="008238AF">
              <w:rPr>
                <w:rFonts w:hint="eastAsia"/>
                <w:color w:val="000000" w:themeColor="text1"/>
              </w:rPr>
              <w:t>文学、绘画、摄影等作品</w:t>
            </w:r>
          </w:p>
        </w:tc>
        <w:tc>
          <w:tcPr>
            <w:tcW w:w="2599" w:type="pct"/>
            <w:shd w:val="clear" w:color="auto" w:fill="auto"/>
            <w:tcMar>
              <w:top w:w="74" w:type="dxa"/>
              <w:left w:w="142" w:type="dxa"/>
              <w:bottom w:w="74" w:type="dxa"/>
              <w:right w:w="142" w:type="dxa"/>
            </w:tcMar>
            <w:vAlign w:val="center"/>
            <w:hideMark/>
          </w:tcPr>
          <w:p w14:paraId="2C8D5EA7" w14:textId="77777777" w:rsidR="009B5317" w:rsidRPr="008238AF" w:rsidRDefault="009B5317" w:rsidP="00F32297">
            <w:pPr>
              <w:pStyle w:val="biao"/>
              <w:jc w:val="both"/>
              <w:rPr>
                <w:color w:val="000000" w:themeColor="text1"/>
              </w:rPr>
            </w:pPr>
            <w:r w:rsidRPr="008238AF">
              <w:rPr>
                <w:rFonts w:hint="eastAsia"/>
                <w:color w:val="000000" w:themeColor="text1"/>
              </w:rPr>
              <w:t>1、不需要申请，作品完成即开始保护</w:t>
            </w:r>
          </w:p>
          <w:p w14:paraId="4674E636" w14:textId="77777777" w:rsidR="009B5317" w:rsidRPr="008238AF" w:rsidRDefault="009B5317" w:rsidP="00F32297">
            <w:pPr>
              <w:pStyle w:val="biao"/>
              <w:jc w:val="both"/>
              <w:rPr>
                <w:color w:val="000000" w:themeColor="text1"/>
              </w:rPr>
            </w:pPr>
            <w:r w:rsidRPr="008238AF">
              <w:rPr>
                <w:rFonts w:hint="eastAsia"/>
                <w:color w:val="000000" w:themeColor="text1"/>
              </w:rPr>
              <w:t>2、绘画或摄影作品原件出售（赠予）著作权还归原作者，原件拥有者有：所有权、展览权。</w:t>
            </w:r>
          </w:p>
        </w:tc>
      </w:tr>
      <w:tr w:rsidR="009B5317" w:rsidRPr="008238AF" w14:paraId="77ECA951" w14:textId="77777777" w:rsidTr="00F32297">
        <w:trPr>
          <w:trHeight w:val="20"/>
        </w:trPr>
        <w:tc>
          <w:tcPr>
            <w:tcW w:w="1323" w:type="pct"/>
            <w:shd w:val="clear" w:color="auto" w:fill="auto"/>
            <w:tcMar>
              <w:top w:w="74" w:type="dxa"/>
              <w:left w:w="142" w:type="dxa"/>
              <w:bottom w:w="74" w:type="dxa"/>
              <w:right w:w="142" w:type="dxa"/>
            </w:tcMar>
            <w:vAlign w:val="center"/>
            <w:hideMark/>
          </w:tcPr>
          <w:p w14:paraId="49F65C11" w14:textId="77777777" w:rsidR="009B5317" w:rsidRPr="008238AF" w:rsidRDefault="009B5317" w:rsidP="00F32297">
            <w:pPr>
              <w:pStyle w:val="biao"/>
              <w:rPr>
                <w:color w:val="000000" w:themeColor="text1"/>
              </w:rPr>
            </w:pPr>
            <w:r w:rsidRPr="008238AF">
              <w:rPr>
                <w:rFonts w:hint="eastAsia"/>
                <w:color w:val="000000" w:themeColor="text1"/>
              </w:rPr>
              <w:t>软件著作权法</w:t>
            </w:r>
          </w:p>
          <w:p w14:paraId="0B36E4C0" w14:textId="77777777" w:rsidR="009B5317" w:rsidRPr="008238AF" w:rsidRDefault="009B5317" w:rsidP="00F32297">
            <w:pPr>
              <w:pStyle w:val="biao"/>
              <w:rPr>
                <w:color w:val="000000" w:themeColor="text1"/>
              </w:rPr>
            </w:pPr>
            <w:r w:rsidRPr="008238AF">
              <w:rPr>
                <w:rFonts w:hint="eastAsia"/>
                <w:color w:val="000000" w:themeColor="text1"/>
              </w:rPr>
              <w:t>计算机软件保护条例</w:t>
            </w:r>
          </w:p>
        </w:tc>
        <w:tc>
          <w:tcPr>
            <w:tcW w:w="1078" w:type="pct"/>
            <w:shd w:val="clear" w:color="auto" w:fill="auto"/>
            <w:tcMar>
              <w:top w:w="74" w:type="dxa"/>
              <w:left w:w="142" w:type="dxa"/>
              <w:bottom w:w="74" w:type="dxa"/>
              <w:right w:w="142" w:type="dxa"/>
            </w:tcMar>
            <w:vAlign w:val="center"/>
            <w:hideMark/>
          </w:tcPr>
          <w:p w14:paraId="53F254CB" w14:textId="77777777" w:rsidR="009B5317" w:rsidRPr="008238AF" w:rsidRDefault="009B5317" w:rsidP="00F32297">
            <w:pPr>
              <w:pStyle w:val="biao"/>
              <w:rPr>
                <w:color w:val="000000" w:themeColor="text1"/>
              </w:rPr>
            </w:pPr>
            <w:r w:rsidRPr="008238AF">
              <w:rPr>
                <w:rFonts w:hint="eastAsia"/>
                <w:color w:val="000000" w:themeColor="text1"/>
              </w:rPr>
              <w:t>软件著作权</w:t>
            </w:r>
          </w:p>
          <w:p w14:paraId="12ABCEAF" w14:textId="77777777" w:rsidR="009B5317" w:rsidRPr="008238AF" w:rsidRDefault="009B5317" w:rsidP="00F32297">
            <w:pPr>
              <w:pStyle w:val="biao"/>
              <w:rPr>
                <w:color w:val="000000" w:themeColor="text1"/>
              </w:rPr>
            </w:pPr>
            <w:r w:rsidRPr="008238AF">
              <w:rPr>
                <w:rFonts w:hint="eastAsia"/>
                <w:color w:val="000000" w:themeColor="text1"/>
              </w:rPr>
              <w:t>软件作品</w:t>
            </w:r>
          </w:p>
        </w:tc>
        <w:tc>
          <w:tcPr>
            <w:tcW w:w="2599" w:type="pct"/>
            <w:shd w:val="clear" w:color="auto" w:fill="auto"/>
            <w:tcMar>
              <w:top w:w="74" w:type="dxa"/>
              <w:left w:w="142" w:type="dxa"/>
              <w:bottom w:w="74" w:type="dxa"/>
              <w:right w:w="142" w:type="dxa"/>
            </w:tcMar>
            <w:vAlign w:val="center"/>
            <w:hideMark/>
          </w:tcPr>
          <w:p w14:paraId="6424C85E" w14:textId="77777777" w:rsidR="009B5317" w:rsidRPr="008238AF" w:rsidRDefault="009B5317" w:rsidP="00F32297">
            <w:pPr>
              <w:pStyle w:val="biao"/>
              <w:jc w:val="both"/>
              <w:rPr>
                <w:color w:val="000000" w:themeColor="text1"/>
              </w:rPr>
            </w:pPr>
            <w:r w:rsidRPr="008238AF">
              <w:rPr>
                <w:rFonts w:hint="eastAsia"/>
                <w:color w:val="000000" w:themeColor="text1"/>
              </w:rPr>
              <w:t>1、不需要申请，作品完成即开始保护</w:t>
            </w:r>
          </w:p>
          <w:p w14:paraId="7227B236" w14:textId="77777777" w:rsidR="009B5317" w:rsidRPr="008238AF" w:rsidRDefault="009B5317" w:rsidP="00F32297">
            <w:pPr>
              <w:pStyle w:val="biao"/>
              <w:jc w:val="both"/>
              <w:rPr>
                <w:color w:val="000000" w:themeColor="text1"/>
              </w:rPr>
            </w:pPr>
            <w:r w:rsidRPr="008238AF">
              <w:rPr>
                <w:rFonts w:hint="eastAsia"/>
                <w:color w:val="000000" w:themeColor="text1"/>
              </w:rPr>
              <w:t>2、登记制度便于举证</w:t>
            </w:r>
          </w:p>
        </w:tc>
      </w:tr>
      <w:tr w:rsidR="009B5317" w:rsidRPr="008238AF" w14:paraId="14AD5960" w14:textId="77777777" w:rsidTr="00F32297">
        <w:trPr>
          <w:trHeight w:val="20"/>
        </w:trPr>
        <w:tc>
          <w:tcPr>
            <w:tcW w:w="1323" w:type="pct"/>
            <w:shd w:val="clear" w:color="auto" w:fill="auto"/>
            <w:tcMar>
              <w:top w:w="74" w:type="dxa"/>
              <w:left w:w="142" w:type="dxa"/>
              <w:bottom w:w="74" w:type="dxa"/>
              <w:right w:w="142" w:type="dxa"/>
            </w:tcMar>
            <w:vAlign w:val="center"/>
            <w:hideMark/>
          </w:tcPr>
          <w:p w14:paraId="4D287140" w14:textId="77777777" w:rsidR="009B5317" w:rsidRPr="008238AF" w:rsidRDefault="009B5317" w:rsidP="00F32297">
            <w:pPr>
              <w:pStyle w:val="biao"/>
              <w:rPr>
                <w:color w:val="000000" w:themeColor="text1"/>
              </w:rPr>
            </w:pPr>
            <w:r w:rsidRPr="008238AF">
              <w:rPr>
                <w:rFonts w:hint="eastAsia"/>
                <w:color w:val="000000" w:themeColor="text1"/>
              </w:rPr>
              <w:t>专利法</w:t>
            </w:r>
          </w:p>
        </w:tc>
        <w:tc>
          <w:tcPr>
            <w:tcW w:w="1078" w:type="pct"/>
            <w:shd w:val="clear" w:color="auto" w:fill="auto"/>
            <w:tcMar>
              <w:top w:w="74" w:type="dxa"/>
              <w:left w:w="142" w:type="dxa"/>
              <w:bottom w:w="74" w:type="dxa"/>
              <w:right w:w="142" w:type="dxa"/>
            </w:tcMar>
            <w:vAlign w:val="center"/>
            <w:hideMark/>
          </w:tcPr>
          <w:p w14:paraId="238D8296" w14:textId="77777777" w:rsidR="009B5317" w:rsidRPr="008238AF" w:rsidRDefault="009B5317" w:rsidP="00F32297">
            <w:pPr>
              <w:pStyle w:val="biao"/>
              <w:rPr>
                <w:color w:val="000000" w:themeColor="text1"/>
              </w:rPr>
            </w:pPr>
            <w:r w:rsidRPr="008238AF">
              <w:rPr>
                <w:rFonts w:hint="eastAsia"/>
                <w:color w:val="000000" w:themeColor="text1"/>
              </w:rPr>
              <w:t>专利权</w:t>
            </w:r>
          </w:p>
        </w:tc>
        <w:tc>
          <w:tcPr>
            <w:tcW w:w="2599" w:type="pct"/>
            <w:shd w:val="clear" w:color="auto" w:fill="auto"/>
            <w:tcMar>
              <w:top w:w="74" w:type="dxa"/>
              <w:left w:w="142" w:type="dxa"/>
              <w:bottom w:w="74" w:type="dxa"/>
              <w:right w:w="142" w:type="dxa"/>
            </w:tcMar>
            <w:vAlign w:val="center"/>
            <w:hideMark/>
          </w:tcPr>
          <w:p w14:paraId="06D78246" w14:textId="77777777" w:rsidR="009B5317" w:rsidRPr="008238AF" w:rsidRDefault="009B5317" w:rsidP="00F32297">
            <w:pPr>
              <w:pStyle w:val="biao"/>
              <w:jc w:val="both"/>
              <w:rPr>
                <w:color w:val="000000" w:themeColor="text1"/>
              </w:rPr>
            </w:pPr>
            <w:r w:rsidRPr="008238AF">
              <w:rPr>
                <w:rFonts w:hint="eastAsia"/>
                <w:color w:val="000000" w:themeColor="text1"/>
              </w:rPr>
              <w:t>需要申请，专利权有效期是从申请日开始计算</w:t>
            </w:r>
          </w:p>
        </w:tc>
      </w:tr>
      <w:tr w:rsidR="009B5317" w:rsidRPr="008238AF" w14:paraId="49E711C2" w14:textId="77777777" w:rsidTr="00F32297">
        <w:trPr>
          <w:trHeight w:val="20"/>
        </w:trPr>
        <w:tc>
          <w:tcPr>
            <w:tcW w:w="1323" w:type="pct"/>
            <w:shd w:val="clear" w:color="auto" w:fill="auto"/>
            <w:tcMar>
              <w:top w:w="74" w:type="dxa"/>
              <w:left w:w="142" w:type="dxa"/>
              <w:bottom w:w="74" w:type="dxa"/>
              <w:right w:w="142" w:type="dxa"/>
            </w:tcMar>
            <w:vAlign w:val="center"/>
            <w:hideMark/>
          </w:tcPr>
          <w:p w14:paraId="594A7637" w14:textId="77777777" w:rsidR="009B5317" w:rsidRPr="008238AF" w:rsidRDefault="009B5317" w:rsidP="00F32297">
            <w:pPr>
              <w:pStyle w:val="biao"/>
              <w:rPr>
                <w:color w:val="000000" w:themeColor="text1"/>
              </w:rPr>
            </w:pPr>
            <w:r w:rsidRPr="008238AF">
              <w:rPr>
                <w:rFonts w:hint="eastAsia"/>
                <w:color w:val="000000" w:themeColor="text1"/>
              </w:rPr>
              <w:t>商标法</w:t>
            </w:r>
          </w:p>
        </w:tc>
        <w:tc>
          <w:tcPr>
            <w:tcW w:w="1078" w:type="pct"/>
            <w:shd w:val="clear" w:color="auto" w:fill="auto"/>
            <w:tcMar>
              <w:top w:w="74" w:type="dxa"/>
              <w:left w:w="142" w:type="dxa"/>
              <w:bottom w:w="74" w:type="dxa"/>
              <w:right w:w="142" w:type="dxa"/>
            </w:tcMar>
            <w:vAlign w:val="center"/>
            <w:hideMark/>
          </w:tcPr>
          <w:p w14:paraId="18A5FA9E" w14:textId="77777777" w:rsidR="009B5317" w:rsidRPr="008238AF" w:rsidRDefault="009B5317" w:rsidP="00F32297">
            <w:pPr>
              <w:pStyle w:val="biao"/>
              <w:rPr>
                <w:color w:val="000000" w:themeColor="text1"/>
              </w:rPr>
            </w:pPr>
            <w:r w:rsidRPr="008238AF">
              <w:rPr>
                <w:rFonts w:hint="eastAsia"/>
                <w:color w:val="000000" w:themeColor="text1"/>
              </w:rPr>
              <w:t>商标权</w:t>
            </w:r>
          </w:p>
        </w:tc>
        <w:tc>
          <w:tcPr>
            <w:tcW w:w="2599" w:type="pct"/>
            <w:shd w:val="clear" w:color="auto" w:fill="auto"/>
            <w:tcMar>
              <w:top w:w="74" w:type="dxa"/>
              <w:left w:w="142" w:type="dxa"/>
              <w:bottom w:w="74" w:type="dxa"/>
              <w:right w:w="142" w:type="dxa"/>
            </w:tcMar>
            <w:vAlign w:val="center"/>
            <w:hideMark/>
          </w:tcPr>
          <w:p w14:paraId="328C42AF" w14:textId="77777777" w:rsidR="009B5317" w:rsidRPr="008238AF" w:rsidRDefault="009B5317" w:rsidP="00F32297">
            <w:pPr>
              <w:pStyle w:val="biao"/>
              <w:jc w:val="both"/>
              <w:rPr>
                <w:color w:val="000000" w:themeColor="text1"/>
              </w:rPr>
            </w:pPr>
            <w:r w:rsidRPr="008238AF">
              <w:rPr>
                <w:rFonts w:hint="eastAsia"/>
                <w:color w:val="000000" w:themeColor="text1"/>
              </w:rPr>
              <w:t>需要申请，核准之日起商标受保护</w:t>
            </w:r>
          </w:p>
        </w:tc>
      </w:tr>
      <w:tr w:rsidR="009B5317" w:rsidRPr="008238AF" w14:paraId="65546C36" w14:textId="77777777" w:rsidTr="00F32297">
        <w:trPr>
          <w:trHeight w:val="20"/>
        </w:trPr>
        <w:tc>
          <w:tcPr>
            <w:tcW w:w="1323" w:type="pct"/>
            <w:shd w:val="clear" w:color="auto" w:fill="auto"/>
            <w:tcMar>
              <w:top w:w="74" w:type="dxa"/>
              <w:left w:w="142" w:type="dxa"/>
              <w:bottom w:w="74" w:type="dxa"/>
              <w:right w:w="142" w:type="dxa"/>
            </w:tcMar>
            <w:vAlign w:val="center"/>
            <w:hideMark/>
          </w:tcPr>
          <w:p w14:paraId="40A125AE" w14:textId="77777777" w:rsidR="009B5317" w:rsidRPr="008238AF" w:rsidRDefault="009B5317" w:rsidP="00F32297">
            <w:pPr>
              <w:pStyle w:val="biao"/>
              <w:rPr>
                <w:color w:val="000000" w:themeColor="text1"/>
              </w:rPr>
            </w:pPr>
            <w:r w:rsidRPr="008238AF">
              <w:rPr>
                <w:rFonts w:hint="eastAsia"/>
                <w:color w:val="000000" w:themeColor="text1"/>
              </w:rPr>
              <w:t>反不正当竞争法</w:t>
            </w:r>
          </w:p>
        </w:tc>
        <w:tc>
          <w:tcPr>
            <w:tcW w:w="1078" w:type="pct"/>
            <w:shd w:val="clear" w:color="auto" w:fill="auto"/>
            <w:tcMar>
              <w:top w:w="74" w:type="dxa"/>
              <w:left w:w="142" w:type="dxa"/>
              <w:bottom w:w="74" w:type="dxa"/>
              <w:right w:w="142" w:type="dxa"/>
            </w:tcMar>
            <w:vAlign w:val="center"/>
            <w:hideMark/>
          </w:tcPr>
          <w:p w14:paraId="012F54C3" w14:textId="77777777" w:rsidR="009B5317" w:rsidRPr="008238AF" w:rsidRDefault="009B5317" w:rsidP="00F32297">
            <w:pPr>
              <w:pStyle w:val="biao"/>
              <w:rPr>
                <w:color w:val="000000" w:themeColor="text1"/>
              </w:rPr>
            </w:pPr>
            <w:r w:rsidRPr="008238AF">
              <w:rPr>
                <w:rFonts w:hint="eastAsia"/>
                <w:color w:val="000000" w:themeColor="text1"/>
              </w:rPr>
              <w:t>商业秘密权</w:t>
            </w:r>
          </w:p>
        </w:tc>
        <w:tc>
          <w:tcPr>
            <w:tcW w:w="2599" w:type="pct"/>
            <w:shd w:val="clear" w:color="auto" w:fill="auto"/>
            <w:tcMar>
              <w:top w:w="74" w:type="dxa"/>
              <w:left w:w="142" w:type="dxa"/>
              <w:bottom w:w="74" w:type="dxa"/>
              <w:right w:w="142" w:type="dxa"/>
            </w:tcMar>
            <w:vAlign w:val="center"/>
            <w:hideMark/>
          </w:tcPr>
          <w:p w14:paraId="0FD37A6F" w14:textId="77777777" w:rsidR="009B5317" w:rsidRPr="008238AF" w:rsidRDefault="009B5317" w:rsidP="00F32297">
            <w:pPr>
              <w:pStyle w:val="biao"/>
              <w:jc w:val="both"/>
              <w:rPr>
                <w:color w:val="000000" w:themeColor="text1"/>
              </w:rPr>
            </w:pPr>
            <w:r w:rsidRPr="008238AF">
              <w:rPr>
                <w:rFonts w:hint="eastAsia"/>
                <w:color w:val="000000" w:themeColor="text1"/>
              </w:rPr>
              <w:t>1、商业秘密包括技术与经营两个方面</w:t>
            </w:r>
          </w:p>
          <w:p w14:paraId="3F0CB3A4" w14:textId="77777777" w:rsidR="009B5317" w:rsidRPr="008238AF" w:rsidRDefault="009B5317" w:rsidP="00F32297">
            <w:pPr>
              <w:pStyle w:val="biao"/>
              <w:jc w:val="both"/>
              <w:rPr>
                <w:color w:val="000000" w:themeColor="text1"/>
              </w:rPr>
            </w:pPr>
            <w:r w:rsidRPr="008238AF">
              <w:rPr>
                <w:rFonts w:hint="eastAsia"/>
                <w:color w:val="000000" w:themeColor="text1"/>
              </w:rPr>
              <w:t>2、必须有保密措施才能认定商业秘密</w:t>
            </w:r>
          </w:p>
        </w:tc>
      </w:tr>
    </w:tbl>
    <w:p w14:paraId="72C83CAA"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1</w:t>
      </w:r>
      <w:r w:rsidRPr="008238AF">
        <w:rPr>
          <w:rFonts w:hint="eastAsia"/>
          <w:color w:val="000000" w:themeColor="text1"/>
        </w:rPr>
        <w:t>.</w:t>
      </w:r>
      <w:r w:rsidRPr="008238AF">
        <w:rPr>
          <w:color w:val="000000" w:themeColor="text1"/>
        </w:rPr>
        <w:t xml:space="preserve">2 </w:t>
      </w:r>
      <w:r w:rsidRPr="008238AF">
        <w:rPr>
          <w:rFonts w:hint="eastAsia"/>
          <w:color w:val="000000" w:themeColor="text1"/>
        </w:rPr>
        <w:t>保护期限（</w:t>
      </w:r>
      <w:r w:rsidRPr="008238AF">
        <w:rPr>
          <w:rFonts w:ascii="Segoe UI Symbol" w:hAnsi="Segoe UI Symbol" w:cs="Segoe UI Symbol"/>
          <w:color w:val="000000" w:themeColor="text1"/>
        </w:rPr>
        <w:t>⭐⭐⭐</w:t>
      </w:r>
      <w:r w:rsidRPr="008238AF">
        <w:rPr>
          <w:rFonts w:hint="eastAsia"/>
          <w:color w:val="000000" w:themeColor="text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81"/>
        <w:gridCol w:w="2665"/>
        <w:gridCol w:w="4450"/>
      </w:tblGrid>
      <w:tr w:rsidR="009B5317" w:rsidRPr="008238AF" w14:paraId="70FCB003" w14:textId="77777777" w:rsidTr="00F32297">
        <w:trPr>
          <w:trHeight w:val="20"/>
        </w:trPr>
        <w:tc>
          <w:tcPr>
            <w:tcW w:w="712" w:type="pct"/>
            <w:shd w:val="clear" w:color="auto" w:fill="auto"/>
            <w:tcMar>
              <w:top w:w="74" w:type="dxa"/>
              <w:left w:w="142" w:type="dxa"/>
              <w:bottom w:w="74" w:type="dxa"/>
              <w:right w:w="142" w:type="dxa"/>
            </w:tcMar>
            <w:vAlign w:val="center"/>
            <w:hideMark/>
          </w:tcPr>
          <w:p w14:paraId="06CC38ED" w14:textId="77777777" w:rsidR="009B5317" w:rsidRPr="008238AF" w:rsidRDefault="009B5317" w:rsidP="00F32297">
            <w:pPr>
              <w:pStyle w:val="biao"/>
              <w:rPr>
                <w:color w:val="000000" w:themeColor="text1"/>
              </w:rPr>
            </w:pPr>
            <w:r w:rsidRPr="008238AF">
              <w:rPr>
                <w:rFonts w:hint="eastAsia"/>
                <w:color w:val="000000" w:themeColor="text1"/>
              </w:rPr>
              <w:t>客体类型</w:t>
            </w:r>
          </w:p>
        </w:tc>
        <w:tc>
          <w:tcPr>
            <w:tcW w:w="1606" w:type="pct"/>
            <w:shd w:val="clear" w:color="auto" w:fill="auto"/>
            <w:tcMar>
              <w:top w:w="74" w:type="dxa"/>
              <w:left w:w="142" w:type="dxa"/>
              <w:bottom w:w="74" w:type="dxa"/>
              <w:right w:w="142" w:type="dxa"/>
            </w:tcMar>
            <w:vAlign w:val="center"/>
            <w:hideMark/>
          </w:tcPr>
          <w:p w14:paraId="63B0969D" w14:textId="77777777" w:rsidR="009B5317" w:rsidRPr="008238AF" w:rsidRDefault="009B5317" w:rsidP="00F32297">
            <w:pPr>
              <w:pStyle w:val="biao"/>
              <w:rPr>
                <w:color w:val="000000" w:themeColor="text1"/>
              </w:rPr>
            </w:pPr>
            <w:r w:rsidRPr="008238AF">
              <w:rPr>
                <w:rFonts w:hint="eastAsia"/>
                <w:color w:val="000000" w:themeColor="text1"/>
              </w:rPr>
              <w:t>权力类型</w:t>
            </w:r>
          </w:p>
        </w:tc>
        <w:tc>
          <w:tcPr>
            <w:tcW w:w="2682" w:type="pct"/>
            <w:shd w:val="clear" w:color="auto" w:fill="auto"/>
            <w:tcMar>
              <w:top w:w="74" w:type="dxa"/>
              <w:left w:w="142" w:type="dxa"/>
              <w:bottom w:w="74" w:type="dxa"/>
              <w:right w:w="142" w:type="dxa"/>
            </w:tcMar>
            <w:vAlign w:val="center"/>
            <w:hideMark/>
          </w:tcPr>
          <w:p w14:paraId="088EFFEC" w14:textId="77777777" w:rsidR="009B5317" w:rsidRPr="008238AF" w:rsidRDefault="009B5317" w:rsidP="00F32297">
            <w:pPr>
              <w:pStyle w:val="biao"/>
              <w:rPr>
                <w:color w:val="000000" w:themeColor="text1"/>
              </w:rPr>
            </w:pPr>
            <w:r w:rsidRPr="008238AF">
              <w:rPr>
                <w:rFonts w:hint="eastAsia"/>
                <w:color w:val="000000" w:themeColor="text1"/>
              </w:rPr>
              <w:t>保护期限</w:t>
            </w:r>
          </w:p>
        </w:tc>
      </w:tr>
      <w:tr w:rsidR="009B5317" w:rsidRPr="008238AF" w14:paraId="2642DFE8" w14:textId="77777777" w:rsidTr="00F32297">
        <w:trPr>
          <w:trHeight w:val="20"/>
        </w:trPr>
        <w:tc>
          <w:tcPr>
            <w:tcW w:w="712" w:type="pct"/>
            <w:vMerge w:val="restart"/>
            <w:shd w:val="clear" w:color="auto" w:fill="auto"/>
            <w:tcMar>
              <w:top w:w="74" w:type="dxa"/>
              <w:left w:w="142" w:type="dxa"/>
              <w:bottom w:w="74" w:type="dxa"/>
              <w:right w:w="142" w:type="dxa"/>
            </w:tcMar>
            <w:vAlign w:val="center"/>
            <w:hideMark/>
          </w:tcPr>
          <w:p w14:paraId="28F95488" w14:textId="77777777" w:rsidR="009B5317" w:rsidRPr="008238AF" w:rsidRDefault="009B5317" w:rsidP="00F32297">
            <w:pPr>
              <w:pStyle w:val="biao"/>
              <w:rPr>
                <w:color w:val="000000" w:themeColor="text1"/>
              </w:rPr>
            </w:pPr>
            <w:r w:rsidRPr="008238AF">
              <w:rPr>
                <w:rFonts w:hint="eastAsia"/>
                <w:color w:val="000000" w:themeColor="text1"/>
              </w:rPr>
              <w:t>公民作品</w:t>
            </w:r>
          </w:p>
        </w:tc>
        <w:tc>
          <w:tcPr>
            <w:tcW w:w="1606" w:type="pct"/>
            <w:shd w:val="clear" w:color="auto" w:fill="auto"/>
            <w:tcMar>
              <w:top w:w="74" w:type="dxa"/>
              <w:left w:w="142" w:type="dxa"/>
              <w:bottom w:w="74" w:type="dxa"/>
              <w:right w:w="142" w:type="dxa"/>
            </w:tcMar>
            <w:vAlign w:val="center"/>
            <w:hideMark/>
          </w:tcPr>
          <w:p w14:paraId="002CBF8D" w14:textId="77777777" w:rsidR="009B5317" w:rsidRPr="008238AF" w:rsidRDefault="009B5317" w:rsidP="00F32297">
            <w:pPr>
              <w:pStyle w:val="biao"/>
              <w:rPr>
                <w:color w:val="000000" w:themeColor="text1"/>
              </w:rPr>
            </w:pPr>
            <w:r w:rsidRPr="008238AF">
              <w:rPr>
                <w:rFonts w:hint="eastAsia"/>
                <w:color w:val="000000" w:themeColor="text1"/>
              </w:rPr>
              <w:t>署名权、修改权、保护作品完整权</w:t>
            </w:r>
          </w:p>
        </w:tc>
        <w:tc>
          <w:tcPr>
            <w:tcW w:w="2682" w:type="pct"/>
            <w:shd w:val="clear" w:color="auto" w:fill="auto"/>
            <w:tcMar>
              <w:top w:w="74" w:type="dxa"/>
              <w:left w:w="142" w:type="dxa"/>
              <w:bottom w:w="74" w:type="dxa"/>
              <w:right w:w="142" w:type="dxa"/>
            </w:tcMar>
            <w:vAlign w:val="center"/>
            <w:hideMark/>
          </w:tcPr>
          <w:p w14:paraId="4FBD250A" w14:textId="77777777" w:rsidR="009B5317" w:rsidRPr="008238AF" w:rsidRDefault="009B5317" w:rsidP="00F32297">
            <w:pPr>
              <w:pStyle w:val="biao"/>
              <w:rPr>
                <w:color w:val="000000" w:themeColor="text1"/>
              </w:rPr>
            </w:pPr>
            <w:r w:rsidRPr="008238AF">
              <w:rPr>
                <w:rFonts w:hint="eastAsia"/>
                <w:color w:val="000000" w:themeColor="text1"/>
              </w:rPr>
              <w:t>没有限制</w:t>
            </w:r>
          </w:p>
        </w:tc>
      </w:tr>
      <w:tr w:rsidR="009B5317" w:rsidRPr="008238AF" w14:paraId="00E1ECD2" w14:textId="77777777" w:rsidTr="00F32297">
        <w:trPr>
          <w:trHeight w:val="20"/>
        </w:trPr>
        <w:tc>
          <w:tcPr>
            <w:tcW w:w="712" w:type="pct"/>
            <w:vMerge/>
            <w:shd w:val="clear" w:color="auto" w:fill="auto"/>
            <w:vAlign w:val="center"/>
            <w:hideMark/>
          </w:tcPr>
          <w:p w14:paraId="6E947F06" w14:textId="77777777" w:rsidR="009B5317" w:rsidRPr="008238AF" w:rsidRDefault="009B5317" w:rsidP="00F32297">
            <w:pPr>
              <w:pStyle w:val="biao"/>
              <w:rPr>
                <w:color w:val="000000" w:themeColor="text1"/>
              </w:rPr>
            </w:pPr>
          </w:p>
        </w:tc>
        <w:tc>
          <w:tcPr>
            <w:tcW w:w="1606" w:type="pct"/>
            <w:shd w:val="clear" w:color="auto" w:fill="auto"/>
            <w:tcMar>
              <w:top w:w="74" w:type="dxa"/>
              <w:left w:w="142" w:type="dxa"/>
              <w:bottom w:w="74" w:type="dxa"/>
              <w:right w:w="142" w:type="dxa"/>
            </w:tcMar>
            <w:vAlign w:val="center"/>
            <w:hideMark/>
          </w:tcPr>
          <w:p w14:paraId="51DA0EC7" w14:textId="77777777" w:rsidR="009B5317" w:rsidRPr="008238AF" w:rsidRDefault="009B5317" w:rsidP="00F32297">
            <w:pPr>
              <w:pStyle w:val="biao"/>
              <w:rPr>
                <w:color w:val="000000" w:themeColor="text1"/>
              </w:rPr>
            </w:pPr>
            <w:r w:rsidRPr="008238AF">
              <w:rPr>
                <w:rFonts w:hint="eastAsia"/>
                <w:color w:val="000000" w:themeColor="text1"/>
              </w:rPr>
              <w:t>发表权、使用权和获得报酬权</w:t>
            </w:r>
          </w:p>
        </w:tc>
        <w:tc>
          <w:tcPr>
            <w:tcW w:w="2682" w:type="pct"/>
            <w:shd w:val="clear" w:color="auto" w:fill="auto"/>
            <w:tcMar>
              <w:top w:w="74" w:type="dxa"/>
              <w:left w:w="142" w:type="dxa"/>
              <w:bottom w:w="74" w:type="dxa"/>
              <w:right w:w="142" w:type="dxa"/>
            </w:tcMar>
            <w:vAlign w:val="center"/>
            <w:hideMark/>
          </w:tcPr>
          <w:p w14:paraId="3575BD0A" w14:textId="77777777" w:rsidR="009B5317" w:rsidRPr="008238AF" w:rsidRDefault="009B5317" w:rsidP="00F32297">
            <w:pPr>
              <w:pStyle w:val="biao"/>
              <w:rPr>
                <w:color w:val="000000" w:themeColor="text1"/>
              </w:rPr>
            </w:pPr>
            <w:r w:rsidRPr="008238AF">
              <w:rPr>
                <w:rFonts w:hint="eastAsia"/>
                <w:color w:val="000000" w:themeColor="text1"/>
              </w:rPr>
              <w:t>作者终生及其死亡后的50年（第50年的12月31日）</w:t>
            </w:r>
          </w:p>
        </w:tc>
      </w:tr>
      <w:tr w:rsidR="009B5317" w:rsidRPr="008238AF" w14:paraId="319E8CEE" w14:textId="77777777" w:rsidTr="00F32297">
        <w:trPr>
          <w:trHeight w:val="20"/>
        </w:trPr>
        <w:tc>
          <w:tcPr>
            <w:tcW w:w="712" w:type="pct"/>
            <w:shd w:val="clear" w:color="auto" w:fill="auto"/>
            <w:tcMar>
              <w:top w:w="74" w:type="dxa"/>
              <w:left w:w="142" w:type="dxa"/>
              <w:bottom w:w="74" w:type="dxa"/>
              <w:right w:w="142" w:type="dxa"/>
            </w:tcMar>
            <w:vAlign w:val="center"/>
            <w:hideMark/>
          </w:tcPr>
          <w:p w14:paraId="7646F300" w14:textId="77777777" w:rsidR="009B5317" w:rsidRPr="008238AF" w:rsidRDefault="009B5317" w:rsidP="00F32297">
            <w:pPr>
              <w:pStyle w:val="biao"/>
              <w:rPr>
                <w:color w:val="000000" w:themeColor="text1"/>
              </w:rPr>
            </w:pPr>
            <w:r w:rsidRPr="008238AF">
              <w:rPr>
                <w:rFonts w:hint="eastAsia"/>
                <w:color w:val="000000" w:themeColor="text1"/>
              </w:rPr>
              <w:t>单位作品</w:t>
            </w:r>
          </w:p>
        </w:tc>
        <w:tc>
          <w:tcPr>
            <w:tcW w:w="1606" w:type="pct"/>
            <w:shd w:val="clear" w:color="auto" w:fill="auto"/>
            <w:tcMar>
              <w:top w:w="74" w:type="dxa"/>
              <w:left w:w="142" w:type="dxa"/>
              <w:bottom w:w="74" w:type="dxa"/>
              <w:right w:w="142" w:type="dxa"/>
            </w:tcMar>
            <w:vAlign w:val="center"/>
            <w:hideMark/>
          </w:tcPr>
          <w:p w14:paraId="1AE5487B" w14:textId="77777777" w:rsidR="009B5317" w:rsidRPr="008238AF" w:rsidRDefault="009B5317" w:rsidP="00F32297">
            <w:pPr>
              <w:pStyle w:val="biao"/>
              <w:rPr>
                <w:color w:val="000000" w:themeColor="text1"/>
              </w:rPr>
            </w:pPr>
            <w:r w:rsidRPr="008238AF">
              <w:rPr>
                <w:rFonts w:hint="eastAsia"/>
                <w:color w:val="000000" w:themeColor="text1"/>
              </w:rPr>
              <w:t>发表权、使用权和获得报酬权</w:t>
            </w:r>
          </w:p>
        </w:tc>
        <w:tc>
          <w:tcPr>
            <w:tcW w:w="2682" w:type="pct"/>
            <w:shd w:val="clear" w:color="auto" w:fill="auto"/>
            <w:tcMar>
              <w:top w:w="74" w:type="dxa"/>
              <w:left w:w="142" w:type="dxa"/>
              <w:bottom w:w="74" w:type="dxa"/>
              <w:right w:w="142" w:type="dxa"/>
            </w:tcMar>
            <w:vAlign w:val="center"/>
            <w:hideMark/>
          </w:tcPr>
          <w:p w14:paraId="691A50E7" w14:textId="77777777" w:rsidR="009B5317" w:rsidRPr="008238AF" w:rsidRDefault="009B5317" w:rsidP="00F32297">
            <w:pPr>
              <w:pStyle w:val="biao"/>
              <w:rPr>
                <w:color w:val="000000" w:themeColor="text1"/>
              </w:rPr>
            </w:pPr>
            <w:r w:rsidRPr="008238AF">
              <w:rPr>
                <w:rFonts w:hint="eastAsia"/>
                <w:color w:val="000000" w:themeColor="text1"/>
              </w:rPr>
              <w:t>50年（首次发表后的第50年的12月31日），若其间未发表，不保护。</w:t>
            </w:r>
          </w:p>
        </w:tc>
      </w:tr>
      <w:tr w:rsidR="009B5317" w:rsidRPr="008238AF" w14:paraId="3DFA3E8B" w14:textId="77777777" w:rsidTr="00F32297">
        <w:trPr>
          <w:trHeight w:val="20"/>
        </w:trPr>
        <w:tc>
          <w:tcPr>
            <w:tcW w:w="712" w:type="pct"/>
            <w:vMerge w:val="restart"/>
            <w:shd w:val="clear" w:color="auto" w:fill="auto"/>
            <w:tcMar>
              <w:top w:w="74" w:type="dxa"/>
              <w:left w:w="142" w:type="dxa"/>
              <w:bottom w:w="74" w:type="dxa"/>
              <w:right w:w="142" w:type="dxa"/>
            </w:tcMar>
            <w:vAlign w:val="center"/>
            <w:hideMark/>
          </w:tcPr>
          <w:p w14:paraId="2A91463A" w14:textId="77777777" w:rsidR="009B5317" w:rsidRPr="008238AF" w:rsidRDefault="009B5317" w:rsidP="00F32297">
            <w:pPr>
              <w:pStyle w:val="biao"/>
              <w:rPr>
                <w:color w:val="000000" w:themeColor="text1"/>
              </w:rPr>
            </w:pPr>
            <w:r w:rsidRPr="008238AF">
              <w:rPr>
                <w:rFonts w:hint="eastAsia"/>
                <w:color w:val="000000" w:themeColor="text1"/>
              </w:rPr>
              <w:t>公民软件产品</w:t>
            </w:r>
          </w:p>
        </w:tc>
        <w:tc>
          <w:tcPr>
            <w:tcW w:w="1606" w:type="pct"/>
            <w:shd w:val="clear" w:color="auto" w:fill="auto"/>
            <w:tcMar>
              <w:top w:w="74" w:type="dxa"/>
              <w:left w:w="142" w:type="dxa"/>
              <w:bottom w:w="74" w:type="dxa"/>
              <w:right w:w="142" w:type="dxa"/>
            </w:tcMar>
            <w:vAlign w:val="center"/>
            <w:hideMark/>
          </w:tcPr>
          <w:p w14:paraId="223FE8A7" w14:textId="77777777" w:rsidR="009B5317" w:rsidRPr="008238AF" w:rsidRDefault="009B5317" w:rsidP="00F32297">
            <w:pPr>
              <w:pStyle w:val="biao"/>
              <w:rPr>
                <w:color w:val="000000" w:themeColor="text1"/>
              </w:rPr>
            </w:pPr>
            <w:r w:rsidRPr="008238AF">
              <w:rPr>
                <w:rFonts w:hint="eastAsia"/>
                <w:color w:val="000000" w:themeColor="text1"/>
              </w:rPr>
              <w:t>署名权、修改权</w:t>
            </w:r>
          </w:p>
        </w:tc>
        <w:tc>
          <w:tcPr>
            <w:tcW w:w="2682" w:type="pct"/>
            <w:shd w:val="clear" w:color="auto" w:fill="auto"/>
            <w:tcMar>
              <w:top w:w="74" w:type="dxa"/>
              <w:left w:w="142" w:type="dxa"/>
              <w:bottom w:w="74" w:type="dxa"/>
              <w:right w:w="142" w:type="dxa"/>
            </w:tcMar>
            <w:vAlign w:val="center"/>
            <w:hideMark/>
          </w:tcPr>
          <w:p w14:paraId="08CD1062" w14:textId="77777777" w:rsidR="009B5317" w:rsidRPr="008238AF" w:rsidRDefault="009B5317" w:rsidP="00F32297">
            <w:pPr>
              <w:pStyle w:val="biao"/>
              <w:rPr>
                <w:color w:val="000000" w:themeColor="text1"/>
              </w:rPr>
            </w:pPr>
            <w:r w:rsidRPr="008238AF">
              <w:rPr>
                <w:rFonts w:hint="eastAsia"/>
                <w:color w:val="000000" w:themeColor="text1"/>
              </w:rPr>
              <w:t>没有限制</w:t>
            </w:r>
          </w:p>
        </w:tc>
      </w:tr>
      <w:tr w:rsidR="009B5317" w:rsidRPr="008238AF" w14:paraId="26C5C57C" w14:textId="77777777" w:rsidTr="00F32297">
        <w:trPr>
          <w:trHeight w:val="20"/>
        </w:trPr>
        <w:tc>
          <w:tcPr>
            <w:tcW w:w="712" w:type="pct"/>
            <w:vMerge/>
            <w:shd w:val="clear" w:color="auto" w:fill="auto"/>
            <w:vAlign w:val="center"/>
            <w:hideMark/>
          </w:tcPr>
          <w:p w14:paraId="443E2427" w14:textId="77777777" w:rsidR="009B5317" w:rsidRPr="008238AF" w:rsidRDefault="009B5317" w:rsidP="00F32297">
            <w:pPr>
              <w:pStyle w:val="biao"/>
              <w:rPr>
                <w:color w:val="000000" w:themeColor="text1"/>
              </w:rPr>
            </w:pPr>
          </w:p>
        </w:tc>
        <w:tc>
          <w:tcPr>
            <w:tcW w:w="1606" w:type="pct"/>
            <w:shd w:val="clear" w:color="auto" w:fill="auto"/>
            <w:tcMar>
              <w:top w:w="74" w:type="dxa"/>
              <w:left w:w="142" w:type="dxa"/>
              <w:bottom w:w="74" w:type="dxa"/>
              <w:right w:w="142" w:type="dxa"/>
            </w:tcMar>
            <w:vAlign w:val="center"/>
            <w:hideMark/>
          </w:tcPr>
          <w:p w14:paraId="1EFDB4DA" w14:textId="77777777" w:rsidR="009B5317" w:rsidRPr="008238AF" w:rsidRDefault="009B5317" w:rsidP="00F32297">
            <w:pPr>
              <w:pStyle w:val="biao"/>
              <w:rPr>
                <w:color w:val="000000" w:themeColor="text1"/>
              </w:rPr>
            </w:pPr>
            <w:r w:rsidRPr="008238AF">
              <w:rPr>
                <w:rFonts w:hint="eastAsia"/>
                <w:color w:val="000000" w:themeColor="text1"/>
              </w:rPr>
              <w:t xml:space="preserve">发表权、复制权、发行权、出租权、信息网络传播权、翻译权、使用许可权、获得报酬权、转让权 </w:t>
            </w:r>
          </w:p>
        </w:tc>
        <w:tc>
          <w:tcPr>
            <w:tcW w:w="2682" w:type="pct"/>
            <w:shd w:val="clear" w:color="auto" w:fill="auto"/>
            <w:tcMar>
              <w:top w:w="74" w:type="dxa"/>
              <w:left w:w="142" w:type="dxa"/>
              <w:bottom w:w="74" w:type="dxa"/>
              <w:right w:w="142" w:type="dxa"/>
            </w:tcMar>
            <w:vAlign w:val="center"/>
            <w:hideMark/>
          </w:tcPr>
          <w:p w14:paraId="060FCA05" w14:textId="77777777" w:rsidR="009B5317" w:rsidRPr="008238AF" w:rsidRDefault="009B5317" w:rsidP="00F32297">
            <w:pPr>
              <w:pStyle w:val="biao"/>
              <w:rPr>
                <w:color w:val="000000" w:themeColor="text1"/>
              </w:rPr>
            </w:pPr>
            <w:r w:rsidRPr="008238AF">
              <w:rPr>
                <w:rFonts w:hint="eastAsia"/>
                <w:color w:val="000000" w:themeColor="text1"/>
              </w:rPr>
              <w:t>作者终生及死后50年（第50年12月31日）。合作开发，以最后死亡作者为准。</w:t>
            </w:r>
          </w:p>
        </w:tc>
      </w:tr>
      <w:tr w:rsidR="009B5317" w:rsidRPr="008238AF" w14:paraId="40F71B12" w14:textId="77777777" w:rsidTr="00F32297">
        <w:trPr>
          <w:trHeight w:val="20"/>
        </w:trPr>
        <w:tc>
          <w:tcPr>
            <w:tcW w:w="712" w:type="pct"/>
            <w:shd w:val="clear" w:color="auto" w:fill="auto"/>
            <w:tcMar>
              <w:top w:w="74" w:type="dxa"/>
              <w:left w:w="142" w:type="dxa"/>
              <w:bottom w:w="74" w:type="dxa"/>
              <w:right w:w="142" w:type="dxa"/>
            </w:tcMar>
            <w:vAlign w:val="center"/>
            <w:hideMark/>
          </w:tcPr>
          <w:p w14:paraId="0C35EB36" w14:textId="77777777" w:rsidR="009B5317" w:rsidRPr="008238AF" w:rsidRDefault="009B5317" w:rsidP="00F32297">
            <w:pPr>
              <w:pStyle w:val="biao"/>
              <w:rPr>
                <w:color w:val="000000" w:themeColor="text1"/>
              </w:rPr>
            </w:pPr>
            <w:r w:rsidRPr="008238AF">
              <w:rPr>
                <w:rFonts w:hint="eastAsia"/>
                <w:color w:val="000000" w:themeColor="text1"/>
              </w:rPr>
              <w:t>单位软件产品</w:t>
            </w:r>
          </w:p>
        </w:tc>
        <w:tc>
          <w:tcPr>
            <w:tcW w:w="1606" w:type="pct"/>
            <w:shd w:val="clear" w:color="auto" w:fill="auto"/>
            <w:tcMar>
              <w:top w:w="74" w:type="dxa"/>
              <w:left w:w="142" w:type="dxa"/>
              <w:bottom w:w="74" w:type="dxa"/>
              <w:right w:w="142" w:type="dxa"/>
            </w:tcMar>
            <w:vAlign w:val="center"/>
            <w:hideMark/>
          </w:tcPr>
          <w:p w14:paraId="0B8D1CD6" w14:textId="77777777" w:rsidR="009B5317" w:rsidRPr="008238AF" w:rsidRDefault="009B5317" w:rsidP="00F32297">
            <w:pPr>
              <w:pStyle w:val="biao"/>
              <w:rPr>
                <w:color w:val="000000" w:themeColor="text1"/>
              </w:rPr>
            </w:pPr>
            <w:r w:rsidRPr="008238AF">
              <w:rPr>
                <w:rFonts w:hint="eastAsia"/>
                <w:color w:val="000000" w:themeColor="text1"/>
              </w:rPr>
              <w:t xml:space="preserve">发表权、复制权、发行权、出租权、信息网络传播权、翻译权、使用许可权、获得报酬权、转让权 </w:t>
            </w:r>
          </w:p>
        </w:tc>
        <w:tc>
          <w:tcPr>
            <w:tcW w:w="2682" w:type="pct"/>
            <w:shd w:val="clear" w:color="auto" w:fill="auto"/>
            <w:tcMar>
              <w:top w:w="74" w:type="dxa"/>
              <w:left w:w="142" w:type="dxa"/>
              <w:bottom w:w="74" w:type="dxa"/>
              <w:right w:w="142" w:type="dxa"/>
            </w:tcMar>
            <w:vAlign w:val="center"/>
            <w:hideMark/>
          </w:tcPr>
          <w:p w14:paraId="3F97E348" w14:textId="77777777" w:rsidR="009B5317" w:rsidRPr="008238AF" w:rsidRDefault="009B5317" w:rsidP="00F32297">
            <w:pPr>
              <w:pStyle w:val="biao"/>
              <w:rPr>
                <w:color w:val="000000" w:themeColor="text1"/>
              </w:rPr>
            </w:pPr>
            <w:r w:rsidRPr="008238AF">
              <w:rPr>
                <w:rFonts w:hint="eastAsia"/>
                <w:color w:val="000000" w:themeColor="text1"/>
              </w:rPr>
              <w:t>50年（首次发表后的第50年的12月31日），若其间未发表，不保护</w:t>
            </w:r>
          </w:p>
        </w:tc>
      </w:tr>
      <w:tr w:rsidR="009B5317" w:rsidRPr="008238AF" w14:paraId="5F914AC8" w14:textId="77777777" w:rsidTr="00F32297">
        <w:trPr>
          <w:trHeight w:val="20"/>
        </w:trPr>
        <w:tc>
          <w:tcPr>
            <w:tcW w:w="2318" w:type="pct"/>
            <w:gridSpan w:val="2"/>
            <w:shd w:val="clear" w:color="auto" w:fill="auto"/>
            <w:tcMar>
              <w:top w:w="74" w:type="dxa"/>
              <w:left w:w="142" w:type="dxa"/>
              <w:bottom w:w="74" w:type="dxa"/>
              <w:right w:w="142" w:type="dxa"/>
            </w:tcMar>
            <w:vAlign w:val="center"/>
            <w:hideMark/>
          </w:tcPr>
          <w:p w14:paraId="62D65A2D" w14:textId="77777777" w:rsidR="009B5317" w:rsidRPr="008238AF" w:rsidRDefault="009B5317" w:rsidP="00F32297">
            <w:pPr>
              <w:pStyle w:val="biao"/>
              <w:rPr>
                <w:color w:val="000000" w:themeColor="text1"/>
              </w:rPr>
            </w:pPr>
            <w:r w:rsidRPr="008238AF">
              <w:rPr>
                <w:rFonts w:hint="eastAsia"/>
                <w:color w:val="000000" w:themeColor="text1"/>
              </w:rPr>
              <w:t>注册商标</w:t>
            </w:r>
          </w:p>
        </w:tc>
        <w:tc>
          <w:tcPr>
            <w:tcW w:w="2682" w:type="pct"/>
            <w:shd w:val="clear" w:color="auto" w:fill="auto"/>
            <w:tcMar>
              <w:top w:w="74" w:type="dxa"/>
              <w:left w:w="142" w:type="dxa"/>
              <w:bottom w:w="74" w:type="dxa"/>
              <w:right w:w="142" w:type="dxa"/>
            </w:tcMar>
            <w:vAlign w:val="center"/>
            <w:hideMark/>
          </w:tcPr>
          <w:p w14:paraId="544E6BFA" w14:textId="77777777" w:rsidR="009B5317" w:rsidRPr="008238AF" w:rsidRDefault="009B5317" w:rsidP="00F32297">
            <w:pPr>
              <w:pStyle w:val="biao"/>
              <w:rPr>
                <w:color w:val="000000" w:themeColor="text1"/>
              </w:rPr>
            </w:pPr>
            <w:r w:rsidRPr="008238AF">
              <w:rPr>
                <w:rFonts w:hint="eastAsia"/>
                <w:color w:val="000000" w:themeColor="text1"/>
              </w:rPr>
              <w:t>有效期10年（若注册人死亡或倒闭1年后，未转移则可注销，期满后6个月内必须续注）</w:t>
            </w:r>
          </w:p>
        </w:tc>
      </w:tr>
      <w:tr w:rsidR="009B5317" w:rsidRPr="008238AF" w14:paraId="7F739B4C" w14:textId="77777777" w:rsidTr="00F32297">
        <w:trPr>
          <w:trHeight w:val="20"/>
        </w:trPr>
        <w:tc>
          <w:tcPr>
            <w:tcW w:w="2318" w:type="pct"/>
            <w:gridSpan w:val="2"/>
            <w:shd w:val="clear" w:color="auto" w:fill="auto"/>
            <w:tcMar>
              <w:top w:w="74" w:type="dxa"/>
              <w:left w:w="142" w:type="dxa"/>
              <w:bottom w:w="74" w:type="dxa"/>
              <w:right w:w="142" w:type="dxa"/>
            </w:tcMar>
            <w:vAlign w:val="center"/>
            <w:hideMark/>
          </w:tcPr>
          <w:p w14:paraId="63EEC940" w14:textId="77777777" w:rsidR="009B5317" w:rsidRPr="008238AF" w:rsidRDefault="009B5317" w:rsidP="00F32297">
            <w:pPr>
              <w:pStyle w:val="biao"/>
              <w:rPr>
                <w:color w:val="000000" w:themeColor="text1"/>
              </w:rPr>
            </w:pPr>
            <w:r w:rsidRPr="008238AF">
              <w:rPr>
                <w:rFonts w:hint="eastAsia"/>
                <w:color w:val="000000" w:themeColor="text1"/>
              </w:rPr>
              <w:t>发明专利权</w:t>
            </w:r>
          </w:p>
        </w:tc>
        <w:tc>
          <w:tcPr>
            <w:tcW w:w="2682" w:type="pct"/>
            <w:shd w:val="clear" w:color="auto" w:fill="auto"/>
            <w:tcMar>
              <w:top w:w="74" w:type="dxa"/>
              <w:left w:w="142" w:type="dxa"/>
              <w:bottom w:w="74" w:type="dxa"/>
              <w:right w:w="142" w:type="dxa"/>
            </w:tcMar>
            <w:vAlign w:val="center"/>
            <w:hideMark/>
          </w:tcPr>
          <w:p w14:paraId="5AAB79FC" w14:textId="77777777" w:rsidR="009B5317" w:rsidRPr="008238AF" w:rsidRDefault="009B5317" w:rsidP="00F32297">
            <w:pPr>
              <w:pStyle w:val="biao"/>
              <w:rPr>
                <w:color w:val="000000" w:themeColor="text1"/>
              </w:rPr>
            </w:pPr>
            <w:r w:rsidRPr="008238AF">
              <w:rPr>
                <w:rFonts w:hint="eastAsia"/>
                <w:color w:val="000000" w:themeColor="text1"/>
              </w:rPr>
              <w:t>保护期为20年（从申请日开始）</w:t>
            </w:r>
          </w:p>
        </w:tc>
      </w:tr>
      <w:tr w:rsidR="009B5317" w:rsidRPr="008238AF" w14:paraId="71E19788" w14:textId="77777777" w:rsidTr="00F32297">
        <w:trPr>
          <w:trHeight w:val="20"/>
        </w:trPr>
        <w:tc>
          <w:tcPr>
            <w:tcW w:w="2318" w:type="pct"/>
            <w:gridSpan w:val="2"/>
            <w:shd w:val="clear" w:color="auto" w:fill="auto"/>
            <w:tcMar>
              <w:top w:w="74" w:type="dxa"/>
              <w:left w:w="142" w:type="dxa"/>
              <w:bottom w:w="74" w:type="dxa"/>
              <w:right w:w="142" w:type="dxa"/>
            </w:tcMar>
            <w:vAlign w:val="center"/>
            <w:hideMark/>
          </w:tcPr>
          <w:p w14:paraId="1119C240" w14:textId="77777777" w:rsidR="009B5317" w:rsidRPr="008238AF" w:rsidRDefault="009B5317" w:rsidP="00F32297">
            <w:pPr>
              <w:pStyle w:val="biao"/>
              <w:rPr>
                <w:color w:val="000000" w:themeColor="text1"/>
              </w:rPr>
            </w:pPr>
            <w:r w:rsidRPr="008238AF">
              <w:rPr>
                <w:rFonts w:hint="eastAsia"/>
                <w:color w:val="000000" w:themeColor="text1"/>
              </w:rPr>
              <w:t>实用新型和外观设计专利权</w:t>
            </w:r>
          </w:p>
        </w:tc>
        <w:tc>
          <w:tcPr>
            <w:tcW w:w="2682" w:type="pct"/>
            <w:shd w:val="clear" w:color="auto" w:fill="auto"/>
            <w:tcMar>
              <w:top w:w="74" w:type="dxa"/>
              <w:left w:w="142" w:type="dxa"/>
              <w:bottom w:w="74" w:type="dxa"/>
              <w:right w:w="142" w:type="dxa"/>
            </w:tcMar>
            <w:vAlign w:val="center"/>
            <w:hideMark/>
          </w:tcPr>
          <w:p w14:paraId="243DCCAC" w14:textId="77777777" w:rsidR="009B5317" w:rsidRPr="008238AF" w:rsidRDefault="009B5317" w:rsidP="00F32297">
            <w:pPr>
              <w:pStyle w:val="biao"/>
              <w:rPr>
                <w:color w:val="000000" w:themeColor="text1"/>
              </w:rPr>
            </w:pPr>
            <w:r w:rsidRPr="008238AF">
              <w:rPr>
                <w:rFonts w:hint="eastAsia"/>
                <w:color w:val="000000" w:themeColor="text1"/>
              </w:rPr>
              <w:t>保护期为10年（从申请日开始）</w:t>
            </w:r>
          </w:p>
        </w:tc>
      </w:tr>
      <w:tr w:rsidR="009B5317" w:rsidRPr="008238AF" w14:paraId="33C4CD9C" w14:textId="77777777" w:rsidTr="00F32297">
        <w:trPr>
          <w:trHeight w:val="20"/>
        </w:trPr>
        <w:tc>
          <w:tcPr>
            <w:tcW w:w="2318" w:type="pct"/>
            <w:gridSpan w:val="2"/>
            <w:shd w:val="clear" w:color="auto" w:fill="auto"/>
            <w:tcMar>
              <w:top w:w="74" w:type="dxa"/>
              <w:left w:w="142" w:type="dxa"/>
              <w:bottom w:w="74" w:type="dxa"/>
              <w:right w:w="142" w:type="dxa"/>
            </w:tcMar>
            <w:vAlign w:val="center"/>
            <w:hideMark/>
          </w:tcPr>
          <w:p w14:paraId="767F2D52" w14:textId="77777777" w:rsidR="009B5317" w:rsidRPr="008238AF" w:rsidRDefault="009B5317" w:rsidP="00F32297">
            <w:pPr>
              <w:pStyle w:val="biao"/>
              <w:rPr>
                <w:color w:val="000000" w:themeColor="text1"/>
              </w:rPr>
            </w:pPr>
            <w:r w:rsidRPr="008238AF">
              <w:rPr>
                <w:rFonts w:hint="eastAsia"/>
                <w:color w:val="000000" w:themeColor="text1"/>
              </w:rPr>
              <w:t>商业秘密</w:t>
            </w:r>
          </w:p>
        </w:tc>
        <w:tc>
          <w:tcPr>
            <w:tcW w:w="2682" w:type="pct"/>
            <w:shd w:val="clear" w:color="auto" w:fill="auto"/>
            <w:tcMar>
              <w:top w:w="74" w:type="dxa"/>
              <w:left w:w="142" w:type="dxa"/>
              <w:bottom w:w="74" w:type="dxa"/>
              <w:right w:w="142" w:type="dxa"/>
            </w:tcMar>
            <w:vAlign w:val="center"/>
            <w:hideMark/>
          </w:tcPr>
          <w:p w14:paraId="07FA98CE" w14:textId="77777777" w:rsidR="009B5317" w:rsidRPr="008238AF" w:rsidRDefault="009B5317" w:rsidP="00F32297">
            <w:pPr>
              <w:pStyle w:val="biao"/>
              <w:rPr>
                <w:color w:val="000000" w:themeColor="text1"/>
              </w:rPr>
            </w:pPr>
            <w:r w:rsidRPr="008238AF">
              <w:rPr>
                <w:rFonts w:hint="eastAsia"/>
                <w:color w:val="000000" w:themeColor="text1"/>
              </w:rPr>
              <w:t>不确定，公开后公众可用</w:t>
            </w:r>
          </w:p>
        </w:tc>
      </w:tr>
    </w:tbl>
    <w:p w14:paraId="2010AB0C"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1</w:t>
      </w:r>
      <w:r w:rsidRPr="008238AF">
        <w:rPr>
          <w:rFonts w:hint="eastAsia"/>
          <w:color w:val="000000" w:themeColor="text1"/>
        </w:rPr>
        <w:t>.</w:t>
      </w:r>
      <w:r w:rsidRPr="008238AF">
        <w:rPr>
          <w:color w:val="000000" w:themeColor="text1"/>
        </w:rPr>
        <w:t xml:space="preserve">3 </w:t>
      </w:r>
      <w:r w:rsidRPr="008238AF">
        <w:rPr>
          <w:rFonts w:hint="eastAsia"/>
          <w:color w:val="000000" w:themeColor="text1"/>
        </w:rPr>
        <w:t>知识产权人确定（</w:t>
      </w:r>
      <w:r w:rsidRPr="008238AF">
        <w:rPr>
          <w:rFonts w:ascii="Segoe UI Symbol" w:hAnsi="Segoe UI Symbol" w:cs="Segoe UI Symbol"/>
          <w:color w:val="000000" w:themeColor="text1"/>
        </w:rPr>
        <w:t>⭐⭐⭐⭐</w:t>
      </w:r>
      <w:r w:rsidRPr="008238AF">
        <w:rPr>
          <w:rFonts w:hint="eastAsia"/>
          <w:color w:val="000000" w:themeColor="text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519"/>
        <w:gridCol w:w="854"/>
        <w:gridCol w:w="3751"/>
        <w:gridCol w:w="3172"/>
      </w:tblGrid>
      <w:tr w:rsidR="009B5317" w:rsidRPr="008238AF" w14:paraId="131180F4" w14:textId="77777777" w:rsidTr="00F32297">
        <w:trPr>
          <w:trHeight w:val="20"/>
        </w:trPr>
        <w:tc>
          <w:tcPr>
            <w:tcW w:w="826" w:type="pct"/>
            <w:gridSpan w:val="2"/>
            <w:shd w:val="clear" w:color="auto" w:fill="auto"/>
            <w:tcMar>
              <w:top w:w="74" w:type="dxa"/>
              <w:left w:w="142" w:type="dxa"/>
              <w:bottom w:w="74" w:type="dxa"/>
              <w:right w:w="142" w:type="dxa"/>
            </w:tcMar>
            <w:vAlign w:val="center"/>
            <w:hideMark/>
          </w:tcPr>
          <w:p w14:paraId="3A7EA8E0" w14:textId="77777777" w:rsidR="009B5317" w:rsidRPr="008238AF" w:rsidRDefault="009B5317" w:rsidP="00F32297">
            <w:pPr>
              <w:pStyle w:val="biao"/>
              <w:rPr>
                <w:color w:val="000000" w:themeColor="text1"/>
              </w:rPr>
            </w:pPr>
            <w:r w:rsidRPr="008238AF">
              <w:rPr>
                <w:rFonts w:hint="eastAsia"/>
                <w:color w:val="000000" w:themeColor="text1"/>
              </w:rPr>
              <w:t>情况说明</w:t>
            </w:r>
          </w:p>
        </w:tc>
        <w:tc>
          <w:tcPr>
            <w:tcW w:w="2261" w:type="pct"/>
            <w:shd w:val="clear" w:color="auto" w:fill="auto"/>
            <w:tcMar>
              <w:top w:w="74" w:type="dxa"/>
              <w:left w:w="142" w:type="dxa"/>
              <w:bottom w:w="74" w:type="dxa"/>
              <w:right w:w="142" w:type="dxa"/>
            </w:tcMar>
            <w:vAlign w:val="center"/>
            <w:hideMark/>
          </w:tcPr>
          <w:p w14:paraId="28217816" w14:textId="77777777" w:rsidR="009B5317" w:rsidRPr="008238AF" w:rsidRDefault="009B5317" w:rsidP="00F32297">
            <w:pPr>
              <w:pStyle w:val="biao"/>
              <w:rPr>
                <w:color w:val="000000" w:themeColor="text1"/>
              </w:rPr>
            </w:pPr>
            <w:r w:rsidRPr="008238AF">
              <w:rPr>
                <w:rFonts w:hint="eastAsia"/>
                <w:color w:val="000000" w:themeColor="text1"/>
              </w:rPr>
              <w:t>判断说明</w:t>
            </w:r>
          </w:p>
        </w:tc>
        <w:tc>
          <w:tcPr>
            <w:tcW w:w="1913" w:type="pct"/>
            <w:shd w:val="clear" w:color="auto" w:fill="auto"/>
            <w:tcMar>
              <w:top w:w="74" w:type="dxa"/>
              <w:left w:w="142" w:type="dxa"/>
              <w:bottom w:w="74" w:type="dxa"/>
              <w:right w:w="142" w:type="dxa"/>
            </w:tcMar>
            <w:vAlign w:val="center"/>
            <w:hideMark/>
          </w:tcPr>
          <w:p w14:paraId="2708AE3F" w14:textId="77777777" w:rsidR="009B5317" w:rsidRPr="008238AF" w:rsidRDefault="009B5317" w:rsidP="00F32297">
            <w:pPr>
              <w:pStyle w:val="biao"/>
              <w:rPr>
                <w:color w:val="000000" w:themeColor="text1"/>
              </w:rPr>
            </w:pPr>
            <w:r w:rsidRPr="008238AF">
              <w:rPr>
                <w:rFonts w:hint="eastAsia"/>
                <w:color w:val="000000" w:themeColor="text1"/>
              </w:rPr>
              <w:t>归属</w:t>
            </w:r>
          </w:p>
        </w:tc>
      </w:tr>
      <w:tr w:rsidR="009B5317" w:rsidRPr="008238AF" w14:paraId="70B781EB" w14:textId="77777777" w:rsidTr="00F32297">
        <w:trPr>
          <w:trHeight w:val="20"/>
        </w:trPr>
        <w:tc>
          <w:tcPr>
            <w:tcW w:w="312" w:type="pct"/>
            <w:vMerge w:val="restart"/>
            <w:shd w:val="clear" w:color="auto" w:fill="auto"/>
            <w:tcMar>
              <w:top w:w="74" w:type="dxa"/>
              <w:left w:w="142" w:type="dxa"/>
              <w:bottom w:w="74" w:type="dxa"/>
              <w:right w:w="142" w:type="dxa"/>
            </w:tcMar>
            <w:vAlign w:val="center"/>
            <w:hideMark/>
          </w:tcPr>
          <w:p w14:paraId="218CD0DB" w14:textId="77777777" w:rsidR="009B5317" w:rsidRPr="008238AF" w:rsidRDefault="009B5317" w:rsidP="00F32297">
            <w:pPr>
              <w:pStyle w:val="biao"/>
              <w:rPr>
                <w:color w:val="000000" w:themeColor="text1"/>
              </w:rPr>
            </w:pPr>
            <w:r w:rsidRPr="008238AF">
              <w:rPr>
                <w:rFonts w:hint="eastAsia"/>
                <w:color w:val="000000" w:themeColor="text1"/>
              </w:rPr>
              <w:t>作品</w:t>
            </w:r>
          </w:p>
        </w:tc>
        <w:tc>
          <w:tcPr>
            <w:tcW w:w="515" w:type="pct"/>
            <w:vMerge w:val="restart"/>
            <w:shd w:val="clear" w:color="auto" w:fill="auto"/>
            <w:tcMar>
              <w:top w:w="74" w:type="dxa"/>
              <w:left w:w="142" w:type="dxa"/>
              <w:bottom w:w="74" w:type="dxa"/>
              <w:right w:w="142" w:type="dxa"/>
            </w:tcMar>
            <w:vAlign w:val="center"/>
            <w:hideMark/>
          </w:tcPr>
          <w:p w14:paraId="32352E96" w14:textId="77777777" w:rsidR="009B5317" w:rsidRPr="008238AF" w:rsidRDefault="009B5317" w:rsidP="00F32297">
            <w:pPr>
              <w:pStyle w:val="biao"/>
              <w:rPr>
                <w:color w:val="000000" w:themeColor="text1"/>
              </w:rPr>
            </w:pPr>
            <w:r w:rsidRPr="008238AF">
              <w:rPr>
                <w:rFonts w:hint="eastAsia"/>
                <w:color w:val="000000" w:themeColor="text1"/>
              </w:rPr>
              <w:t>职务作品</w:t>
            </w:r>
          </w:p>
        </w:tc>
        <w:tc>
          <w:tcPr>
            <w:tcW w:w="2261" w:type="pct"/>
            <w:shd w:val="clear" w:color="auto" w:fill="auto"/>
            <w:tcMar>
              <w:top w:w="74" w:type="dxa"/>
              <w:left w:w="142" w:type="dxa"/>
              <w:bottom w:w="74" w:type="dxa"/>
              <w:right w:w="142" w:type="dxa"/>
            </w:tcMar>
            <w:vAlign w:val="center"/>
            <w:hideMark/>
          </w:tcPr>
          <w:p w14:paraId="3D48FFD7" w14:textId="77777777" w:rsidR="009B5317" w:rsidRPr="008238AF" w:rsidRDefault="009B5317" w:rsidP="00F32297">
            <w:pPr>
              <w:pStyle w:val="biao"/>
              <w:rPr>
                <w:color w:val="000000" w:themeColor="text1"/>
              </w:rPr>
            </w:pPr>
            <w:r w:rsidRPr="008238AF">
              <w:rPr>
                <w:rFonts w:hint="eastAsia"/>
                <w:color w:val="000000" w:themeColor="text1"/>
              </w:rPr>
              <w:t>利用单位的物质技术条件进行创作，并由单位承担责任的</w:t>
            </w:r>
          </w:p>
        </w:tc>
        <w:tc>
          <w:tcPr>
            <w:tcW w:w="1913" w:type="pct"/>
            <w:shd w:val="clear" w:color="auto" w:fill="auto"/>
            <w:tcMar>
              <w:top w:w="74" w:type="dxa"/>
              <w:left w:w="142" w:type="dxa"/>
              <w:bottom w:w="74" w:type="dxa"/>
              <w:right w:w="142" w:type="dxa"/>
            </w:tcMar>
            <w:vAlign w:val="center"/>
            <w:hideMark/>
          </w:tcPr>
          <w:p w14:paraId="348BC2A8" w14:textId="77777777" w:rsidR="009B5317" w:rsidRPr="008238AF" w:rsidRDefault="009B5317" w:rsidP="00F32297">
            <w:pPr>
              <w:pStyle w:val="biao"/>
              <w:rPr>
                <w:color w:val="000000" w:themeColor="text1"/>
              </w:rPr>
            </w:pPr>
            <w:r w:rsidRPr="008238AF">
              <w:rPr>
                <w:rFonts w:hint="eastAsia"/>
                <w:color w:val="000000" w:themeColor="text1"/>
              </w:rPr>
              <w:t>除署名权外其他著作权归单位</w:t>
            </w:r>
          </w:p>
        </w:tc>
      </w:tr>
      <w:tr w:rsidR="009B5317" w:rsidRPr="008238AF" w14:paraId="260BB025" w14:textId="77777777" w:rsidTr="00F32297">
        <w:trPr>
          <w:trHeight w:val="20"/>
        </w:trPr>
        <w:tc>
          <w:tcPr>
            <w:tcW w:w="312" w:type="pct"/>
            <w:vMerge/>
            <w:shd w:val="clear" w:color="auto" w:fill="auto"/>
            <w:vAlign w:val="center"/>
            <w:hideMark/>
          </w:tcPr>
          <w:p w14:paraId="4AFFFADF" w14:textId="77777777" w:rsidR="009B5317" w:rsidRPr="008238AF" w:rsidRDefault="009B5317" w:rsidP="00F32297">
            <w:pPr>
              <w:pStyle w:val="biao"/>
              <w:rPr>
                <w:color w:val="000000" w:themeColor="text1"/>
              </w:rPr>
            </w:pPr>
          </w:p>
        </w:tc>
        <w:tc>
          <w:tcPr>
            <w:tcW w:w="515" w:type="pct"/>
            <w:vMerge/>
            <w:shd w:val="clear" w:color="auto" w:fill="auto"/>
            <w:vAlign w:val="center"/>
            <w:hideMark/>
          </w:tcPr>
          <w:p w14:paraId="5948296F" w14:textId="77777777" w:rsidR="009B5317" w:rsidRPr="008238AF" w:rsidRDefault="009B5317" w:rsidP="00F32297">
            <w:pPr>
              <w:pStyle w:val="biao"/>
              <w:rPr>
                <w:color w:val="000000" w:themeColor="text1"/>
              </w:rPr>
            </w:pPr>
          </w:p>
        </w:tc>
        <w:tc>
          <w:tcPr>
            <w:tcW w:w="2261" w:type="pct"/>
            <w:shd w:val="clear" w:color="auto" w:fill="auto"/>
            <w:tcMar>
              <w:top w:w="74" w:type="dxa"/>
              <w:left w:w="142" w:type="dxa"/>
              <w:bottom w:w="74" w:type="dxa"/>
              <w:right w:w="142" w:type="dxa"/>
            </w:tcMar>
            <w:vAlign w:val="center"/>
            <w:hideMark/>
          </w:tcPr>
          <w:p w14:paraId="406A5ACB" w14:textId="77777777" w:rsidR="009B5317" w:rsidRPr="008238AF" w:rsidRDefault="009B5317" w:rsidP="00F32297">
            <w:pPr>
              <w:pStyle w:val="biao"/>
              <w:rPr>
                <w:color w:val="000000" w:themeColor="text1"/>
              </w:rPr>
            </w:pPr>
            <w:r w:rsidRPr="008238AF">
              <w:rPr>
                <w:rFonts w:hint="eastAsia"/>
                <w:color w:val="000000" w:themeColor="text1"/>
              </w:rPr>
              <w:t>有合同约定，其著作权属于单位</w:t>
            </w:r>
          </w:p>
        </w:tc>
        <w:tc>
          <w:tcPr>
            <w:tcW w:w="1913" w:type="pct"/>
            <w:shd w:val="clear" w:color="auto" w:fill="auto"/>
            <w:tcMar>
              <w:top w:w="74" w:type="dxa"/>
              <w:left w:w="142" w:type="dxa"/>
              <w:bottom w:w="74" w:type="dxa"/>
              <w:right w:w="142" w:type="dxa"/>
            </w:tcMar>
            <w:vAlign w:val="center"/>
            <w:hideMark/>
          </w:tcPr>
          <w:p w14:paraId="4B2A04EC" w14:textId="77777777" w:rsidR="009B5317" w:rsidRPr="008238AF" w:rsidRDefault="009B5317" w:rsidP="00F32297">
            <w:pPr>
              <w:pStyle w:val="biao"/>
              <w:rPr>
                <w:color w:val="000000" w:themeColor="text1"/>
              </w:rPr>
            </w:pPr>
            <w:r w:rsidRPr="008238AF">
              <w:rPr>
                <w:rFonts w:hint="eastAsia"/>
                <w:color w:val="000000" w:themeColor="text1"/>
              </w:rPr>
              <w:t>除署名权外其他著作权归单位</w:t>
            </w:r>
          </w:p>
        </w:tc>
      </w:tr>
      <w:tr w:rsidR="009B5317" w:rsidRPr="008238AF" w14:paraId="59749142" w14:textId="77777777" w:rsidTr="00F32297">
        <w:trPr>
          <w:trHeight w:val="20"/>
        </w:trPr>
        <w:tc>
          <w:tcPr>
            <w:tcW w:w="312" w:type="pct"/>
            <w:vMerge/>
            <w:shd w:val="clear" w:color="auto" w:fill="auto"/>
            <w:vAlign w:val="center"/>
            <w:hideMark/>
          </w:tcPr>
          <w:p w14:paraId="29715030" w14:textId="77777777" w:rsidR="009B5317" w:rsidRPr="008238AF" w:rsidRDefault="009B5317" w:rsidP="00F32297">
            <w:pPr>
              <w:pStyle w:val="biao"/>
              <w:rPr>
                <w:color w:val="000000" w:themeColor="text1"/>
              </w:rPr>
            </w:pPr>
          </w:p>
        </w:tc>
        <w:tc>
          <w:tcPr>
            <w:tcW w:w="515" w:type="pct"/>
            <w:vMerge/>
            <w:shd w:val="clear" w:color="auto" w:fill="auto"/>
            <w:vAlign w:val="center"/>
            <w:hideMark/>
          </w:tcPr>
          <w:p w14:paraId="7B1E059E" w14:textId="77777777" w:rsidR="009B5317" w:rsidRPr="008238AF" w:rsidRDefault="009B5317" w:rsidP="00F32297">
            <w:pPr>
              <w:pStyle w:val="biao"/>
              <w:rPr>
                <w:color w:val="000000" w:themeColor="text1"/>
              </w:rPr>
            </w:pPr>
          </w:p>
        </w:tc>
        <w:tc>
          <w:tcPr>
            <w:tcW w:w="2261" w:type="pct"/>
            <w:shd w:val="clear" w:color="auto" w:fill="auto"/>
            <w:tcMar>
              <w:top w:w="74" w:type="dxa"/>
              <w:left w:w="142" w:type="dxa"/>
              <w:bottom w:w="74" w:type="dxa"/>
              <w:right w:w="142" w:type="dxa"/>
            </w:tcMar>
            <w:vAlign w:val="center"/>
            <w:hideMark/>
          </w:tcPr>
          <w:p w14:paraId="49CA89D7" w14:textId="77777777" w:rsidR="009B5317" w:rsidRPr="008238AF" w:rsidRDefault="009B5317" w:rsidP="00F32297">
            <w:pPr>
              <w:pStyle w:val="biao"/>
              <w:rPr>
                <w:color w:val="000000" w:themeColor="text1"/>
              </w:rPr>
            </w:pPr>
            <w:r w:rsidRPr="008238AF">
              <w:rPr>
                <w:rFonts w:hint="eastAsia"/>
                <w:color w:val="000000" w:themeColor="text1"/>
              </w:rPr>
              <w:t>其他</w:t>
            </w:r>
          </w:p>
        </w:tc>
        <w:tc>
          <w:tcPr>
            <w:tcW w:w="1913" w:type="pct"/>
            <w:shd w:val="clear" w:color="auto" w:fill="auto"/>
            <w:tcMar>
              <w:top w:w="74" w:type="dxa"/>
              <w:left w:w="142" w:type="dxa"/>
              <w:bottom w:w="74" w:type="dxa"/>
              <w:right w:w="142" w:type="dxa"/>
            </w:tcMar>
            <w:vAlign w:val="center"/>
            <w:hideMark/>
          </w:tcPr>
          <w:p w14:paraId="7A16D84A" w14:textId="77777777" w:rsidR="009B5317" w:rsidRPr="008238AF" w:rsidRDefault="009B5317" w:rsidP="00F32297">
            <w:pPr>
              <w:pStyle w:val="biao"/>
              <w:rPr>
                <w:color w:val="000000" w:themeColor="text1"/>
              </w:rPr>
            </w:pPr>
            <w:r w:rsidRPr="008238AF">
              <w:rPr>
                <w:rFonts w:hint="eastAsia"/>
                <w:color w:val="000000" w:themeColor="text1"/>
              </w:rPr>
              <w:t>作者拥有著作权，单位有权在业务范围内优先使用</w:t>
            </w:r>
          </w:p>
        </w:tc>
      </w:tr>
      <w:tr w:rsidR="009B5317" w:rsidRPr="008238AF" w14:paraId="6C3EA5DF" w14:textId="77777777" w:rsidTr="00F32297">
        <w:trPr>
          <w:trHeight w:val="20"/>
        </w:trPr>
        <w:tc>
          <w:tcPr>
            <w:tcW w:w="312" w:type="pct"/>
            <w:vMerge w:val="restart"/>
            <w:shd w:val="clear" w:color="auto" w:fill="auto"/>
            <w:tcMar>
              <w:top w:w="74" w:type="dxa"/>
              <w:left w:w="142" w:type="dxa"/>
              <w:bottom w:w="74" w:type="dxa"/>
              <w:right w:w="142" w:type="dxa"/>
            </w:tcMar>
            <w:vAlign w:val="center"/>
            <w:hideMark/>
          </w:tcPr>
          <w:p w14:paraId="67F56CE9" w14:textId="77777777" w:rsidR="009B5317" w:rsidRPr="008238AF" w:rsidRDefault="009B5317" w:rsidP="00F32297">
            <w:pPr>
              <w:pStyle w:val="biao"/>
              <w:rPr>
                <w:color w:val="000000" w:themeColor="text1"/>
              </w:rPr>
            </w:pPr>
            <w:r w:rsidRPr="008238AF">
              <w:rPr>
                <w:rFonts w:hint="eastAsia"/>
                <w:color w:val="000000" w:themeColor="text1"/>
              </w:rPr>
              <w:t>软件</w:t>
            </w:r>
          </w:p>
        </w:tc>
        <w:tc>
          <w:tcPr>
            <w:tcW w:w="515" w:type="pct"/>
            <w:vMerge w:val="restart"/>
            <w:shd w:val="clear" w:color="auto" w:fill="auto"/>
            <w:tcMar>
              <w:top w:w="74" w:type="dxa"/>
              <w:left w:w="142" w:type="dxa"/>
              <w:bottom w:w="74" w:type="dxa"/>
              <w:right w:w="142" w:type="dxa"/>
            </w:tcMar>
            <w:vAlign w:val="center"/>
            <w:hideMark/>
          </w:tcPr>
          <w:p w14:paraId="4D6021FA" w14:textId="77777777" w:rsidR="009B5317" w:rsidRPr="008238AF" w:rsidRDefault="009B5317" w:rsidP="00F32297">
            <w:pPr>
              <w:pStyle w:val="biao"/>
              <w:rPr>
                <w:color w:val="000000" w:themeColor="text1"/>
              </w:rPr>
            </w:pPr>
            <w:r w:rsidRPr="008238AF">
              <w:rPr>
                <w:rFonts w:hint="eastAsia"/>
                <w:color w:val="000000" w:themeColor="text1"/>
              </w:rPr>
              <w:t>职务</w:t>
            </w:r>
          </w:p>
          <w:p w14:paraId="7C044CE8" w14:textId="77777777" w:rsidR="009B5317" w:rsidRPr="008238AF" w:rsidRDefault="009B5317" w:rsidP="00F32297">
            <w:pPr>
              <w:pStyle w:val="biao"/>
              <w:rPr>
                <w:color w:val="000000" w:themeColor="text1"/>
              </w:rPr>
            </w:pPr>
            <w:r w:rsidRPr="008238AF">
              <w:rPr>
                <w:rFonts w:hint="eastAsia"/>
                <w:color w:val="000000" w:themeColor="text1"/>
              </w:rPr>
              <w:t>作品</w:t>
            </w:r>
          </w:p>
        </w:tc>
        <w:tc>
          <w:tcPr>
            <w:tcW w:w="2261" w:type="pct"/>
            <w:shd w:val="clear" w:color="auto" w:fill="auto"/>
            <w:tcMar>
              <w:top w:w="74" w:type="dxa"/>
              <w:left w:w="142" w:type="dxa"/>
              <w:bottom w:w="74" w:type="dxa"/>
              <w:right w:w="142" w:type="dxa"/>
            </w:tcMar>
            <w:vAlign w:val="center"/>
            <w:hideMark/>
          </w:tcPr>
          <w:p w14:paraId="4C075F5C" w14:textId="77777777" w:rsidR="009B5317" w:rsidRPr="008238AF" w:rsidRDefault="009B5317" w:rsidP="00F32297">
            <w:pPr>
              <w:pStyle w:val="biao"/>
              <w:rPr>
                <w:color w:val="000000" w:themeColor="text1"/>
              </w:rPr>
            </w:pPr>
            <w:r w:rsidRPr="008238AF">
              <w:rPr>
                <w:rFonts w:hint="eastAsia"/>
                <w:color w:val="000000" w:themeColor="text1"/>
              </w:rPr>
              <w:t>属于本职工作中明确规定的开发目标</w:t>
            </w:r>
          </w:p>
        </w:tc>
        <w:tc>
          <w:tcPr>
            <w:tcW w:w="1913" w:type="pct"/>
            <w:shd w:val="clear" w:color="auto" w:fill="auto"/>
            <w:tcMar>
              <w:top w:w="74" w:type="dxa"/>
              <w:left w:w="142" w:type="dxa"/>
              <w:bottom w:w="74" w:type="dxa"/>
              <w:right w:w="142" w:type="dxa"/>
            </w:tcMar>
            <w:vAlign w:val="center"/>
            <w:hideMark/>
          </w:tcPr>
          <w:p w14:paraId="51E228A8" w14:textId="77777777" w:rsidR="009B5317" w:rsidRPr="008238AF" w:rsidRDefault="009B5317" w:rsidP="00F32297">
            <w:pPr>
              <w:pStyle w:val="biao"/>
              <w:rPr>
                <w:color w:val="000000" w:themeColor="text1"/>
              </w:rPr>
            </w:pPr>
            <w:r w:rsidRPr="008238AF">
              <w:rPr>
                <w:rFonts w:hint="eastAsia"/>
                <w:color w:val="000000" w:themeColor="text1"/>
              </w:rPr>
              <w:t>单位享有著作权</w:t>
            </w:r>
          </w:p>
        </w:tc>
      </w:tr>
      <w:tr w:rsidR="009B5317" w:rsidRPr="008238AF" w14:paraId="14B28A03" w14:textId="77777777" w:rsidTr="00F32297">
        <w:trPr>
          <w:trHeight w:val="20"/>
        </w:trPr>
        <w:tc>
          <w:tcPr>
            <w:tcW w:w="312" w:type="pct"/>
            <w:vMerge/>
            <w:shd w:val="clear" w:color="auto" w:fill="auto"/>
            <w:vAlign w:val="center"/>
            <w:hideMark/>
          </w:tcPr>
          <w:p w14:paraId="3A6E4AFB" w14:textId="77777777" w:rsidR="009B5317" w:rsidRPr="008238AF" w:rsidRDefault="009B5317" w:rsidP="00F32297">
            <w:pPr>
              <w:pStyle w:val="biao"/>
              <w:rPr>
                <w:color w:val="000000" w:themeColor="text1"/>
              </w:rPr>
            </w:pPr>
          </w:p>
        </w:tc>
        <w:tc>
          <w:tcPr>
            <w:tcW w:w="515" w:type="pct"/>
            <w:vMerge/>
            <w:shd w:val="clear" w:color="auto" w:fill="auto"/>
            <w:vAlign w:val="center"/>
            <w:hideMark/>
          </w:tcPr>
          <w:p w14:paraId="343F5979" w14:textId="77777777" w:rsidR="009B5317" w:rsidRPr="008238AF" w:rsidRDefault="009B5317" w:rsidP="00F32297">
            <w:pPr>
              <w:pStyle w:val="biao"/>
              <w:rPr>
                <w:color w:val="000000" w:themeColor="text1"/>
              </w:rPr>
            </w:pPr>
          </w:p>
        </w:tc>
        <w:tc>
          <w:tcPr>
            <w:tcW w:w="2261" w:type="pct"/>
            <w:shd w:val="clear" w:color="auto" w:fill="auto"/>
            <w:tcMar>
              <w:top w:w="74" w:type="dxa"/>
              <w:left w:w="142" w:type="dxa"/>
              <w:bottom w:w="74" w:type="dxa"/>
              <w:right w:w="142" w:type="dxa"/>
            </w:tcMar>
            <w:vAlign w:val="center"/>
            <w:hideMark/>
          </w:tcPr>
          <w:p w14:paraId="7D584C12" w14:textId="77777777" w:rsidR="009B5317" w:rsidRPr="008238AF" w:rsidRDefault="009B5317" w:rsidP="00F32297">
            <w:pPr>
              <w:pStyle w:val="biao"/>
              <w:rPr>
                <w:color w:val="000000" w:themeColor="text1"/>
              </w:rPr>
            </w:pPr>
            <w:r w:rsidRPr="008238AF">
              <w:rPr>
                <w:rFonts w:hint="eastAsia"/>
                <w:color w:val="000000" w:themeColor="text1"/>
              </w:rPr>
              <w:t>属于从事本职工作活动的结果</w:t>
            </w:r>
          </w:p>
        </w:tc>
        <w:tc>
          <w:tcPr>
            <w:tcW w:w="1913" w:type="pct"/>
            <w:shd w:val="clear" w:color="auto" w:fill="auto"/>
            <w:tcMar>
              <w:top w:w="74" w:type="dxa"/>
              <w:left w:w="142" w:type="dxa"/>
              <w:bottom w:w="74" w:type="dxa"/>
              <w:right w:w="142" w:type="dxa"/>
            </w:tcMar>
            <w:vAlign w:val="center"/>
            <w:hideMark/>
          </w:tcPr>
          <w:p w14:paraId="3F6B5BEE" w14:textId="77777777" w:rsidR="009B5317" w:rsidRPr="008238AF" w:rsidRDefault="009B5317" w:rsidP="00F32297">
            <w:pPr>
              <w:pStyle w:val="biao"/>
              <w:rPr>
                <w:color w:val="000000" w:themeColor="text1"/>
              </w:rPr>
            </w:pPr>
            <w:r w:rsidRPr="008238AF">
              <w:rPr>
                <w:rFonts w:hint="eastAsia"/>
                <w:color w:val="000000" w:themeColor="text1"/>
              </w:rPr>
              <w:t>单位享有著作权</w:t>
            </w:r>
          </w:p>
        </w:tc>
      </w:tr>
      <w:tr w:rsidR="009B5317" w:rsidRPr="008238AF" w14:paraId="44A876E4" w14:textId="77777777" w:rsidTr="00F32297">
        <w:trPr>
          <w:trHeight w:val="20"/>
        </w:trPr>
        <w:tc>
          <w:tcPr>
            <w:tcW w:w="312" w:type="pct"/>
            <w:vMerge/>
            <w:shd w:val="clear" w:color="auto" w:fill="auto"/>
            <w:vAlign w:val="center"/>
            <w:hideMark/>
          </w:tcPr>
          <w:p w14:paraId="206552AF" w14:textId="77777777" w:rsidR="009B5317" w:rsidRPr="008238AF" w:rsidRDefault="009B5317" w:rsidP="00F32297">
            <w:pPr>
              <w:pStyle w:val="biao"/>
              <w:rPr>
                <w:color w:val="000000" w:themeColor="text1"/>
              </w:rPr>
            </w:pPr>
          </w:p>
        </w:tc>
        <w:tc>
          <w:tcPr>
            <w:tcW w:w="515" w:type="pct"/>
            <w:vMerge/>
            <w:shd w:val="clear" w:color="auto" w:fill="auto"/>
            <w:vAlign w:val="center"/>
            <w:hideMark/>
          </w:tcPr>
          <w:p w14:paraId="6A21C2E3" w14:textId="77777777" w:rsidR="009B5317" w:rsidRPr="008238AF" w:rsidRDefault="009B5317" w:rsidP="00F32297">
            <w:pPr>
              <w:pStyle w:val="biao"/>
              <w:rPr>
                <w:color w:val="000000" w:themeColor="text1"/>
              </w:rPr>
            </w:pPr>
          </w:p>
        </w:tc>
        <w:tc>
          <w:tcPr>
            <w:tcW w:w="2261" w:type="pct"/>
            <w:shd w:val="clear" w:color="auto" w:fill="auto"/>
            <w:tcMar>
              <w:top w:w="74" w:type="dxa"/>
              <w:left w:w="142" w:type="dxa"/>
              <w:bottom w:w="74" w:type="dxa"/>
              <w:right w:w="142" w:type="dxa"/>
            </w:tcMar>
            <w:vAlign w:val="center"/>
            <w:hideMark/>
          </w:tcPr>
          <w:p w14:paraId="2C3E6AF6" w14:textId="77777777" w:rsidR="009B5317" w:rsidRPr="008238AF" w:rsidRDefault="009B5317" w:rsidP="00F32297">
            <w:pPr>
              <w:pStyle w:val="biao"/>
              <w:rPr>
                <w:color w:val="000000" w:themeColor="text1"/>
              </w:rPr>
            </w:pPr>
            <w:r w:rsidRPr="008238AF">
              <w:rPr>
                <w:rFonts w:hint="eastAsia"/>
                <w:color w:val="000000" w:themeColor="text1"/>
              </w:rPr>
              <w:t>使用了单位资金、专用设备、未公开的信息等物质、技术条件，并由单位或组织承担责任的软件</w:t>
            </w:r>
          </w:p>
        </w:tc>
        <w:tc>
          <w:tcPr>
            <w:tcW w:w="1913" w:type="pct"/>
            <w:shd w:val="clear" w:color="auto" w:fill="auto"/>
            <w:tcMar>
              <w:top w:w="74" w:type="dxa"/>
              <w:left w:w="142" w:type="dxa"/>
              <w:bottom w:w="74" w:type="dxa"/>
              <w:right w:w="142" w:type="dxa"/>
            </w:tcMar>
            <w:vAlign w:val="center"/>
            <w:hideMark/>
          </w:tcPr>
          <w:p w14:paraId="719A39CE" w14:textId="77777777" w:rsidR="009B5317" w:rsidRPr="008238AF" w:rsidRDefault="009B5317" w:rsidP="00F32297">
            <w:pPr>
              <w:pStyle w:val="biao"/>
              <w:rPr>
                <w:color w:val="000000" w:themeColor="text1"/>
              </w:rPr>
            </w:pPr>
            <w:r w:rsidRPr="008238AF">
              <w:rPr>
                <w:rFonts w:hint="eastAsia"/>
                <w:color w:val="000000" w:themeColor="text1"/>
              </w:rPr>
              <w:t>单位享有著作权</w:t>
            </w:r>
          </w:p>
        </w:tc>
      </w:tr>
      <w:tr w:rsidR="009B5317" w:rsidRPr="008238AF" w14:paraId="44082707" w14:textId="77777777" w:rsidTr="00F32297">
        <w:trPr>
          <w:trHeight w:val="20"/>
        </w:trPr>
        <w:tc>
          <w:tcPr>
            <w:tcW w:w="312" w:type="pct"/>
            <w:vMerge w:val="restart"/>
            <w:shd w:val="clear" w:color="auto" w:fill="auto"/>
            <w:tcMar>
              <w:top w:w="74" w:type="dxa"/>
              <w:left w:w="142" w:type="dxa"/>
              <w:bottom w:w="74" w:type="dxa"/>
              <w:right w:w="142" w:type="dxa"/>
            </w:tcMar>
            <w:vAlign w:val="center"/>
            <w:hideMark/>
          </w:tcPr>
          <w:p w14:paraId="0DE5E7C4" w14:textId="77777777" w:rsidR="009B5317" w:rsidRPr="008238AF" w:rsidRDefault="009B5317" w:rsidP="00F32297">
            <w:pPr>
              <w:pStyle w:val="biao"/>
              <w:rPr>
                <w:color w:val="000000" w:themeColor="text1"/>
              </w:rPr>
            </w:pPr>
            <w:r w:rsidRPr="008238AF">
              <w:rPr>
                <w:rFonts w:hint="eastAsia"/>
                <w:color w:val="000000" w:themeColor="text1"/>
              </w:rPr>
              <w:t>专利权</w:t>
            </w:r>
          </w:p>
        </w:tc>
        <w:tc>
          <w:tcPr>
            <w:tcW w:w="515" w:type="pct"/>
            <w:vMerge w:val="restart"/>
            <w:shd w:val="clear" w:color="auto" w:fill="auto"/>
            <w:tcMar>
              <w:top w:w="74" w:type="dxa"/>
              <w:left w:w="142" w:type="dxa"/>
              <w:bottom w:w="74" w:type="dxa"/>
              <w:right w:w="142" w:type="dxa"/>
            </w:tcMar>
            <w:vAlign w:val="center"/>
            <w:hideMark/>
          </w:tcPr>
          <w:p w14:paraId="47F90300" w14:textId="77777777" w:rsidR="009B5317" w:rsidRPr="008238AF" w:rsidRDefault="009B5317" w:rsidP="00F32297">
            <w:pPr>
              <w:pStyle w:val="biao"/>
              <w:rPr>
                <w:color w:val="000000" w:themeColor="text1"/>
              </w:rPr>
            </w:pPr>
            <w:r w:rsidRPr="008238AF">
              <w:rPr>
                <w:rFonts w:hint="eastAsia"/>
                <w:color w:val="000000" w:themeColor="text1"/>
              </w:rPr>
              <w:t>职务</w:t>
            </w:r>
          </w:p>
          <w:p w14:paraId="36F4E4B4" w14:textId="77777777" w:rsidR="009B5317" w:rsidRPr="008238AF" w:rsidRDefault="009B5317" w:rsidP="00F32297">
            <w:pPr>
              <w:pStyle w:val="biao"/>
              <w:rPr>
                <w:color w:val="000000" w:themeColor="text1"/>
              </w:rPr>
            </w:pPr>
            <w:r w:rsidRPr="008238AF">
              <w:rPr>
                <w:rFonts w:hint="eastAsia"/>
                <w:color w:val="000000" w:themeColor="text1"/>
              </w:rPr>
              <w:t>作品</w:t>
            </w:r>
          </w:p>
        </w:tc>
        <w:tc>
          <w:tcPr>
            <w:tcW w:w="2261" w:type="pct"/>
            <w:shd w:val="clear" w:color="auto" w:fill="auto"/>
            <w:tcMar>
              <w:top w:w="74" w:type="dxa"/>
              <w:left w:w="142" w:type="dxa"/>
              <w:bottom w:w="74" w:type="dxa"/>
              <w:right w:w="142" w:type="dxa"/>
            </w:tcMar>
            <w:vAlign w:val="center"/>
            <w:hideMark/>
          </w:tcPr>
          <w:p w14:paraId="6BF68EBA" w14:textId="77777777" w:rsidR="009B5317" w:rsidRPr="008238AF" w:rsidRDefault="009B5317" w:rsidP="00F32297">
            <w:pPr>
              <w:pStyle w:val="biao"/>
              <w:rPr>
                <w:color w:val="000000" w:themeColor="text1"/>
              </w:rPr>
            </w:pPr>
            <w:r w:rsidRPr="008238AF">
              <w:rPr>
                <w:rFonts w:hint="eastAsia"/>
                <w:color w:val="000000" w:themeColor="text1"/>
              </w:rPr>
              <w:t>本职工作中作出的发明创造</w:t>
            </w:r>
          </w:p>
        </w:tc>
        <w:tc>
          <w:tcPr>
            <w:tcW w:w="1913" w:type="pct"/>
            <w:shd w:val="clear" w:color="auto" w:fill="auto"/>
            <w:tcMar>
              <w:top w:w="74" w:type="dxa"/>
              <w:left w:w="142" w:type="dxa"/>
              <w:bottom w:w="74" w:type="dxa"/>
              <w:right w:w="142" w:type="dxa"/>
            </w:tcMar>
            <w:vAlign w:val="center"/>
            <w:hideMark/>
          </w:tcPr>
          <w:p w14:paraId="6CCE5E65" w14:textId="77777777" w:rsidR="009B5317" w:rsidRPr="008238AF" w:rsidRDefault="009B5317" w:rsidP="00F32297">
            <w:pPr>
              <w:pStyle w:val="biao"/>
              <w:rPr>
                <w:color w:val="000000" w:themeColor="text1"/>
              </w:rPr>
            </w:pPr>
            <w:r w:rsidRPr="008238AF">
              <w:rPr>
                <w:rFonts w:hint="eastAsia"/>
                <w:color w:val="000000" w:themeColor="text1"/>
              </w:rPr>
              <w:t>单位享有专利</w:t>
            </w:r>
          </w:p>
        </w:tc>
      </w:tr>
      <w:tr w:rsidR="009B5317" w:rsidRPr="008238AF" w14:paraId="514852AA" w14:textId="77777777" w:rsidTr="00F32297">
        <w:trPr>
          <w:trHeight w:val="20"/>
        </w:trPr>
        <w:tc>
          <w:tcPr>
            <w:tcW w:w="312" w:type="pct"/>
            <w:vMerge/>
            <w:shd w:val="clear" w:color="auto" w:fill="auto"/>
            <w:vAlign w:val="center"/>
            <w:hideMark/>
          </w:tcPr>
          <w:p w14:paraId="07CE0566" w14:textId="77777777" w:rsidR="009B5317" w:rsidRPr="008238AF" w:rsidRDefault="009B5317" w:rsidP="00F32297">
            <w:pPr>
              <w:pStyle w:val="biao"/>
              <w:rPr>
                <w:color w:val="000000" w:themeColor="text1"/>
              </w:rPr>
            </w:pPr>
          </w:p>
        </w:tc>
        <w:tc>
          <w:tcPr>
            <w:tcW w:w="515" w:type="pct"/>
            <w:vMerge/>
            <w:shd w:val="clear" w:color="auto" w:fill="auto"/>
            <w:vAlign w:val="center"/>
            <w:hideMark/>
          </w:tcPr>
          <w:p w14:paraId="05B1C2F8" w14:textId="77777777" w:rsidR="009B5317" w:rsidRPr="008238AF" w:rsidRDefault="009B5317" w:rsidP="00F32297">
            <w:pPr>
              <w:pStyle w:val="biao"/>
              <w:rPr>
                <w:color w:val="000000" w:themeColor="text1"/>
              </w:rPr>
            </w:pPr>
          </w:p>
        </w:tc>
        <w:tc>
          <w:tcPr>
            <w:tcW w:w="2261" w:type="pct"/>
            <w:shd w:val="clear" w:color="auto" w:fill="auto"/>
            <w:tcMar>
              <w:top w:w="74" w:type="dxa"/>
              <w:left w:w="142" w:type="dxa"/>
              <w:bottom w:w="74" w:type="dxa"/>
              <w:right w:w="142" w:type="dxa"/>
            </w:tcMar>
            <w:vAlign w:val="center"/>
            <w:hideMark/>
          </w:tcPr>
          <w:p w14:paraId="0F915E51" w14:textId="77777777" w:rsidR="009B5317" w:rsidRPr="008238AF" w:rsidRDefault="009B5317" w:rsidP="00F32297">
            <w:pPr>
              <w:pStyle w:val="biao"/>
              <w:rPr>
                <w:color w:val="000000" w:themeColor="text1"/>
              </w:rPr>
            </w:pPr>
            <w:r w:rsidRPr="008238AF">
              <w:rPr>
                <w:rFonts w:hint="eastAsia"/>
                <w:color w:val="000000" w:themeColor="text1"/>
              </w:rPr>
              <w:t>履行本单位交付的本职工作之外的任务所作出的发明创造</w:t>
            </w:r>
          </w:p>
        </w:tc>
        <w:tc>
          <w:tcPr>
            <w:tcW w:w="1913" w:type="pct"/>
            <w:shd w:val="clear" w:color="auto" w:fill="auto"/>
            <w:tcMar>
              <w:top w:w="74" w:type="dxa"/>
              <w:left w:w="142" w:type="dxa"/>
              <w:bottom w:w="74" w:type="dxa"/>
              <w:right w:w="142" w:type="dxa"/>
            </w:tcMar>
            <w:vAlign w:val="center"/>
            <w:hideMark/>
          </w:tcPr>
          <w:p w14:paraId="56DC0212" w14:textId="77777777" w:rsidR="009B5317" w:rsidRPr="008238AF" w:rsidRDefault="009B5317" w:rsidP="00F32297">
            <w:pPr>
              <w:pStyle w:val="biao"/>
              <w:rPr>
                <w:color w:val="000000" w:themeColor="text1"/>
              </w:rPr>
            </w:pPr>
            <w:r w:rsidRPr="008238AF">
              <w:rPr>
                <w:rFonts w:hint="eastAsia"/>
                <w:color w:val="000000" w:themeColor="text1"/>
              </w:rPr>
              <w:t>单位享有专利</w:t>
            </w:r>
          </w:p>
        </w:tc>
      </w:tr>
      <w:tr w:rsidR="009B5317" w:rsidRPr="008238AF" w14:paraId="09653577" w14:textId="77777777" w:rsidTr="00F32297">
        <w:trPr>
          <w:trHeight w:val="20"/>
        </w:trPr>
        <w:tc>
          <w:tcPr>
            <w:tcW w:w="312" w:type="pct"/>
            <w:vMerge/>
            <w:shd w:val="clear" w:color="auto" w:fill="auto"/>
            <w:vAlign w:val="center"/>
            <w:hideMark/>
          </w:tcPr>
          <w:p w14:paraId="5E9833B3" w14:textId="77777777" w:rsidR="009B5317" w:rsidRPr="008238AF" w:rsidRDefault="009B5317" w:rsidP="00F32297">
            <w:pPr>
              <w:pStyle w:val="biao"/>
              <w:rPr>
                <w:color w:val="000000" w:themeColor="text1"/>
              </w:rPr>
            </w:pPr>
          </w:p>
        </w:tc>
        <w:tc>
          <w:tcPr>
            <w:tcW w:w="515" w:type="pct"/>
            <w:vMerge/>
            <w:shd w:val="clear" w:color="auto" w:fill="auto"/>
            <w:vAlign w:val="center"/>
            <w:hideMark/>
          </w:tcPr>
          <w:p w14:paraId="1004421B" w14:textId="77777777" w:rsidR="009B5317" w:rsidRPr="008238AF" w:rsidRDefault="009B5317" w:rsidP="00F32297">
            <w:pPr>
              <w:pStyle w:val="biao"/>
              <w:rPr>
                <w:color w:val="000000" w:themeColor="text1"/>
              </w:rPr>
            </w:pPr>
          </w:p>
        </w:tc>
        <w:tc>
          <w:tcPr>
            <w:tcW w:w="2261" w:type="pct"/>
            <w:shd w:val="clear" w:color="auto" w:fill="auto"/>
            <w:tcMar>
              <w:top w:w="74" w:type="dxa"/>
              <w:left w:w="142" w:type="dxa"/>
              <w:bottom w:w="74" w:type="dxa"/>
              <w:right w:w="142" w:type="dxa"/>
            </w:tcMar>
            <w:vAlign w:val="center"/>
            <w:hideMark/>
          </w:tcPr>
          <w:p w14:paraId="0E68C4C0" w14:textId="77777777" w:rsidR="009B5317" w:rsidRPr="008238AF" w:rsidRDefault="009B5317" w:rsidP="00F32297">
            <w:pPr>
              <w:pStyle w:val="biao"/>
              <w:rPr>
                <w:color w:val="000000" w:themeColor="text1"/>
              </w:rPr>
            </w:pPr>
            <w:r w:rsidRPr="008238AF">
              <w:rPr>
                <w:rFonts w:hint="eastAsia"/>
                <w:color w:val="000000" w:themeColor="text1"/>
              </w:rPr>
              <w:t>离职、退休或调动工作后1年内，与原单位工作相关</w:t>
            </w:r>
          </w:p>
        </w:tc>
        <w:tc>
          <w:tcPr>
            <w:tcW w:w="1913" w:type="pct"/>
            <w:shd w:val="clear" w:color="auto" w:fill="auto"/>
            <w:tcMar>
              <w:top w:w="74" w:type="dxa"/>
              <w:left w:w="142" w:type="dxa"/>
              <w:bottom w:w="74" w:type="dxa"/>
              <w:right w:w="142" w:type="dxa"/>
            </w:tcMar>
            <w:vAlign w:val="center"/>
            <w:hideMark/>
          </w:tcPr>
          <w:p w14:paraId="6450C367" w14:textId="77777777" w:rsidR="009B5317" w:rsidRPr="008238AF" w:rsidRDefault="009B5317" w:rsidP="00F32297">
            <w:pPr>
              <w:pStyle w:val="biao"/>
              <w:rPr>
                <w:color w:val="000000" w:themeColor="text1"/>
              </w:rPr>
            </w:pPr>
            <w:r w:rsidRPr="008238AF">
              <w:rPr>
                <w:rFonts w:hint="eastAsia"/>
                <w:color w:val="000000" w:themeColor="text1"/>
              </w:rPr>
              <w:t>单位享有专利</w:t>
            </w:r>
          </w:p>
        </w:tc>
      </w:tr>
    </w:tbl>
    <w:p w14:paraId="0AC0D10E" w14:textId="77777777" w:rsidR="009B5317" w:rsidRPr="008238AF" w:rsidRDefault="009B5317" w:rsidP="009B5317">
      <w:pPr>
        <w:ind w:firstLine="420"/>
        <w:rPr>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518"/>
        <w:gridCol w:w="1110"/>
        <w:gridCol w:w="3413"/>
        <w:gridCol w:w="3255"/>
      </w:tblGrid>
      <w:tr w:rsidR="009B5317" w:rsidRPr="008238AF" w14:paraId="0B9340A2" w14:textId="77777777" w:rsidTr="00F32297">
        <w:trPr>
          <w:trHeight w:val="20"/>
        </w:trPr>
        <w:tc>
          <w:tcPr>
            <w:tcW w:w="981" w:type="pct"/>
            <w:gridSpan w:val="2"/>
            <w:shd w:val="clear" w:color="auto" w:fill="auto"/>
            <w:tcMar>
              <w:top w:w="74" w:type="dxa"/>
              <w:left w:w="142" w:type="dxa"/>
              <w:bottom w:w="74" w:type="dxa"/>
              <w:right w:w="142" w:type="dxa"/>
            </w:tcMar>
            <w:vAlign w:val="center"/>
            <w:hideMark/>
          </w:tcPr>
          <w:p w14:paraId="2220A9C1" w14:textId="77777777" w:rsidR="009B5317" w:rsidRPr="008238AF" w:rsidRDefault="009B5317" w:rsidP="00F32297">
            <w:pPr>
              <w:pStyle w:val="biao"/>
              <w:rPr>
                <w:color w:val="000000" w:themeColor="text1"/>
              </w:rPr>
            </w:pPr>
            <w:r w:rsidRPr="008238AF">
              <w:rPr>
                <w:rFonts w:hint="eastAsia"/>
                <w:color w:val="000000" w:themeColor="text1"/>
              </w:rPr>
              <w:t>情况说明</w:t>
            </w:r>
          </w:p>
        </w:tc>
        <w:tc>
          <w:tcPr>
            <w:tcW w:w="2057" w:type="pct"/>
            <w:shd w:val="clear" w:color="auto" w:fill="auto"/>
            <w:tcMar>
              <w:top w:w="74" w:type="dxa"/>
              <w:left w:w="142" w:type="dxa"/>
              <w:bottom w:w="74" w:type="dxa"/>
              <w:right w:w="142" w:type="dxa"/>
            </w:tcMar>
            <w:vAlign w:val="center"/>
            <w:hideMark/>
          </w:tcPr>
          <w:p w14:paraId="5A1D1645" w14:textId="77777777" w:rsidR="009B5317" w:rsidRPr="008238AF" w:rsidRDefault="009B5317" w:rsidP="00F32297">
            <w:pPr>
              <w:pStyle w:val="biao"/>
              <w:rPr>
                <w:color w:val="000000" w:themeColor="text1"/>
              </w:rPr>
            </w:pPr>
            <w:r w:rsidRPr="008238AF">
              <w:rPr>
                <w:rFonts w:hint="eastAsia"/>
                <w:color w:val="000000" w:themeColor="text1"/>
              </w:rPr>
              <w:t>判断说明</w:t>
            </w:r>
          </w:p>
        </w:tc>
        <w:tc>
          <w:tcPr>
            <w:tcW w:w="1962" w:type="pct"/>
            <w:shd w:val="clear" w:color="auto" w:fill="auto"/>
            <w:tcMar>
              <w:top w:w="74" w:type="dxa"/>
              <w:left w:w="142" w:type="dxa"/>
              <w:bottom w:w="74" w:type="dxa"/>
              <w:right w:w="142" w:type="dxa"/>
            </w:tcMar>
            <w:vAlign w:val="center"/>
            <w:hideMark/>
          </w:tcPr>
          <w:p w14:paraId="28EC4802" w14:textId="77777777" w:rsidR="009B5317" w:rsidRPr="008238AF" w:rsidRDefault="009B5317" w:rsidP="00F32297">
            <w:pPr>
              <w:pStyle w:val="biao"/>
              <w:rPr>
                <w:color w:val="000000" w:themeColor="text1"/>
              </w:rPr>
            </w:pPr>
            <w:r w:rsidRPr="008238AF">
              <w:rPr>
                <w:rFonts w:hint="eastAsia"/>
                <w:color w:val="000000" w:themeColor="text1"/>
              </w:rPr>
              <w:t>归属</w:t>
            </w:r>
          </w:p>
        </w:tc>
      </w:tr>
      <w:tr w:rsidR="009B5317" w:rsidRPr="008238AF" w14:paraId="227603E0" w14:textId="77777777" w:rsidTr="00F32297">
        <w:trPr>
          <w:trHeight w:val="20"/>
        </w:trPr>
        <w:tc>
          <w:tcPr>
            <w:tcW w:w="312" w:type="pct"/>
            <w:vMerge w:val="restart"/>
            <w:shd w:val="clear" w:color="auto" w:fill="auto"/>
            <w:tcMar>
              <w:top w:w="74" w:type="dxa"/>
              <w:left w:w="142" w:type="dxa"/>
              <w:bottom w:w="74" w:type="dxa"/>
              <w:right w:w="142" w:type="dxa"/>
            </w:tcMar>
            <w:vAlign w:val="center"/>
            <w:hideMark/>
          </w:tcPr>
          <w:p w14:paraId="2B233A67" w14:textId="77777777" w:rsidR="009B5317" w:rsidRPr="008238AF" w:rsidRDefault="009B5317" w:rsidP="00F32297">
            <w:pPr>
              <w:pStyle w:val="biao"/>
              <w:rPr>
                <w:color w:val="000000" w:themeColor="text1"/>
              </w:rPr>
            </w:pPr>
            <w:r w:rsidRPr="008238AF">
              <w:rPr>
                <w:rFonts w:hint="eastAsia"/>
                <w:color w:val="000000" w:themeColor="text1"/>
              </w:rPr>
              <w:t>作品</w:t>
            </w:r>
          </w:p>
          <w:p w14:paraId="01845A10" w14:textId="77777777" w:rsidR="009B5317" w:rsidRPr="008238AF" w:rsidRDefault="009B5317" w:rsidP="00F32297">
            <w:pPr>
              <w:pStyle w:val="biao"/>
              <w:rPr>
                <w:color w:val="000000" w:themeColor="text1"/>
              </w:rPr>
            </w:pPr>
            <w:r w:rsidRPr="008238AF">
              <w:rPr>
                <w:rFonts w:hint="eastAsia"/>
                <w:color w:val="000000" w:themeColor="text1"/>
              </w:rPr>
              <w:t>软件</w:t>
            </w:r>
          </w:p>
        </w:tc>
        <w:tc>
          <w:tcPr>
            <w:tcW w:w="669" w:type="pct"/>
            <w:vMerge w:val="restart"/>
            <w:shd w:val="clear" w:color="auto" w:fill="auto"/>
            <w:tcMar>
              <w:top w:w="74" w:type="dxa"/>
              <w:left w:w="142" w:type="dxa"/>
              <w:bottom w:w="74" w:type="dxa"/>
              <w:right w:w="142" w:type="dxa"/>
            </w:tcMar>
            <w:vAlign w:val="center"/>
            <w:hideMark/>
          </w:tcPr>
          <w:p w14:paraId="4D7FC6B8" w14:textId="77777777" w:rsidR="009B5317" w:rsidRPr="008238AF" w:rsidRDefault="009B5317" w:rsidP="00F32297">
            <w:pPr>
              <w:pStyle w:val="biao"/>
              <w:rPr>
                <w:color w:val="000000" w:themeColor="text1"/>
              </w:rPr>
            </w:pPr>
            <w:r w:rsidRPr="008238AF">
              <w:rPr>
                <w:rFonts w:hint="eastAsia"/>
                <w:color w:val="000000" w:themeColor="text1"/>
              </w:rPr>
              <w:t>委托</w:t>
            </w:r>
          </w:p>
          <w:p w14:paraId="39F74F72" w14:textId="77777777" w:rsidR="009B5317" w:rsidRPr="008238AF" w:rsidRDefault="009B5317" w:rsidP="00F32297">
            <w:pPr>
              <w:pStyle w:val="biao"/>
              <w:rPr>
                <w:color w:val="000000" w:themeColor="text1"/>
              </w:rPr>
            </w:pPr>
            <w:r w:rsidRPr="008238AF">
              <w:rPr>
                <w:rFonts w:hint="eastAsia"/>
                <w:color w:val="000000" w:themeColor="text1"/>
              </w:rPr>
              <w:t>创作</w:t>
            </w:r>
          </w:p>
        </w:tc>
        <w:tc>
          <w:tcPr>
            <w:tcW w:w="2057" w:type="pct"/>
            <w:shd w:val="clear" w:color="auto" w:fill="auto"/>
            <w:tcMar>
              <w:top w:w="74" w:type="dxa"/>
              <w:left w:w="142" w:type="dxa"/>
              <w:bottom w:w="74" w:type="dxa"/>
              <w:right w:w="142" w:type="dxa"/>
            </w:tcMar>
            <w:vAlign w:val="center"/>
            <w:hideMark/>
          </w:tcPr>
          <w:p w14:paraId="5FAF9C1B" w14:textId="77777777" w:rsidR="009B5317" w:rsidRPr="008238AF" w:rsidRDefault="009B5317" w:rsidP="00F32297">
            <w:pPr>
              <w:pStyle w:val="biao"/>
              <w:rPr>
                <w:color w:val="000000" w:themeColor="text1"/>
              </w:rPr>
            </w:pPr>
            <w:r w:rsidRPr="008238AF">
              <w:rPr>
                <w:rFonts w:hint="eastAsia"/>
                <w:color w:val="000000" w:themeColor="text1"/>
              </w:rPr>
              <w:t>有合同约定，著作权归委托方</w:t>
            </w:r>
          </w:p>
        </w:tc>
        <w:tc>
          <w:tcPr>
            <w:tcW w:w="1962" w:type="pct"/>
            <w:shd w:val="clear" w:color="auto" w:fill="auto"/>
            <w:tcMar>
              <w:top w:w="74" w:type="dxa"/>
              <w:left w:w="142" w:type="dxa"/>
              <w:bottom w:w="74" w:type="dxa"/>
              <w:right w:w="142" w:type="dxa"/>
            </w:tcMar>
            <w:vAlign w:val="center"/>
            <w:hideMark/>
          </w:tcPr>
          <w:p w14:paraId="6F04B3E3" w14:textId="77777777" w:rsidR="009B5317" w:rsidRPr="008238AF" w:rsidRDefault="009B5317" w:rsidP="00F32297">
            <w:pPr>
              <w:pStyle w:val="biao"/>
              <w:rPr>
                <w:color w:val="000000" w:themeColor="text1"/>
              </w:rPr>
            </w:pPr>
            <w:r w:rsidRPr="008238AF">
              <w:rPr>
                <w:rFonts w:hint="eastAsia"/>
                <w:color w:val="000000" w:themeColor="text1"/>
              </w:rPr>
              <w:t>委托方</w:t>
            </w:r>
          </w:p>
        </w:tc>
      </w:tr>
      <w:tr w:rsidR="009B5317" w:rsidRPr="008238AF" w14:paraId="6B85FF69" w14:textId="77777777" w:rsidTr="00F32297">
        <w:trPr>
          <w:trHeight w:val="20"/>
        </w:trPr>
        <w:tc>
          <w:tcPr>
            <w:tcW w:w="312" w:type="pct"/>
            <w:vMerge/>
            <w:shd w:val="clear" w:color="auto" w:fill="auto"/>
            <w:vAlign w:val="center"/>
            <w:hideMark/>
          </w:tcPr>
          <w:p w14:paraId="247F7E52" w14:textId="77777777" w:rsidR="009B5317" w:rsidRPr="008238AF" w:rsidRDefault="009B5317" w:rsidP="00F32297">
            <w:pPr>
              <w:pStyle w:val="biao"/>
              <w:rPr>
                <w:color w:val="000000" w:themeColor="text1"/>
              </w:rPr>
            </w:pPr>
          </w:p>
        </w:tc>
        <w:tc>
          <w:tcPr>
            <w:tcW w:w="669" w:type="pct"/>
            <w:vMerge/>
            <w:shd w:val="clear" w:color="auto" w:fill="auto"/>
            <w:vAlign w:val="center"/>
            <w:hideMark/>
          </w:tcPr>
          <w:p w14:paraId="4A1DD061" w14:textId="77777777" w:rsidR="009B5317" w:rsidRPr="008238AF" w:rsidRDefault="009B5317" w:rsidP="00F32297">
            <w:pPr>
              <w:pStyle w:val="biao"/>
              <w:rPr>
                <w:color w:val="000000" w:themeColor="text1"/>
              </w:rPr>
            </w:pPr>
          </w:p>
        </w:tc>
        <w:tc>
          <w:tcPr>
            <w:tcW w:w="2057" w:type="pct"/>
            <w:shd w:val="clear" w:color="auto" w:fill="auto"/>
            <w:tcMar>
              <w:top w:w="74" w:type="dxa"/>
              <w:left w:w="142" w:type="dxa"/>
              <w:bottom w:w="74" w:type="dxa"/>
              <w:right w:w="142" w:type="dxa"/>
            </w:tcMar>
            <w:vAlign w:val="center"/>
            <w:hideMark/>
          </w:tcPr>
          <w:p w14:paraId="74CFE2BD" w14:textId="77777777" w:rsidR="009B5317" w:rsidRPr="008238AF" w:rsidRDefault="009B5317" w:rsidP="00F32297">
            <w:pPr>
              <w:pStyle w:val="biao"/>
              <w:rPr>
                <w:color w:val="000000" w:themeColor="text1"/>
              </w:rPr>
            </w:pPr>
            <w:r w:rsidRPr="008238AF">
              <w:rPr>
                <w:rFonts w:hint="eastAsia"/>
                <w:color w:val="000000" w:themeColor="text1"/>
              </w:rPr>
              <w:t>合同中未约定著作权归属</w:t>
            </w:r>
          </w:p>
        </w:tc>
        <w:tc>
          <w:tcPr>
            <w:tcW w:w="1962" w:type="pct"/>
            <w:shd w:val="clear" w:color="auto" w:fill="auto"/>
            <w:tcMar>
              <w:top w:w="74" w:type="dxa"/>
              <w:left w:w="142" w:type="dxa"/>
              <w:bottom w:w="74" w:type="dxa"/>
              <w:right w:w="142" w:type="dxa"/>
            </w:tcMar>
            <w:vAlign w:val="center"/>
            <w:hideMark/>
          </w:tcPr>
          <w:p w14:paraId="663A7421" w14:textId="77777777" w:rsidR="009B5317" w:rsidRPr="008238AF" w:rsidRDefault="009B5317" w:rsidP="00F32297">
            <w:pPr>
              <w:pStyle w:val="biao"/>
              <w:rPr>
                <w:color w:val="000000" w:themeColor="text1"/>
              </w:rPr>
            </w:pPr>
            <w:r w:rsidRPr="008238AF">
              <w:rPr>
                <w:rFonts w:hint="eastAsia"/>
                <w:color w:val="000000" w:themeColor="text1"/>
              </w:rPr>
              <w:t>创作方</w:t>
            </w:r>
          </w:p>
        </w:tc>
      </w:tr>
      <w:tr w:rsidR="009B5317" w:rsidRPr="008238AF" w14:paraId="160582D1" w14:textId="77777777" w:rsidTr="00F32297">
        <w:trPr>
          <w:trHeight w:val="20"/>
        </w:trPr>
        <w:tc>
          <w:tcPr>
            <w:tcW w:w="312" w:type="pct"/>
            <w:vMerge/>
            <w:shd w:val="clear" w:color="auto" w:fill="auto"/>
            <w:vAlign w:val="center"/>
            <w:hideMark/>
          </w:tcPr>
          <w:p w14:paraId="0EA44ECB" w14:textId="77777777" w:rsidR="009B5317" w:rsidRPr="008238AF" w:rsidRDefault="009B5317" w:rsidP="00F32297">
            <w:pPr>
              <w:pStyle w:val="biao"/>
              <w:rPr>
                <w:color w:val="000000" w:themeColor="text1"/>
              </w:rPr>
            </w:pPr>
          </w:p>
        </w:tc>
        <w:tc>
          <w:tcPr>
            <w:tcW w:w="669" w:type="pct"/>
            <w:vMerge w:val="restart"/>
            <w:shd w:val="clear" w:color="auto" w:fill="auto"/>
            <w:tcMar>
              <w:top w:w="74" w:type="dxa"/>
              <w:left w:w="142" w:type="dxa"/>
              <w:bottom w:w="74" w:type="dxa"/>
              <w:right w:w="142" w:type="dxa"/>
            </w:tcMar>
            <w:vAlign w:val="center"/>
            <w:hideMark/>
          </w:tcPr>
          <w:p w14:paraId="506F67BC" w14:textId="77777777" w:rsidR="009B5317" w:rsidRPr="008238AF" w:rsidRDefault="009B5317" w:rsidP="00F32297">
            <w:pPr>
              <w:pStyle w:val="biao"/>
              <w:rPr>
                <w:color w:val="000000" w:themeColor="text1"/>
              </w:rPr>
            </w:pPr>
            <w:r w:rsidRPr="008238AF">
              <w:rPr>
                <w:rFonts w:hint="eastAsia"/>
                <w:color w:val="000000" w:themeColor="text1"/>
              </w:rPr>
              <w:t>合作</w:t>
            </w:r>
          </w:p>
          <w:p w14:paraId="5CEB74A8" w14:textId="77777777" w:rsidR="009B5317" w:rsidRPr="008238AF" w:rsidRDefault="009B5317" w:rsidP="00F32297">
            <w:pPr>
              <w:pStyle w:val="biao"/>
              <w:rPr>
                <w:color w:val="000000" w:themeColor="text1"/>
              </w:rPr>
            </w:pPr>
            <w:r w:rsidRPr="008238AF">
              <w:rPr>
                <w:rFonts w:hint="eastAsia"/>
                <w:color w:val="000000" w:themeColor="text1"/>
              </w:rPr>
              <w:t>开发</w:t>
            </w:r>
          </w:p>
        </w:tc>
        <w:tc>
          <w:tcPr>
            <w:tcW w:w="2057" w:type="pct"/>
            <w:shd w:val="clear" w:color="auto" w:fill="auto"/>
            <w:tcMar>
              <w:top w:w="74" w:type="dxa"/>
              <w:left w:w="142" w:type="dxa"/>
              <w:bottom w:w="74" w:type="dxa"/>
              <w:right w:w="142" w:type="dxa"/>
            </w:tcMar>
            <w:vAlign w:val="center"/>
            <w:hideMark/>
          </w:tcPr>
          <w:p w14:paraId="4FE7374F" w14:textId="77777777" w:rsidR="009B5317" w:rsidRPr="008238AF" w:rsidRDefault="009B5317" w:rsidP="00F32297">
            <w:pPr>
              <w:pStyle w:val="biao"/>
              <w:rPr>
                <w:color w:val="000000" w:themeColor="text1"/>
              </w:rPr>
            </w:pPr>
            <w:r w:rsidRPr="008238AF">
              <w:rPr>
                <w:rFonts w:hint="eastAsia"/>
                <w:color w:val="000000" w:themeColor="text1"/>
              </w:rPr>
              <w:t>只进行组织、提供咨询意见、物质条件或者进行其他辅助工作</w:t>
            </w:r>
          </w:p>
        </w:tc>
        <w:tc>
          <w:tcPr>
            <w:tcW w:w="1962" w:type="pct"/>
            <w:shd w:val="clear" w:color="auto" w:fill="auto"/>
            <w:tcMar>
              <w:top w:w="74" w:type="dxa"/>
              <w:left w:w="142" w:type="dxa"/>
              <w:bottom w:w="74" w:type="dxa"/>
              <w:right w:w="142" w:type="dxa"/>
            </w:tcMar>
            <w:vAlign w:val="center"/>
            <w:hideMark/>
          </w:tcPr>
          <w:p w14:paraId="7441A936" w14:textId="77777777" w:rsidR="009B5317" w:rsidRPr="008238AF" w:rsidRDefault="009B5317" w:rsidP="00F32297">
            <w:pPr>
              <w:pStyle w:val="biao"/>
              <w:rPr>
                <w:color w:val="000000" w:themeColor="text1"/>
              </w:rPr>
            </w:pPr>
            <w:r w:rsidRPr="008238AF">
              <w:rPr>
                <w:rFonts w:hint="eastAsia"/>
                <w:color w:val="000000" w:themeColor="text1"/>
              </w:rPr>
              <w:t>不享有著作权</w:t>
            </w:r>
          </w:p>
        </w:tc>
      </w:tr>
      <w:tr w:rsidR="009B5317" w:rsidRPr="008238AF" w14:paraId="3E5BC86C" w14:textId="77777777" w:rsidTr="00F32297">
        <w:trPr>
          <w:trHeight w:val="20"/>
        </w:trPr>
        <w:tc>
          <w:tcPr>
            <w:tcW w:w="312" w:type="pct"/>
            <w:vMerge/>
            <w:shd w:val="clear" w:color="auto" w:fill="auto"/>
            <w:vAlign w:val="center"/>
            <w:hideMark/>
          </w:tcPr>
          <w:p w14:paraId="6C784BB0" w14:textId="77777777" w:rsidR="009B5317" w:rsidRPr="008238AF" w:rsidRDefault="009B5317" w:rsidP="00F32297">
            <w:pPr>
              <w:pStyle w:val="biao"/>
              <w:rPr>
                <w:color w:val="000000" w:themeColor="text1"/>
              </w:rPr>
            </w:pPr>
          </w:p>
        </w:tc>
        <w:tc>
          <w:tcPr>
            <w:tcW w:w="669" w:type="pct"/>
            <w:vMerge/>
            <w:shd w:val="clear" w:color="auto" w:fill="auto"/>
            <w:vAlign w:val="center"/>
            <w:hideMark/>
          </w:tcPr>
          <w:p w14:paraId="5DFC8EE1" w14:textId="77777777" w:rsidR="009B5317" w:rsidRPr="008238AF" w:rsidRDefault="009B5317" w:rsidP="00F32297">
            <w:pPr>
              <w:pStyle w:val="biao"/>
              <w:rPr>
                <w:color w:val="000000" w:themeColor="text1"/>
              </w:rPr>
            </w:pPr>
          </w:p>
        </w:tc>
        <w:tc>
          <w:tcPr>
            <w:tcW w:w="2057" w:type="pct"/>
            <w:shd w:val="clear" w:color="auto" w:fill="auto"/>
            <w:tcMar>
              <w:top w:w="74" w:type="dxa"/>
              <w:left w:w="142" w:type="dxa"/>
              <w:bottom w:w="74" w:type="dxa"/>
              <w:right w:w="142" w:type="dxa"/>
            </w:tcMar>
            <w:vAlign w:val="center"/>
            <w:hideMark/>
          </w:tcPr>
          <w:p w14:paraId="3D0235F7" w14:textId="77777777" w:rsidR="009B5317" w:rsidRPr="008238AF" w:rsidRDefault="009B5317" w:rsidP="00F32297">
            <w:pPr>
              <w:pStyle w:val="biao"/>
              <w:rPr>
                <w:color w:val="000000" w:themeColor="text1"/>
              </w:rPr>
            </w:pPr>
            <w:r w:rsidRPr="008238AF">
              <w:rPr>
                <w:rFonts w:hint="eastAsia"/>
                <w:color w:val="000000" w:themeColor="text1"/>
              </w:rPr>
              <w:t>共同创作的</w:t>
            </w:r>
          </w:p>
        </w:tc>
        <w:tc>
          <w:tcPr>
            <w:tcW w:w="1962" w:type="pct"/>
            <w:shd w:val="clear" w:color="auto" w:fill="auto"/>
            <w:tcMar>
              <w:top w:w="74" w:type="dxa"/>
              <w:left w:w="142" w:type="dxa"/>
              <w:bottom w:w="74" w:type="dxa"/>
              <w:right w:w="142" w:type="dxa"/>
            </w:tcMar>
            <w:vAlign w:val="center"/>
            <w:hideMark/>
          </w:tcPr>
          <w:p w14:paraId="18DD119C" w14:textId="77777777" w:rsidR="009B5317" w:rsidRPr="008238AF" w:rsidRDefault="009B5317" w:rsidP="00F32297">
            <w:pPr>
              <w:pStyle w:val="biao"/>
              <w:rPr>
                <w:color w:val="000000" w:themeColor="text1"/>
              </w:rPr>
            </w:pPr>
            <w:r w:rsidRPr="008238AF">
              <w:rPr>
                <w:rFonts w:hint="eastAsia"/>
                <w:color w:val="000000" w:themeColor="text1"/>
              </w:rPr>
              <w:t>共同享有，按人头比例。</w:t>
            </w:r>
          </w:p>
          <w:p w14:paraId="73F94F15" w14:textId="77777777" w:rsidR="009B5317" w:rsidRPr="008238AF" w:rsidRDefault="009B5317" w:rsidP="00F32297">
            <w:pPr>
              <w:pStyle w:val="biao"/>
              <w:rPr>
                <w:color w:val="000000" w:themeColor="text1"/>
              </w:rPr>
            </w:pPr>
            <w:r w:rsidRPr="008238AF">
              <w:rPr>
                <w:rFonts w:hint="eastAsia"/>
                <w:color w:val="000000" w:themeColor="text1"/>
              </w:rPr>
              <w:t>成果可分割的，可分开申请。</w:t>
            </w:r>
          </w:p>
        </w:tc>
      </w:tr>
      <w:tr w:rsidR="009B5317" w:rsidRPr="008238AF" w14:paraId="11EAE1B0" w14:textId="77777777" w:rsidTr="00F32297">
        <w:trPr>
          <w:trHeight w:val="20"/>
        </w:trPr>
        <w:tc>
          <w:tcPr>
            <w:tcW w:w="981" w:type="pct"/>
            <w:gridSpan w:val="2"/>
            <w:shd w:val="clear" w:color="auto" w:fill="auto"/>
            <w:tcMar>
              <w:top w:w="74" w:type="dxa"/>
              <w:left w:w="142" w:type="dxa"/>
              <w:bottom w:w="74" w:type="dxa"/>
              <w:right w:w="142" w:type="dxa"/>
            </w:tcMar>
            <w:vAlign w:val="center"/>
            <w:hideMark/>
          </w:tcPr>
          <w:p w14:paraId="6224B15F" w14:textId="77777777" w:rsidR="009B5317" w:rsidRPr="008238AF" w:rsidRDefault="009B5317" w:rsidP="00F32297">
            <w:pPr>
              <w:pStyle w:val="biao"/>
              <w:rPr>
                <w:color w:val="000000" w:themeColor="text1"/>
              </w:rPr>
            </w:pPr>
            <w:r w:rsidRPr="008238AF">
              <w:rPr>
                <w:rFonts w:hint="eastAsia"/>
                <w:color w:val="000000" w:themeColor="text1"/>
              </w:rPr>
              <w:t>商标</w:t>
            </w:r>
          </w:p>
        </w:tc>
        <w:tc>
          <w:tcPr>
            <w:tcW w:w="4019" w:type="pct"/>
            <w:gridSpan w:val="2"/>
            <w:shd w:val="clear" w:color="auto" w:fill="auto"/>
            <w:tcMar>
              <w:top w:w="74" w:type="dxa"/>
              <w:left w:w="142" w:type="dxa"/>
              <w:bottom w:w="74" w:type="dxa"/>
              <w:right w:w="142" w:type="dxa"/>
            </w:tcMar>
            <w:vAlign w:val="center"/>
            <w:hideMark/>
          </w:tcPr>
          <w:p w14:paraId="34B5770F" w14:textId="77777777" w:rsidR="009B5317" w:rsidRPr="008238AF" w:rsidRDefault="009B5317" w:rsidP="00F32297">
            <w:pPr>
              <w:pStyle w:val="biao"/>
              <w:rPr>
                <w:color w:val="000000" w:themeColor="text1"/>
              </w:rPr>
            </w:pPr>
            <w:r w:rsidRPr="008238AF">
              <w:rPr>
                <w:rFonts w:hint="eastAsia"/>
                <w:color w:val="000000" w:themeColor="text1"/>
              </w:rPr>
              <w:t>谁先申请谁拥有（除知名商标的非法抢注）</w:t>
            </w:r>
          </w:p>
          <w:p w14:paraId="30A5435B" w14:textId="77777777" w:rsidR="009B5317" w:rsidRPr="008238AF" w:rsidRDefault="009B5317" w:rsidP="00F32297">
            <w:pPr>
              <w:pStyle w:val="biao"/>
              <w:rPr>
                <w:color w:val="000000" w:themeColor="text1"/>
              </w:rPr>
            </w:pPr>
            <w:r w:rsidRPr="008238AF">
              <w:rPr>
                <w:rFonts w:hint="eastAsia"/>
                <w:color w:val="000000" w:themeColor="text1"/>
              </w:rPr>
              <w:t>同时申请，则根据谁先使用（需提供证据）</w:t>
            </w:r>
          </w:p>
          <w:p w14:paraId="4F15C9C8" w14:textId="77777777" w:rsidR="009B5317" w:rsidRPr="008238AF" w:rsidRDefault="009B5317" w:rsidP="00F32297">
            <w:pPr>
              <w:pStyle w:val="biao"/>
              <w:rPr>
                <w:color w:val="000000" w:themeColor="text1"/>
              </w:rPr>
            </w:pPr>
            <w:r w:rsidRPr="008238AF">
              <w:rPr>
                <w:rFonts w:hint="eastAsia"/>
                <w:color w:val="000000" w:themeColor="text1"/>
              </w:rPr>
              <w:t>无法提供证据，协商归属，无效时使用抽签（但不可不确定）</w:t>
            </w:r>
          </w:p>
        </w:tc>
      </w:tr>
      <w:tr w:rsidR="009B5317" w:rsidRPr="008238AF" w14:paraId="5A97A06F" w14:textId="77777777" w:rsidTr="00F32297">
        <w:trPr>
          <w:trHeight w:val="20"/>
        </w:trPr>
        <w:tc>
          <w:tcPr>
            <w:tcW w:w="981" w:type="pct"/>
            <w:gridSpan w:val="2"/>
            <w:shd w:val="clear" w:color="auto" w:fill="auto"/>
            <w:tcMar>
              <w:top w:w="74" w:type="dxa"/>
              <w:left w:w="142" w:type="dxa"/>
              <w:bottom w:w="74" w:type="dxa"/>
              <w:right w:w="142" w:type="dxa"/>
            </w:tcMar>
            <w:vAlign w:val="center"/>
            <w:hideMark/>
          </w:tcPr>
          <w:p w14:paraId="7AE0E338" w14:textId="77777777" w:rsidR="009B5317" w:rsidRPr="008238AF" w:rsidRDefault="009B5317" w:rsidP="00F32297">
            <w:pPr>
              <w:pStyle w:val="biao"/>
              <w:rPr>
                <w:color w:val="000000" w:themeColor="text1"/>
              </w:rPr>
            </w:pPr>
            <w:r w:rsidRPr="008238AF">
              <w:rPr>
                <w:rFonts w:hint="eastAsia"/>
                <w:color w:val="000000" w:themeColor="text1"/>
              </w:rPr>
              <w:t>专利</w:t>
            </w:r>
          </w:p>
        </w:tc>
        <w:tc>
          <w:tcPr>
            <w:tcW w:w="4019" w:type="pct"/>
            <w:gridSpan w:val="2"/>
            <w:shd w:val="clear" w:color="auto" w:fill="auto"/>
            <w:tcMar>
              <w:top w:w="74" w:type="dxa"/>
              <w:left w:w="142" w:type="dxa"/>
              <w:bottom w:w="74" w:type="dxa"/>
              <w:right w:w="142" w:type="dxa"/>
            </w:tcMar>
            <w:vAlign w:val="center"/>
            <w:hideMark/>
          </w:tcPr>
          <w:p w14:paraId="2079C3B9" w14:textId="77777777" w:rsidR="009B5317" w:rsidRPr="008238AF" w:rsidRDefault="009B5317" w:rsidP="00F32297">
            <w:pPr>
              <w:pStyle w:val="biao"/>
              <w:rPr>
                <w:color w:val="000000" w:themeColor="text1"/>
              </w:rPr>
            </w:pPr>
            <w:r w:rsidRPr="008238AF">
              <w:rPr>
                <w:rFonts w:hint="eastAsia"/>
                <w:color w:val="000000" w:themeColor="text1"/>
              </w:rPr>
              <w:t>谁先申请谁拥有</w:t>
            </w:r>
          </w:p>
          <w:p w14:paraId="7A5644BB" w14:textId="77777777" w:rsidR="009B5317" w:rsidRPr="008238AF" w:rsidRDefault="009B5317" w:rsidP="00F32297">
            <w:pPr>
              <w:pStyle w:val="biao"/>
              <w:rPr>
                <w:color w:val="000000" w:themeColor="text1"/>
              </w:rPr>
            </w:pPr>
            <w:r w:rsidRPr="008238AF">
              <w:rPr>
                <w:rFonts w:hint="eastAsia"/>
                <w:color w:val="000000" w:themeColor="text1"/>
              </w:rPr>
              <w:t>同时申请则协商归属，但不能够同时驳回双方的专利申请</w:t>
            </w:r>
          </w:p>
        </w:tc>
      </w:tr>
    </w:tbl>
    <w:p w14:paraId="05F2AEC0" w14:textId="77777777" w:rsidR="009B5317" w:rsidRPr="008238AF" w:rsidRDefault="009B5317" w:rsidP="009B5317">
      <w:pPr>
        <w:pStyle w:val="4"/>
        <w:rPr>
          <w:color w:val="000000" w:themeColor="text1"/>
        </w:rPr>
      </w:pPr>
      <w:r w:rsidRPr="008238AF">
        <w:rPr>
          <w:color w:val="000000" w:themeColor="text1"/>
        </w:rPr>
        <w:t>2</w:t>
      </w:r>
      <w:r w:rsidRPr="008238AF">
        <w:rPr>
          <w:rFonts w:hint="eastAsia"/>
          <w:color w:val="000000" w:themeColor="text1"/>
        </w:rPr>
        <w:t>.</w:t>
      </w:r>
      <w:r w:rsidRPr="008238AF">
        <w:rPr>
          <w:color w:val="000000" w:themeColor="text1"/>
        </w:rPr>
        <w:t>1</w:t>
      </w:r>
      <w:r w:rsidRPr="008238AF">
        <w:rPr>
          <w:rFonts w:hint="eastAsia"/>
          <w:color w:val="000000" w:themeColor="text1"/>
        </w:rPr>
        <w:t>.</w:t>
      </w:r>
      <w:r w:rsidRPr="008238AF">
        <w:rPr>
          <w:color w:val="000000" w:themeColor="text1"/>
        </w:rPr>
        <w:t xml:space="preserve">4 </w:t>
      </w:r>
      <w:r w:rsidRPr="008238AF">
        <w:rPr>
          <w:rFonts w:hint="eastAsia"/>
          <w:color w:val="000000" w:themeColor="text1"/>
        </w:rPr>
        <w:t>侵权判断（</w:t>
      </w:r>
      <w:r w:rsidRPr="008238AF">
        <w:rPr>
          <w:rFonts w:ascii="Segoe UI Symbol" w:hAnsi="Segoe UI Symbol" w:cs="Segoe UI Symbol"/>
          <w:color w:val="000000" w:themeColor="text1"/>
        </w:rPr>
        <w:t>⭐⭐⭐⭐</w:t>
      </w:r>
      <w:r w:rsidRPr="008238AF">
        <w:rPr>
          <w:rFonts w:hint="eastAsia"/>
          <w:color w:val="000000" w:themeColor="text1"/>
        </w:rPr>
        <w:t>）</w:t>
      </w:r>
    </w:p>
    <w:p w14:paraId="4A26A8DB" w14:textId="77777777" w:rsidR="009B5317" w:rsidRPr="008238AF" w:rsidRDefault="009B5317" w:rsidP="009B5317">
      <w:pPr>
        <w:ind w:firstLine="420"/>
        <w:rPr>
          <w:color w:val="000000" w:themeColor="text1"/>
        </w:rPr>
      </w:pPr>
      <w:r w:rsidRPr="008238AF">
        <w:rPr>
          <w:rFonts w:hint="eastAsia"/>
          <w:color w:val="000000" w:themeColor="text1"/>
        </w:rPr>
        <w:t>（1）适用情景</w:t>
      </w:r>
    </w:p>
    <w:p w14:paraId="4828C0BC" w14:textId="77777777" w:rsidR="009B5317" w:rsidRPr="008238AF" w:rsidRDefault="009B5317" w:rsidP="009B5317">
      <w:pPr>
        <w:ind w:firstLine="420"/>
        <w:rPr>
          <w:color w:val="000000" w:themeColor="text1"/>
        </w:rPr>
      </w:pPr>
      <w:r w:rsidRPr="008238AF">
        <w:rPr>
          <w:rFonts w:hint="eastAsia"/>
          <w:color w:val="000000" w:themeColor="text1"/>
        </w:rPr>
        <w:t>中国公民、法人或者其他组织的作品，不论是否发表，都享有著作权。</w:t>
      </w:r>
    </w:p>
    <w:p w14:paraId="5E76CAB4" w14:textId="77777777" w:rsidR="009B5317" w:rsidRPr="008238AF" w:rsidRDefault="009B5317" w:rsidP="009B5317">
      <w:pPr>
        <w:ind w:firstLine="420"/>
        <w:rPr>
          <w:color w:val="000000" w:themeColor="text1"/>
        </w:rPr>
      </w:pPr>
      <w:r w:rsidRPr="008238AF">
        <w:rPr>
          <w:rFonts w:hint="eastAsia"/>
          <w:color w:val="000000" w:themeColor="text1"/>
        </w:rPr>
        <w:t>开发软件所用的思想、处理过程、操作方法或者数学概念不受保护</w:t>
      </w:r>
    </w:p>
    <w:p w14:paraId="0E4B5680" w14:textId="77777777" w:rsidR="009B5317" w:rsidRPr="008238AF" w:rsidRDefault="009B5317" w:rsidP="009B5317">
      <w:pPr>
        <w:ind w:firstLine="420"/>
        <w:rPr>
          <w:color w:val="000000" w:themeColor="text1"/>
        </w:rPr>
      </w:pPr>
      <w:r w:rsidRPr="008238AF">
        <w:rPr>
          <w:rFonts w:hint="eastAsia"/>
          <w:color w:val="000000" w:themeColor="text1"/>
        </w:rPr>
        <w:t xml:space="preserve">著作权法不适用于下列情形： </w:t>
      </w:r>
    </w:p>
    <w:p w14:paraId="7B4230AE" w14:textId="77777777" w:rsidR="009B5317" w:rsidRPr="008238AF" w:rsidRDefault="009B5317" w:rsidP="009B5317">
      <w:pPr>
        <w:ind w:firstLine="420"/>
        <w:rPr>
          <w:color w:val="000000" w:themeColor="text1"/>
        </w:rPr>
      </w:pPr>
      <w:r w:rsidRPr="008238AF">
        <w:rPr>
          <w:rFonts w:hint="eastAsia"/>
          <w:color w:val="000000" w:themeColor="text1"/>
        </w:rPr>
        <w:t xml:space="preserve">法律、法规，国家机关的决议、决定、命令和其他具有立法、行政、司法性质的文件，及其官方正式译文； </w:t>
      </w:r>
    </w:p>
    <w:p w14:paraId="35528EA7" w14:textId="77777777" w:rsidR="009B5317" w:rsidRPr="008238AF" w:rsidRDefault="009B5317" w:rsidP="009B5317">
      <w:pPr>
        <w:ind w:firstLine="420"/>
        <w:rPr>
          <w:color w:val="000000" w:themeColor="text1"/>
        </w:rPr>
      </w:pPr>
      <w:r w:rsidRPr="008238AF">
        <w:rPr>
          <w:rFonts w:hint="eastAsia"/>
          <w:color w:val="000000" w:themeColor="text1"/>
        </w:rPr>
        <w:t xml:space="preserve">时事新闻； </w:t>
      </w:r>
    </w:p>
    <w:p w14:paraId="3B3777DB" w14:textId="77777777" w:rsidR="009B5317" w:rsidRPr="008238AF" w:rsidRDefault="009B5317" w:rsidP="009B5317">
      <w:pPr>
        <w:ind w:firstLine="420"/>
        <w:rPr>
          <w:color w:val="000000" w:themeColor="text1"/>
        </w:rPr>
      </w:pPr>
      <w:r w:rsidRPr="008238AF">
        <w:rPr>
          <w:rFonts w:hint="eastAsia"/>
          <w:color w:val="000000" w:themeColor="text1"/>
        </w:rPr>
        <w:t>历法、通用数表、通用表格和公式。</w:t>
      </w:r>
    </w:p>
    <w:p w14:paraId="59FDE892" w14:textId="77777777" w:rsidR="009B5317" w:rsidRPr="008238AF" w:rsidRDefault="009B5317" w:rsidP="009B5317">
      <w:pPr>
        <w:ind w:firstLine="420"/>
        <w:rPr>
          <w:color w:val="000000" w:themeColor="text1"/>
        </w:rPr>
      </w:pPr>
      <w:r w:rsidRPr="008238AF">
        <w:rPr>
          <w:rFonts w:hint="eastAsia"/>
          <w:color w:val="000000" w:themeColor="text1"/>
        </w:rPr>
        <w:t>（</w:t>
      </w:r>
      <w:r w:rsidRPr="008238AF">
        <w:rPr>
          <w:color w:val="000000" w:themeColor="text1"/>
        </w:rPr>
        <w:t>2</w:t>
      </w:r>
      <w:r w:rsidRPr="008238AF">
        <w:rPr>
          <w:rFonts w:hint="eastAsia"/>
          <w:color w:val="000000" w:themeColor="text1"/>
        </w:rPr>
        <w:t>）常见侵权与合理引用区分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072"/>
        <w:gridCol w:w="4224"/>
      </w:tblGrid>
      <w:tr w:rsidR="009B5317" w:rsidRPr="008238AF" w14:paraId="01D981A0" w14:textId="77777777" w:rsidTr="00F32297">
        <w:trPr>
          <w:trHeight w:val="20"/>
        </w:trPr>
        <w:tc>
          <w:tcPr>
            <w:tcW w:w="2454" w:type="pct"/>
            <w:shd w:val="clear" w:color="auto" w:fill="auto"/>
            <w:tcMar>
              <w:top w:w="72" w:type="dxa"/>
              <w:left w:w="144" w:type="dxa"/>
              <w:bottom w:w="72" w:type="dxa"/>
              <w:right w:w="144" w:type="dxa"/>
            </w:tcMar>
            <w:vAlign w:val="center"/>
            <w:hideMark/>
          </w:tcPr>
          <w:p w14:paraId="7CD004F9" w14:textId="77777777" w:rsidR="009B5317" w:rsidRPr="008238AF" w:rsidRDefault="009B5317" w:rsidP="00F32297">
            <w:pPr>
              <w:ind w:firstLine="420"/>
              <w:jc w:val="center"/>
              <w:rPr>
                <w:color w:val="000000" w:themeColor="text1"/>
              </w:rPr>
            </w:pPr>
            <w:r w:rsidRPr="008238AF">
              <w:rPr>
                <w:rFonts w:hint="eastAsia"/>
                <w:color w:val="000000" w:themeColor="text1"/>
              </w:rPr>
              <w:t>不侵权</w:t>
            </w:r>
          </w:p>
        </w:tc>
        <w:tc>
          <w:tcPr>
            <w:tcW w:w="2546" w:type="pct"/>
            <w:shd w:val="clear" w:color="auto" w:fill="auto"/>
            <w:tcMar>
              <w:top w:w="72" w:type="dxa"/>
              <w:left w:w="144" w:type="dxa"/>
              <w:bottom w:w="72" w:type="dxa"/>
              <w:right w:w="144" w:type="dxa"/>
            </w:tcMar>
            <w:vAlign w:val="center"/>
            <w:hideMark/>
          </w:tcPr>
          <w:p w14:paraId="535BBFCA" w14:textId="77777777" w:rsidR="009B5317" w:rsidRPr="008238AF" w:rsidRDefault="009B5317" w:rsidP="00F32297">
            <w:pPr>
              <w:ind w:firstLine="420"/>
              <w:jc w:val="center"/>
              <w:rPr>
                <w:color w:val="000000" w:themeColor="text1"/>
              </w:rPr>
            </w:pPr>
            <w:r w:rsidRPr="008238AF">
              <w:rPr>
                <w:rFonts w:hint="eastAsia"/>
                <w:color w:val="000000" w:themeColor="text1"/>
              </w:rPr>
              <w:t>侵权</w:t>
            </w:r>
          </w:p>
        </w:tc>
      </w:tr>
      <w:tr w:rsidR="009B5317" w:rsidRPr="008238AF" w14:paraId="2E8F6CDC" w14:textId="77777777" w:rsidTr="00F32297">
        <w:trPr>
          <w:trHeight w:val="20"/>
        </w:trPr>
        <w:tc>
          <w:tcPr>
            <w:tcW w:w="2454" w:type="pct"/>
            <w:shd w:val="clear" w:color="auto" w:fill="auto"/>
            <w:tcMar>
              <w:top w:w="72" w:type="dxa"/>
              <w:left w:w="144" w:type="dxa"/>
              <w:bottom w:w="72" w:type="dxa"/>
              <w:right w:w="144" w:type="dxa"/>
            </w:tcMar>
            <w:vAlign w:val="center"/>
            <w:hideMark/>
          </w:tcPr>
          <w:p w14:paraId="104E976B"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个人学习、研究或者欣赏；</w:t>
            </w:r>
          </w:p>
          <w:p w14:paraId="32139182"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适当引用；</w:t>
            </w:r>
          </w:p>
          <w:p w14:paraId="33C1E418"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公开演讲内容</w:t>
            </w:r>
          </w:p>
          <w:p w14:paraId="30584B94"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用于教学或科学研究</w:t>
            </w:r>
          </w:p>
          <w:p w14:paraId="465844F5"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复制馆藏作品；</w:t>
            </w:r>
          </w:p>
          <w:p w14:paraId="435A3CD3"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免费表演他人作品；</w:t>
            </w:r>
          </w:p>
          <w:p w14:paraId="77DC51FA"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室外公共场所艺术品临摹、绘画、摄影、录像；</w:t>
            </w:r>
          </w:p>
          <w:p w14:paraId="5A41D02A"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将汉语作品译成少数民族语言作品或盲文出版。</w:t>
            </w:r>
          </w:p>
        </w:tc>
        <w:tc>
          <w:tcPr>
            <w:tcW w:w="2546" w:type="pct"/>
            <w:shd w:val="clear" w:color="auto" w:fill="auto"/>
            <w:tcMar>
              <w:top w:w="72" w:type="dxa"/>
              <w:left w:w="144" w:type="dxa"/>
              <w:bottom w:w="72" w:type="dxa"/>
              <w:right w:w="144" w:type="dxa"/>
            </w:tcMar>
            <w:vAlign w:val="center"/>
            <w:hideMark/>
          </w:tcPr>
          <w:p w14:paraId="29DBCE46"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未经许可，发表他人作品；</w:t>
            </w:r>
          </w:p>
          <w:p w14:paraId="7085264C"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未经合作作者许可，将与他人合作创作的作品当作自己单独创作的作品发表的；</w:t>
            </w:r>
          </w:p>
          <w:p w14:paraId="3F1B2DC4"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未参加创作，在他人作品署名；</w:t>
            </w:r>
          </w:p>
          <w:p w14:paraId="10B7914C"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歪曲、篡改他人作品的；</w:t>
            </w:r>
          </w:p>
          <w:p w14:paraId="6D4DC2F5"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剽窃他人作品的；</w:t>
            </w:r>
          </w:p>
          <w:p w14:paraId="5B3D339A"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使用他人作品，未付报酬；</w:t>
            </w:r>
          </w:p>
          <w:p w14:paraId="55F18BDC" w14:textId="77777777" w:rsidR="009B5317" w:rsidRPr="008238AF" w:rsidRDefault="009B5317" w:rsidP="00F32297">
            <w:pPr>
              <w:pStyle w:val="a6"/>
              <w:numPr>
                <w:ilvl w:val="0"/>
                <w:numId w:val="13"/>
              </w:numPr>
              <w:ind w:firstLineChars="0"/>
              <w:jc w:val="center"/>
              <w:rPr>
                <w:color w:val="000000" w:themeColor="text1"/>
              </w:rPr>
            </w:pPr>
            <w:r w:rsidRPr="008238AF">
              <w:rPr>
                <w:rFonts w:hint="eastAsia"/>
                <w:color w:val="000000" w:themeColor="text1"/>
              </w:rPr>
              <w:t>未经出版者许可，使用其出版的图书、期刊的版式设计的。</w:t>
            </w:r>
          </w:p>
        </w:tc>
      </w:tr>
    </w:tbl>
    <w:p w14:paraId="4F500A04" w14:textId="77777777" w:rsidR="009B5317" w:rsidRPr="008238AF" w:rsidRDefault="009B5317" w:rsidP="00A04549">
      <w:pPr>
        <w:ind w:firstLineChars="0" w:firstLine="0"/>
        <w:rPr>
          <w:color w:val="000000" w:themeColor="text1"/>
        </w:rPr>
      </w:pPr>
    </w:p>
    <w:p w14:paraId="4C9D09FA" w14:textId="77777777" w:rsidR="009B5317" w:rsidRPr="008238AF" w:rsidRDefault="009B5317" w:rsidP="009B5317">
      <w:pPr>
        <w:pStyle w:val="2"/>
        <w:rPr>
          <w:color w:val="000000" w:themeColor="text1"/>
        </w:rPr>
      </w:pPr>
      <w:bookmarkStart w:id="142" w:name="_Toc105689428"/>
      <w:r w:rsidRPr="008238AF">
        <w:rPr>
          <w:rFonts w:hint="eastAsia"/>
          <w:color w:val="000000" w:themeColor="text1"/>
        </w:rPr>
        <w:t xml:space="preserve">3 </w:t>
      </w:r>
      <w:r w:rsidRPr="008238AF">
        <w:rPr>
          <w:rFonts w:hint="eastAsia"/>
          <w:color w:val="000000" w:themeColor="text1"/>
        </w:rPr>
        <w:t>章节问答</w:t>
      </w:r>
      <w:bookmarkEnd w:id="142"/>
    </w:p>
    <w:p w14:paraId="3F94A372" w14:textId="77777777" w:rsidR="009B5317" w:rsidRPr="008238AF" w:rsidRDefault="009B5317" w:rsidP="009B5317">
      <w:pPr>
        <w:ind w:firstLine="420"/>
        <w:rPr>
          <w:color w:val="000000" w:themeColor="text1"/>
        </w:rPr>
      </w:pPr>
      <w:r w:rsidRPr="008238AF">
        <w:rPr>
          <w:rFonts w:hint="eastAsia"/>
          <w:color w:val="000000" w:themeColor="text1"/>
        </w:rPr>
        <w:t>（1）在做真题时发现情景描述差不多，但侵权判断不一样，是答案不正确吗？</w:t>
      </w:r>
    </w:p>
    <w:p w14:paraId="444F2E45" w14:textId="77777777" w:rsidR="009B5317" w:rsidRPr="008238AF" w:rsidRDefault="009B5317" w:rsidP="009B5317">
      <w:pPr>
        <w:ind w:firstLine="420"/>
        <w:rPr>
          <w:color w:val="000000" w:themeColor="text1"/>
        </w:rPr>
      </w:pPr>
      <w:r w:rsidRPr="008238AF">
        <w:rPr>
          <w:rFonts w:hint="eastAsia"/>
          <w:color w:val="000000" w:themeColor="text1"/>
        </w:rPr>
        <w:t>答：</w:t>
      </w:r>
    </w:p>
    <w:p w14:paraId="2CAEEF73" w14:textId="77777777" w:rsidR="009B5317" w:rsidRPr="008238AF" w:rsidRDefault="009B5317" w:rsidP="009B5317">
      <w:pPr>
        <w:ind w:firstLine="420"/>
        <w:rPr>
          <w:color w:val="000000" w:themeColor="text1"/>
        </w:rPr>
      </w:pPr>
      <w:r w:rsidRPr="008238AF">
        <w:rPr>
          <w:rFonts w:hint="eastAsia"/>
          <w:color w:val="000000" w:themeColor="text1"/>
        </w:rPr>
        <w:t>对于知识产权的问题，经常会出现细节上的差异，注意仔细审题。比如对于盗版担责的问题，“某人持有盗版软件，但本人确实不知道是盗版的”和“某人持有盗版软件，但不知道该软件是盗版的，该软件的提供者不能证明其提供的复制品有合法来源”，前者只需要提供者担责，后者提供者和持有者都需要担责。后者的描述，</w:t>
      </w:r>
      <w:r w:rsidRPr="008238AF">
        <w:rPr>
          <w:rFonts w:hint="eastAsia"/>
          <w:bCs/>
          <w:color w:val="000000" w:themeColor="text1"/>
        </w:rPr>
        <w:t>有合理理由推论或者认定持有者应当知道其所使用运行的软件为侵权复制品</w:t>
      </w:r>
      <w:r w:rsidRPr="008238AF">
        <w:rPr>
          <w:rFonts w:hint="eastAsia"/>
          <w:color w:val="000000" w:themeColor="text1"/>
        </w:rPr>
        <w:t>。</w:t>
      </w:r>
    </w:p>
    <w:p w14:paraId="4E24D536" w14:textId="77777777" w:rsidR="009B5317" w:rsidRPr="008238AF" w:rsidRDefault="009B5317" w:rsidP="009B5317">
      <w:pPr>
        <w:ind w:firstLine="420"/>
        <w:rPr>
          <w:color w:val="000000" w:themeColor="text1"/>
        </w:rPr>
      </w:pPr>
    </w:p>
    <w:p w14:paraId="76144890" w14:textId="77777777" w:rsidR="009B5317" w:rsidRPr="009B5317" w:rsidRDefault="009B5317">
      <w:pPr>
        <w:ind w:firstLine="420"/>
      </w:pPr>
    </w:p>
    <w:sectPr w:rsidR="009B5317" w:rsidRPr="009B5317">
      <w:headerReference w:type="even" r:id="rId170"/>
      <w:headerReference w:type="default" r:id="rId171"/>
      <w:footerReference w:type="even" r:id="rId172"/>
      <w:footerReference w:type="default" r:id="rId173"/>
      <w:headerReference w:type="first" r:id="rId174"/>
      <w:footerReference w:type="first" r:id="rId1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BFCD90" w14:textId="77777777" w:rsidR="0063289D" w:rsidRDefault="0063289D" w:rsidP="009B5317">
      <w:pPr>
        <w:ind w:firstLine="420"/>
      </w:pPr>
      <w:r>
        <w:separator/>
      </w:r>
    </w:p>
  </w:endnote>
  <w:endnote w:type="continuationSeparator" w:id="0">
    <w:p w14:paraId="4F853388" w14:textId="77777777" w:rsidR="0063289D" w:rsidRDefault="0063289D" w:rsidP="009B531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思源黑体 CN Medium">
    <w:panose1 w:val="020B0600000000000000"/>
    <w:charset w:val="86"/>
    <w:family w:val="swiss"/>
    <w:notTrueType/>
    <w:pitch w:val="variable"/>
    <w:sig w:usb0="20000207" w:usb1="2ADF3C10" w:usb2="00000016" w:usb3="00000000" w:csb0="00060107"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Segoe UI Symbol">
    <w:panose1 w:val="020B0502040204020203"/>
    <w:charset w:val="00"/>
    <w:family w:val="swiss"/>
    <w:pitch w:val="variable"/>
    <w:sig w:usb0="8000006F" w:usb1="1200FBEF" w:usb2="0064C000" w:usb3="00000000" w:csb0="00000001" w:csb1="00000000"/>
  </w:font>
  <w:font w:name="Segoe UI Emoji">
    <w:charset w:val="00"/>
    <w:family w:val="swiss"/>
    <w:pitch w:val="variable"/>
    <w:sig w:usb0="00000003" w:usb1="02000000" w:usb2="00000000" w:usb3="00000000" w:csb0="00000001" w:csb1="00000000"/>
  </w:font>
  <w:font w:name="Microsoft JhengHei">
    <w:panose1 w:val="020B0604030504040204"/>
    <w:charset w:val="88"/>
    <w:family w:val="swiss"/>
    <w:pitch w:val="variable"/>
    <w:sig w:usb0="00000087" w:usb1="288F4000" w:usb2="00000016" w:usb3="00000000" w:csb0="00100009"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思源黑体 CN Normal">
    <w:panose1 w:val="020B0400000000000000"/>
    <w:charset w:val="86"/>
    <w:family w:val="swiss"/>
    <w:notTrueType/>
    <w:pitch w:val="variable"/>
    <w:sig w:usb0="20000207" w:usb1="2ADF3C10" w:usb2="00000016" w:usb3="00000000" w:csb0="0006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6D2E5" w14:textId="77777777" w:rsidR="00461C52" w:rsidRDefault="00461C52">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6ADEF" w14:textId="77777777" w:rsidR="00461C52" w:rsidRDefault="00461C52" w:rsidP="00F32297">
    <w:pPr>
      <w:pStyle w:val="a4"/>
      <w:ind w:right="368" w:firstLineChars="0" w:firstLine="0"/>
    </w:pPr>
    <w:r w:rsidRPr="00FC5A55">
      <w:rPr>
        <w:rFonts w:ascii="思源黑体 CN Normal" w:eastAsia="思源黑体 CN Normal" w:hAnsi="思源黑体 CN Normal" w:hint="eastAsia"/>
        <w:b/>
      </w:rPr>
      <w:t>希赛网——专业的在线教育平台</w:t>
    </w:r>
    <w:r w:rsidRPr="00413204">
      <w:rPr>
        <w:b/>
      </w:rPr>
      <w:ptab w:relativeTo="margin" w:alignment="center" w:leader="none"/>
    </w:r>
    <w:bookmarkStart w:id="143" w:name="OLE_LINK2"/>
    <w:r>
      <w:rPr>
        <w:b/>
      </w:rPr>
      <w:t xml:space="preserve">           </w:t>
    </w:r>
    <w:r w:rsidRPr="007A15B0">
      <w:rPr>
        <w:b/>
      </w:rPr>
      <w:t>客服热线：400-111-9811</w:t>
    </w:r>
    <w:bookmarkEnd w:id="143"/>
    <w:sdt>
      <w:sdtPr>
        <w:id w:val="-1977444686"/>
        <w:docPartObj>
          <w:docPartGallery w:val="Page Numbers (Bottom of Page)"/>
          <w:docPartUnique/>
        </w:docPartObj>
      </w:sdtPr>
      <w:sdtEndPr/>
      <w:sdtContent>
        <w:sdt>
          <w:sdtPr>
            <w:id w:val="-1769616900"/>
            <w:docPartObj>
              <w:docPartGallery w:val="Page Numbers (Top of Page)"/>
              <w:docPartUnique/>
            </w:docPartObj>
          </w:sdtPr>
          <w:sdtEndPr/>
          <w:sdtContent>
            <w:r>
              <w:rPr>
                <w:lang w:val="zh-CN"/>
              </w:rPr>
              <w:t xml:space="preserve">                </w:t>
            </w:r>
            <w:r>
              <w:rPr>
                <w:b/>
                <w:bCs/>
                <w:sz w:val="24"/>
                <w:szCs w:val="24"/>
              </w:rPr>
              <w:fldChar w:fldCharType="begin"/>
            </w:r>
            <w:r>
              <w:rPr>
                <w:b/>
                <w:bCs/>
              </w:rPr>
              <w:instrText>PAGE</w:instrText>
            </w:r>
            <w:r>
              <w:rPr>
                <w:b/>
                <w:bCs/>
                <w:sz w:val="24"/>
                <w:szCs w:val="24"/>
              </w:rPr>
              <w:fldChar w:fldCharType="separate"/>
            </w:r>
            <w:r w:rsidR="002D0027">
              <w:rPr>
                <w:b/>
                <w:bCs/>
                <w:noProof/>
              </w:rPr>
              <w:t>93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2D0027">
              <w:rPr>
                <w:b/>
                <w:bCs/>
                <w:noProof/>
              </w:rPr>
              <w:t>95</w:t>
            </w:r>
            <w:r>
              <w:rPr>
                <w:b/>
                <w:bCs/>
                <w:sz w:val="24"/>
                <w:szCs w:val="24"/>
              </w:rPr>
              <w:fldChar w:fldCharType="end"/>
            </w:r>
          </w:sdtContent>
        </w:sdt>
      </w:sdtContent>
    </w:sdt>
  </w:p>
  <w:p w14:paraId="4BBB55BB" w14:textId="77777777" w:rsidR="00461C52" w:rsidRPr="00EA38A6" w:rsidRDefault="00461C52">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07D4B" w14:textId="77777777" w:rsidR="00461C52" w:rsidRDefault="00461C52">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ABADB8" w14:textId="77777777" w:rsidR="0063289D" w:rsidRDefault="0063289D" w:rsidP="009B5317">
      <w:pPr>
        <w:ind w:firstLine="420"/>
      </w:pPr>
      <w:r>
        <w:separator/>
      </w:r>
    </w:p>
  </w:footnote>
  <w:footnote w:type="continuationSeparator" w:id="0">
    <w:p w14:paraId="0E5C8805" w14:textId="77777777" w:rsidR="0063289D" w:rsidRDefault="0063289D" w:rsidP="009B5317">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3EF45C" w14:textId="77777777" w:rsidR="00461C52" w:rsidRDefault="002D0027">
    <w:pPr>
      <w:pStyle w:val="a3"/>
      <w:ind w:firstLine="360"/>
    </w:pPr>
    <w:r>
      <w:rPr>
        <w:noProof/>
      </w:rPr>
      <w:pict w14:anchorId="406A5E7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354661" o:spid="_x0000_s2050" type="#_x0000_t136" style="position:absolute;left:0;text-align:left;margin-left:0;margin-top:0;width:390.35pt;height:195.15pt;rotation:315;z-index:-251655168;mso-position-horizontal:center;mso-position-horizontal-relative:margin;mso-position-vertical:center;mso-position-vertical-relative:margin" o:allowincell="f" fillcolor="silver" stroked="f">
          <v:fill opacity=".5"/>
          <v:textpath style="font-family:&quot;Simsun&quot;;font-size:1pt" string="希赛"/>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5CB475" w14:textId="77777777" w:rsidR="00461C52" w:rsidRPr="00EA38A6" w:rsidRDefault="002D0027" w:rsidP="00EA38A6">
    <w:pPr>
      <w:pStyle w:val="a3"/>
      <w:ind w:right="360" w:firstLineChars="100" w:firstLine="180"/>
      <w:jc w:val="both"/>
    </w:pPr>
    <w:r>
      <w:rPr>
        <w:noProof/>
      </w:rPr>
      <w:pict w14:anchorId="4BB7C04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354662" o:spid="_x0000_s2051" type="#_x0000_t136" style="position:absolute;left:0;text-align:left;margin-left:0;margin-top:0;width:390.35pt;height:195.15pt;rotation:315;z-index:-251653120;mso-position-horizontal:center;mso-position-horizontal-relative:margin;mso-position-vertical:center;mso-position-vertical-relative:margin" o:allowincell="f" fillcolor="silver" stroked="f">
          <v:fill opacity=".5"/>
          <v:textpath style="font-family:&quot;Simsun&quot;;font-size:1pt" string="希赛"/>
          <w10:wrap anchorx="margin" anchory="margin"/>
        </v:shape>
      </w:pict>
    </w:r>
  </w:p>
  <w:sdt>
    <w:sdtPr>
      <w:id w:val="-1318336367"/>
      <w:docPartObj>
        <w:docPartGallery w:val="Page Numbers (Top of Page)"/>
        <w:docPartUnique/>
      </w:docPartObj>
    </w:sdtPr>
    <w:sdtEndPr/>
    <w:sdtContent>
      <w:p w14:paraId="2F83F2DA" w14:textId="77777777" w:rsidR="00461C52" w:rsidRPr="00EA38A6" w:rsidRDefault="00461C52" w:rsidP="00EA38A6">
        <w:pPr>
          <w:pStyle w:val="a3"/>
          <w:ind w:right="360" w:firstLineChars="100" w:firstLine="180"/>
          <w:jc w:val="both"/>
        </w:pPr>
        <w:r>
          <w:rPr>
            <w:noProof/>
          </w:rPr>
          <w:drawing>
            <wp:inline distT="0" distB="0" distL="0" distR="0" wp14:anchorId="6357EF41" wp14:editId="3F8288CC">
              <wp:extent cx="982980" cy="349504"/>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00306" cy="355664"/>
                      </a:xfrm>
                      <a:prstGeom prst="rect">
                        <a:avLst/>
                      </a:prstGeom>
                    </pic:spPr>
                  </pic:pic>
                </a:graphicData>
              </a:graphic>
            </wp:inline>
          </w:drawing>
        </w:r>
        <w:r>
          <w:t xml:space="preserve">                                                </w:t>
        </w:r>
        <w:r w:rsidRPr="00EA38A6">
          <w:rPr>
            <w:rFonts w:hint="eastAsia"/>
            <w:lang w:val="zh-CN"/>
          </w:rPr>
          <w:t>内部资料，禁止传播</w: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7DE060" w14:textId="77777777" w:rsidR="00461C52" w:rsidRDefault="002D0027">
    <w:pPr>
      <w:pStyle w:val="a3"/>
      <w:ind w:firstLine="360"/>
    </w:pPr>
    <w:r>
      <w:rPr>
        <w:noProof/>
      </w:rPr>
      <w:pict w14:anchorId="0DC6E17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354660" o:spid="_x0000_s2049" type="#_x0000_t136" style="position:absolute;left:0;text-align:left;margin-left:0;margin-top:0;width:390.35pt;height:195.15pt;rotation:315;z-index:-251657216;mso-position-horizontal:center;mso-position-horizontal-relative:margin;mso-position-vertical:center;mso-position-vertical-relative:margin" o:allowincell="f" fillcolor="silver" stroked="f">
          <v:fill opacity=".5"/>
          <v:textpath style="font-family:&quot;Simsun&quot;;font-size:1pt" string="希赛"/>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15ECD"/>
    <w:multiLevelType w:val="hybridMultilevel"/>
    <w:tmpl w:val="768A100E"/>
    <w:lvl w:ilvl="0" w:tplc="660C626E">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0E5F0C11"/>
    <w:multiLevelType w:val="hybridMultilevel"/>
    <w:tmpl w:val="14D69E64"/>
    <w:lvl w:ilvl="0" w:tplc="0C847F88">
      <w:start w:val="1"/>
      <w:numFmt w:val="bullet"/>
      <w:lvlText w:val=""/>
      <w:lvlJc w:val="left"/>
      <w:pPr>
        <w:tabs>
          <w:tab w:val="num" w:pos="720"/>
        </w:tabs>
        <w:ind w:left="720" w:hanging="360"/>
      </w:pPr>
      <w:rPr>
        <w:rFonts w:ascii="Wingdings" w:hAnsi="Wingdings" w:hint="default"/>
      </w:rPr>
    </w:lvl>
    <w:lvl w:ilvl="1" w:tplc="FA34390E" w:tentative="1">
      <w:start w:val="1"/>
      <w:numFmt w:val="bullet"/>
      <w:lvlText w:val=""/>
      <w:lvlJc w:val="left"/>
      <w:pPr>
        <w:tabs>
          <w:tab w:val="num" w:pos="1440"/>
        </w:tabs>
        <w:ind w:left="1440" w:hanging="360"/>
      </w:pPr>
      <w:rPr>
        <w:rFonts w:ascii="Wingdings" w:hAnsi="Wingdings" w:hint="default"/>
      </w:rPr>
    </w:lvl>
    <w:lvl w:ilvl="2" w:tplc="36361898" w:tentative="1">
      <w:start w:val="1"/>
      <w:numFmt w:val="bullet"/>
      <w:lvlText w:val=""/>
      <w:lvlJc w:val="left"/>
      <w:pPr>
        <w:tabs>
          <w:tab w:val="num" w:pos="2160"/>
        </w:tabs>
        <w:ind w:left="2160" w:hanging="360"/>
      </w:pPr>
      <w:rPr>
        <w:rFonts w:ascii="Wingdings" w:hAnsi="Wingdings" w:hint="default"/>
      </w:rPr>
    </w:lvl>
    <w:lvl w:ilvl="3" w:tplc="0648453C" w:tentative="1">
      <w:start w:val="1"/>
      <w:numFmt w:val="bullet"/>
      <w:lvlText w:val=""/>
      <w:lvlJc w:val="left"/>
      <w:pPr>
        <w:tabs>
          <w:tab w:val="num" w:pos="2880"/>
        </w:tabs>
        <w:ind w:left="2880" w:hanging="360"/>
      </w:pPr>
      <w:rPr>
        <w:rFonts w:ascii="Wingdings" w:hAnsi="Wingdings" w:hint="default"/>
      </w:rPr>
    </w:lvl>
    <w:lvl w:ilvl="4" w:tplc="603EBE40" w:tentative="1">
      <w:start w:val="1"/>
      <w:numFmt w:val="bullet"/>
      <w:lvlText w:val=""/>
      <w:lvlJc w:val="left"/>
      <w:pPr>
        <w:tabs>
          <w:tab w:val="num" w:pos="3600"/>
        </w:tabs>
        <w:ind w:left="3600" w:hanging="360"/>
      </w:pPr>
      <w:rPr>
        <w:rFonts w:ascii="Wingdings" w:hAnsi="Wingdings" w:hint="default"/>
      </w:rPr>
    </w:lvl>
    <w:lvl w:ilvl="5" w:tplc="28BAF328" w:tentative="1">
      <w:start w:val="1"/>
      <w:numFmt w:val="bullet"/>
      <w:lvlText w:val=""/>
      <w:lvlJc w:val="left"/>
      <w:pPr>
        <w:tabs>
          <w:tab w:val="num" w:pos="4320"/>
        </w:tabs>
        <w:ind w:left="4320" w:hanging="360"/>
      </w:pPr>
      <w:rPr>
        <w:rFonts w:ascii="Wingdings" w:hAnsi="Wingdings" w:hint="default"/>
      </w:rPr>
    </w:lvl>
    <w:lvl w:ilvl="6" w:tplc="E61A398A" w:tentative="1">
      <w:start w:val="1"/>
      <w:numFmt w:val="bullet"/>
      <w:lvlText w:val=""/>
      <w:lvlJc w:val="left"/>
      <w:pPr>
        <w:tabs>
          <w:tab w:val="num" w:pos="5040"/>
        </w:tabs>
        <w:ind w:left="5040" w:hanging="360"/>
      </w:pPr>
      <w:rPr>
        <w:rFonts w:ascii="Wingdings" w:hAnsi="Wingdings" w:hint="default"/>
      </w:rPr>
    </w:lvl>
    <w:lvl w:ilvl="7" w:tplc="C9F20140" w:tentative="1">
      <w:start w:val="1"/>
      <w:numFmt w:val="bullet"/>
      <w:lvlText w:val=""/>
      <w:lvlJc w:val="left"/>
      <w:pPr>
        <w:tabs>
          <w:tab w:val="num" w:pos="5760"/>
        </w:tabs>
        <w:ind w:left="5760" w:hanging="360"/>
      </w:pPr>
      <w:rPr>
        <w:rFonts w:ascii="Wingdings" w:hAnsi="Wingdings" w:hint="default"/>
      </w:rPr>
    </w:lvl>
    <w:lvl w:ilvl="8" w:tplc="5890DDC0" w:tentative="1">
      <w:start w:val="1"/>
      <w:numFmt w:val="bullet"/>
      <w:lvlText w:val=""/>
      <w:lvlJc w:val="left"/>
      <w:pPr>
        <w:tabs>
          <w:tab w:val="num" w:pos="6480"/>
        </w:tabs>
        <w:ind w:left="6480" w:hanging="360"/>
      </w:pPr>
      <w:rPr>
        <w:rFonts w:ascii="Wingdings" w:hAnsi="Wingdings" w:hint="default"/>
      </w:rPr>
    </w:lvl>
  </w:abstractNum>
  <w:abstractNum w:abstractNumId="2">
    <w:nsid w:val="16207332"/>
    <w:multiLevelType w:val="hybridMultilevel"/>
    <w:tmpl w:val="3842ACF6"/>
    <w:lvl w:ilvl="0" w:tplc="006C7824">
      <w:start w:val="1"/>
      <w:numFmt w:val="bullet"/>
      <w:lvlText w:val=""/>
      <w:lvlJc w:val="left"/>
      <w:pPr>
        <w:tabs>
          <w:tab w:val="num" w:pos="720"/>
        </w:tabs>
        <w:ind w:left="720" w:hanging="360"/>
      </w:pPr>
      <w:rPr>
        <w:rFonts w:ascii="Wingdings" w:hAnsi="Wingdings" w:hint="default"/>
      </w:rPr>
    </w:lvl>
    <w:lvl w:ilvl="1" w:tplc="9C9E0420" w:tentative="1">
      <w:start w:val="1"/>
      <w:numFmt w:val="bullet"/>
      <w:lvlText w:val=""/>
      <w:lvlJc w:val="left"/>
      <w:pPr>
        <w:tabs>
          <w:tab w:val="num" w:pos="1440"/>
        </w:tabs>
        <w:ind w:left="1440" w:hanging="360"/>
      </w:pPr>
      <w:rPr>
        <w:rFonts w:ascii="Wingdings" w:hAnsi="Wingdings" w:hint="default"/>
      </w:rPr>
    </w:lvl>
    <w:lvl w:ilvl="2" w:tplc="9378D4F6" w:tentative="1">
      <w:start w:val="1"/>
      <w:numFmt w:val="bullet"/>
      <w:lvlText w:val=""/>
      <w:lvlJc w:val="left"/>
      <w:pPr>
        <w:tabs>
          <w:tab w:val="num" w:pos="2160"/>
        </w:tabs>
        <w:ind w:left="2160" w:hanging="360"/>
      </w:pPr>
      <w:rPr>
        <w:rFonts w:ascii="Wingdings" w:hAnsi="Wingdings" w:hint="default"/>
      </w:rPr>
    </w:lvl>
    <w:lvl w:ilvl="3" w:tplc="8BEA133C" w:tentative="1">
      <w:start w:val="1"/>
      <w:numFmt w:val="bullet"/>
      <w:lvlText w:val=""/>
      <w:lvlJc w:val="left"/>
      <w:pPr>
        <w:tabs>
          <w:tab w:val="num" w:pos="2880"/>
        </w:tabs>
        <w:ind w:left="2880" w:hanging="360"/>
      </w:pPr>
      <w:rPr>
        <w:rFonts w:ascii="Wingdings" w:hAnsi="Wingdings" w:hint="default"/>
      </w:rPr>
    </w:lvl>
    <w:lvl w:ilvl="4" w:tplc="3AF08B56" w:tentative="1">
      <w:start w:val="1"/>
      <w:numFmt w:val="bullet"/>
      <w:lvlText w:val=""/>
      <w:lvlJc w:val="left"/>
      <w:pPr>
        <w:tabs>
          <w:tab w:val="num" w:pos="3600"/>
        </w:tabs>
        <w:ind w:left="3600" w:hanging="360"/>
      </w:pPr>
      <w:rPr>
        <w:rFonts w:ascii="Wingdings" w:hAnsi="Wingdings" w:hint="default"/>
      </w:rPr>
    </w:lvl>
    <w:lvl w:ilvl="5" w:tplc="D93097E2" w:tentative="1">
      <w:start w:val="1"/>
      <w:numFmt w:val="bullet"/>
      <w:lvlText w:val=""/>
      <w:lvlJc w:val="left"/>
      <w:pPr>
        <w:tabs>
          <w:tab w:val="num" w:pos="4320"/>
        </w:tabs>
        <w:ind w:left="4320" w:hanging="360"/>
      </w:pPr>
      <w:rPr>
        <w:rFonts w:ascii="Wingdings" w:hAnsi="Wingdings" w:hint="default"/>
      </w:rPr>
    </w:lvl>
    <w:lvl w:ilvl="6" w:tplc="2C563DB2" w:tentative="1">
      <w:start w:val="1"/>
      <w:numFmt w:val="bullet"/>
      <w:lvlText w:val=""/>
      <w:lvlJc w:val="left"/>
      <w:pPr>
        <w:tabs>
          <w:tab w:val="num" w:pos="5040"/>
        </w:tabs>
        <w:ind w:left="5040" w:hanging="360"/>
      </w:pPr>
      <w:rPr>
        <w:rFonts w:ascii="Wingdings" w:hAnsi="Wingdings" w:hint="default"/>
      </w:rPr>
    </w:lvl>
    <w:lvl w:ilvl="7" w:tplc="222665D8" w:tentative="1">
      <w:start w:val="1"/>
      <w:numFmt w:val="bullet"/>
      <w:lvlText w:val=""/>
      <w:lvlJc w:val="left"/>
      <w:pPr>
        <w:tabs>
          <w:tab w:val="num" w:pos="5760"/>
        </w:tabs>
        <w:ind w:left="5760" w:hanging="360"/>
      </w:pPr>
      <w:rPr>
        <w:rFonts w:ascii="Wingdings" w:hAnsi="Wingdings" w:hint="default"/>
      </w:rPr>
    </w:lvl>
    <w:lvl w:ilvl="8" w:tplc="984055DC" w:tentative="1">
      <w:start w:val="1"/>
      <w:numFmt w:val="bullet"/>
      <w:lvlText w:val=""/>
      <w:lvlJc w:val="left"/>
      <w:pPr>
        <w:tabs>
          <w:tab w:val="num" w:pos="6480"/>
        </w:tabs>
        <w:ind w:left="6480" w:hanging="360"/>
      </w:pPr>
      <w:rPr>
        <w:rFonts w:ascii="Wingdings" w:hAnsi="Wingdings" w:hint="default"/>
      </w:rPr>
    </w:lvl>
  </w:abstractNum>
  <w:abstractNum w:abstractNumId="3">
    <w:nsid w:val="16A56160"/>
    <w:multiLevelType w:val="hybridMultilevel"/>
    <w:tmpl w:val="B2B688B2"/>
    <w:lvl w:ilvl="0" w:tplc="9934037E">
      <w:start w:val="1"/>
      <w:numFmt w:val="decimal"/>
      <w:pStyle w:val="1"/>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72A00FE"/>
    <w:multiLevelType w:val="hybridMultilevel"/>
    <w:tmpl w:val="0BD402F2"/>
    <w:lvl w:ilvl="0" w:tplc="866A37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FA965D6"/>
    <w:multiLevelType w:val="hybridMultilevel"/>
    <w:tmpl w:val="1CB0F056"/>
    <w:lvl w:ilvl="0" w:tplc="27A43AAA">
      <w:start w:val="2"/>
      <w:numFmt w:val="japaneseCounting"/>
      <w:lvlText w:val="%1、"/>
      <w:lvlJc w:val="left"/>
      <w:pPr>
        <w:ind w:left="552" w:hanging="55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7444D56"/>
    <w:multiLevelType w:val="hybridMultilevel"/>
    <w:tmpl w:val="F44A7E3A"/>
    <w:lvl w:ilvl="0" w:tplc="FA82F7B2">
      <w:start w:val="8"/>
      <w:numFmt w:val="decimal"/>
      <w:lvlText w:val="第%1章"/>
      <w:lvlJc w:val="left"/>
      <w:pPr>
        <w:ind w:left="860" w:hanging="8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0F146D"/>
    <w:multiLevelType w:val="hybridMultilevel"/>
    <w:tmpl w:val="455E89F6"/>
    <w:lvl w:ilvl="0" w:tplc="B6E608EA">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49EB7555"/>
    <w:multiLevelType w:val="hybridMultilevel"/>
    <w:tmpl w:val="3FB68D4C"/>
    <w:lvl w:ilvl="0" w:tplc="1A06CE94">
      <w:start w:val="1"/>
      <w:numFmt w:val="bullet"/>
      <w:lvlText w:val="•"/>
      <w:lvlJc w:val="left"/>
      <w:pPr>
        <w:tabs>
          <w:tab w:val="num" w:pos="720"/>
        </w:tabs>
        <w:ind w:left="720" w:hanging="360"/>
      </w:pPr>
      <w:rPr>
        <w:rFonts w:ascii="Arial" w:hAnsi="Arial" w:hint="default"/>
      </w:rPr>
    </w:lvl>
    <w:lvl w:ilvl="1" w:tplc="B8EA83DC" w:tentative="1">
      <w:start w:val="1"/>
      <w:numFmt w:val="bullet"/>
      <w:lvlText w:val="•"/>
      <w:lvlJc w:val="left"/>
      <w:pPr>
        <w:tabs>
          <w:tab w:val="num" w:pos="1440"/>
        </w:tabs>
        <w:ind w:left="1440" w:hanging="360"/>
      </w:pPr>
      <w:rPr>
        <w:rFonts w:ascii="Arial" w:hAnsi="Arial" w:hint="default"/>
      </w:rPr>
    </w:lvl>
    <w:lvl w:ilvl="2" w:tplc="2B7A7388" w:tentative="1">
      <w:start w:val="1"/>
      <w:numFmt w:val="bullet"/>
      <w:lvlText w:val="•"/>
      <w:lvlJc w:val="left"/>
      <w:pPr>
        <w:tabs>
          <w:tab w:val="num" w:pos="2160"/>
        </w:tabs>
        <w:ind w:left="2160" w:hanging="360"/>
      </w:pPr>
      <w:rPr>
        <w:rFonts w:ascii="Arial" w:hAnsi="Arial" w:hint="default"/>
      </w:rPr>
    </w:lvl>
    <w:lvl w:ilvl="3" w:tplc="9F923868" w:tentative="1">
      <w:start w:val="1"/>
      <w:numFmt w:val="bullet"/>
      <w:lvlText w:val="•"/>
      <w:lvlJc w:val="left"/>
      <w:pPr>
        <w:tabs>
          <w:tab w:val="num" w:pos="2880"/>
        </w:tabs>
        <w:ind w:left="2880" w:hanging="360"/>
      </w:pPr>
      <w:rPr>
        <w:rFonts w:ascii="Arial" w:hAnsi="Arial" w:hint="default"/>
      </w:rPr>
    </w:lvl>
    <w:lvl w:ilvl="4" w:tplc="72C43738" w:tentative="1">
      <w:start w:val="1"/>
      <w:numFmt w:val="bullet"/>
      <w:lvlText w:val="•"/>
      <w:lvlJc w:val="left"/>
      <w:pPr>
        <w:tabs>
          <w:tab w:val="num" w:pos="3600"/>
        </w:tabs>
        <w:ind w:left="3600" w:hanging="360"/>
      </w:pPr>
      <w:rPr>
        <w:rFonts w:ascii="Arial" w:hAnsi="Arial" w:hint="default"/>
      </w:rPr>
    </w:lvl>
    <w:lvl w:ilvl="5" w:tplc="B0B249C6" w:tentative="1">
      <w:start w:val="1"/>
      <w:numFmt w:val="bullet"/>
      <w:lvlText w:val="•"/>
      <w:lvlJc w:val="left"/>
      <w:pPr>
        <w:tabs>
          <w:tab w:val="num" w:pos="4320"/>
        </w:tabs>
        <w:ind w:left="4320" w:hanging="360"/>
      </w:pPr>
      <w:rPr>
        <w:rFonts w:ascii="Arial" w:hAnsi="Arial" w:hint="default"/>
      </w:rPr>
    </w:lvl>
    <w:lvl w:ilvl="6" w:tplc="A38E2136" w:tentative="1">
      <w:start w:val="1"/>
      <w:numFmt w:val="bullet"/>
      <w:lvlText w:val="•"/>
      <w:lvlJc w:val="left"/>
      <w:pPr>
        <w:tabs>
          <w:tab w:val="num" w:pos="5040"/>
        </w:tabs>
        <w:ind w:left="5040" w:hanging="360"/>
      </w:pPr>
      <w:rPr>
        <w:rFonts w:ascii="Arial" w:hAnsi="Arial" w:hint="default"/>
      </w:rPr>
    </w:lvl>
    <w:lvl w:ilvl="7" w:tplc="8514F95C" w:tentative="1">
      <w:start w:val="1"/>
      <w:numFmt w:val="bullet"/>
      <w:lvlText w:val="•"/>
      <w:lvlJc w:val="left"/>
      <w:pPr>
        <w:tabs>
          <w:tab w:val="num" w:pos="5760"/>
        </w:tabs>
        <w:ind w:left="5760" w:hanging="360"/>
      </w:pPr>
      <w:rPr>
        <w:rFonts w:ascii="Arial" w:hAnsi="Arial" w:hint="default"/>
      </w:rPr>
    </w:lvl>
    <w:lvl w:ilvl="8" w:tplc="E4FC134C" w:tentative="1">
      <w:start w:val="1"/>
      <w:numFmt w:val="bullet"/>
      <w:lvlText w:val="•"/>
      <w:lvlJc w:val="left"/>
      <w:pPr>
        <w:tabs>
          <w:tab w:val="num" w:pos="6480"/>
        </w:tabs>
        <w:ind w:left="6480" w:hanging="360"/>
      </w:pPr>
      <w:rPr>
        <w:rFonts w:ascii="Arial" w:hAnsi="Arial" w:hint="default"/>
      </w:rPr>
    </w:lvl>
  </w:abstractNum>
  <w:abstractNum w:abstractNumId="9">
    <w:nsid w:val="546D320A"/>
    <w:multiLevelType w:val="hybridMultilevel"/>
    <w:tmpl w:val="B02E4DBC"/>
    <w:lvl w:ilvl="0" w:tplc="77380DEA">
      <w:start w:val="1"/>
      <w:numFmt w:val="bullet"/>
      <w:lvlText w:val=""/>
      <w:lvlJc w:val="left"/>
      <w:pPr>
        <w:tabs>
          <w:tab w:val="num" w:pos="720"/>
        </w:tabs>
        <w:ind w:left="720" w:hanging="360"/>
      </w:pPr>
      <w:rPr>
        <w:rFonts w:ascii="Wingdings" w:hAnsi="Wingdings" w:hint="default"/>
      </w:rPr>
    </w:lvl>
    <w:lvl w:ilvl="1" w:tplc="3F424F66" w:tentative="1">
      <w:start w:val="1"/>
      <w:numFmt w:val="bullet"/>
      <w:lvlText w:val=""/>
      <w:lvlJc w:val="left"/>
      <w:pPr>
        <w:tabs>
          <w:tab w:val="num" w:pos="1440"/>
        </w:tabs>
        <w:ind w:left="1440" w:hanging="360"/>
      </w:pPr>
      <w:rPr>
        <w:rFonts w:ascii="Wingdings" w:hAnsi="Wingdings" w:hint="default"/>
      </w:rPr>
    </w:lvl>
    <w:lvl w:ilvl="2" w:tplc="8200C6B6" w:tentative="1">
      <w:start w:val="1"/>
      <w:numFmt w:val="bullet"/>
      <w:lvlText w:val=""/>
      <w:lvlJc w:val="left"/>
      <w:pPr>
        <w:tabs>
          <w:tab w:val="num" w:pos="2160"/>
        </w:tabs>
        <w:ind w:left="2160" w:hanging="360"/>
      </w:pPr>
      <w:rPr>
        <w:rFonts w:ascii="Wingdings" w:hAnsi="Wingdings" w:hint="default"/>
      </w:rPr>
    </w:lvl>
    <w:lvl w:ilvl="3" w:tplc="C9869968" w:tentative="1">
      <w:start w:val="1"/>
      <w:numFmt w:val="bullet"/>
      <w:lvlText w:val=""/>
      <w:lvlJc w:val="left"/>
      <w:pPr>
        <w:tabs>
          <w:tab w:val="num" w:pos="2880"/>
        </w:tabs>
        <w:ind w:left="2880" w:hanging="360"/>
      </w:pPr>
      <w:rPr>
        <w:rFonts w:ascii="Wingdings" w:hAnsi="Wingdings" w:hint="default"/>
      </w:rPr>
    </w:lvl>
    <w:lvl w:ilvl="4" w:tplc="D6FE8E8A" w:tentative="1">
      <w:start w:val="1"/>
      <w:numFmt w:val="bullet"/>
      <w:lvlText w:val=""/>
      <w:lvlJc w:val="left"/>
      <w:pPr>
        <w:tabs>
          <w:tab w:val="num" w:pos="3600"/>
        </w:tabs>
        <w:ind w:left="3600" w:hanging="360"/>
      </w:pPr>
      <w:rPr>
        <w:rFonts w:ascii="Wingdings" w:hAnsi="Wingdings" w:hint="default"/>
      </w:rPr>
    </w:lvl>
    <w:lvl w:ilvl="5" w:tplc="ACACF552" w:tentative="1">
      <w:start w:val="1"/>
      <w:numFmt w:val="bullet"/>
      <w:lvlText w:val=""/>
      <w:lvlJc w:val="left"/>
      <w:pPr>
        <w:tabs>
          <w:tab w:val="num" w:pos="4320"/>
        </w:tabs>
        <w:ind w:left="4320" w:hanging="360"/>
      </w:pPr>
      <w:rPr>
        <w:rFonts w:ascii="Wingdings" w:hAnsi="Wingdings" w:hint="default"/>
      </w:rPr>
    </w:lvl>
    <w:lvl w:ilvl="6" w:tplc="E32A5B00" w:tentative="1">
      <w:start w:val="1"/>
      <w:numFmt w:val="bullet"/>
      <w:lvlText w:val=""/>
      <w:lvlJc w:val="left"/>
      <w:pPr>
        <w:tabs>
          <w:tab w:val="num" w:pos="5040"/>
        </w:tabs>
        <w:ind w:left="5040" w:hanging="360"/>
      </w:pPr>
      <w:rPr>
        <w:rFonts w:ascii="Wingdings" w:hAnsi="Wingdings" w:hint="default"/>
      </w:rPr>
    </w:lvl>
    <w:lvl w:ilvl="7" w:tplc="AC96A8BC" w:tentative="1">
      <w:start w:val="1"/>
      <w:numFmt w:val="bullet"/>
      <w:lvlText w:val=""/>
      <w:lvlJc w:val="left"/>
      <w:pPr>
        <w:tabs>
          <w:tab w:val="num" w:pos="5760"/>
        </w:tabs>
        <w:ind w:left="5760" w:hanging="360"/>
      </w:pPr>
      <w:rPr>
        <w:rFonts w:ascii="Wingdings" w:hAnsi="Wingdings" w:hint="default"/>
      </w:rPr>
    </w:lvl>
    <w:lvl w:ilvl="8" w:tplc="E03E6882" w:tentative="1">
      <w:start w:val="1"/>
      <w:numFmt w:val="bullet"/>
      <w:lvlText w:val=""/>
      <w:lvlJc w:val="left"/>
      <w:pPr>
        <w:tabs>
          <w:tab w:val="num" w:pos="6480"/>
        </w:tabs>
        <w:ind w:left="6480" w:hanging="360"/>
      </w:pPr>
      <w:rPr>
        <w:rFonts w:ascii="Wingdings" w:hAnsi="Wingdings" w:hint="default"/>
      </w:rPr>
    </w:lvl>
  </w:abstractNum>
  <w:abstractNum w:abstractNumId="10">
    <w:nsid w:val="5AC87A30"/>
    <w:multiLevelType w:val="multilevel"/>
    <w:tmpl w:val="D13A4004"/>
    <w:lvl w:ilvl="0">
      <w:start w:val="2"/>
      <w:numFmt w:val="decimal"/>
      <w:lvlText w:val="%1"/>
      <w:lvlJc w:val="left"/>
      <w:pPr>
        <w:ind w:left="516" w:hanging="516"/>
      </w:pPr>
      <w:rPr>
        <w:rFonts w:hint="default"/>
      </w:rPr>
    </w:lvl>
    <w:lvl w:ilvl="1">
      <w:start w:val="6"/>
      <w:numFmt w:val="decimal"/>
      <w:lvlText w:val="%1.%2"/>
      <w:lvlJc w:val="left"/>
      <w:pPr>
        <w:ind w:left="696" w:hanging="516"/>
      </w:pPr>
      <w:rPr>
        <w:rFonts w:hint="default"/>
      </w:rPr>
    </w:lvl>
    <w:lvl w:ilvl="2">
      <w:start w:val="4"/>
      <w:numFmt w:val="decimal"/>
      <w:lvlText w:val="%1.%2.%3"/>
      <w:lvlJc w:val="left"/>
      <w:pPr>
        <w:ind w:left="1145"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nsid w:val="5B6919B0"/>
    <w:multiLevelType w:val="hybridMultilevel"/>
    <w:tmpl w:val="4716A538"/>
    <w:lvl w:ilvl="0" w:tplc="6ABE9AC0">
      <w:start w:val="4"/>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D797D6F"/>
    <w:multiLevelType w:val="hybridMultilevel"/>
    <w:tmpl w:val="5308C37E"/>
    <w:lvl w:ilvl="0" w:tplc="B5AADAA4">
      <w:start w:val="1"/>
      <w:numFmt w:val="decimal"/>
      <w:lvlText w:val="%1、"/>
      <w:lvlJc w:val="left"/>
      <w:pPr>
        <w:ind w:left="372" w:hanging="3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1C61502"/>
    <w:multiLevelType w:val="hybridMultilevel"/>
    <w:tmpl w:val="2CA06498"/>
    <w:lvl w:ilvl="0" w:tplc="B2D2CA90">
      <w:start w:val="1"/>
      <w:numFmt w:val="bullet"/>
      <w:lvlText w:val=""/>
      <w:lvlJc w:val="left"/>
      <w:pPr>
        <w:tabs>
          <w:tab w:val="num" w:pos="720"/>
        </w:tabs>
        <w:ind w:left="720" w:hanging="360"/>
      </w:pPr>
      <w:rPr>
        <w:rFonts w:ascii="Wingdings" w:hAnsi="Wingdings" w:hint="default"/>
      </w:rPr>
    </w:lvl>
    <w:lvl w:ilvl="1" w:tplc="6F604EA0" w:tentative="1">
      <w:start w:val="1"/>
      <w:numFmt w:val="bullet"/>
      <w:lvlText w:val=""/>
      <w:lvlJc w:val="left"/>
      <w:pPr>
        <w:tabs>
          <w:tab w:val="num" w:pos="1440"/>
        </w:tabs>
        <w:ind w:left="1440" w:hanging="360"/>
      </w:pPr>
      <w:rPr>
        <w:rFonts w:ascii="Wingdings" w:hAnsi="Wingdings" w:hint="default"/>
      </w:rPr>
    </w:lvl>
    <w:lvl w:ilvl="2" w:tplc="CA54A684" w:tentative="1">
      <w:start w:val="1"/>
      <w:numFmt w:val="bullet"/>
      <w:lvlText w:val=""/>
      <w:lvlJc w:val="left"/>
      <w:pPr>
        <w:tabs>
          <w:tab w:val="num" w:pos="2160"/>
        </w:tabs>
        <w:ind w:left="2160" w:hanging="360"/>
      </w:pPr>
      <w:rPr>
        <w:rFonts w:ascii="Wingdings" w:hAnsi="Wingdings" w:hint="default"/>
      </w:rPr>
    </w:lvl>
    <w:lvl w:ilvl="3" w:tplc="A5622D40" w:tentative="1">
      <w:start w:val="1"/>
      <w:numFmt w:val="bullet"/>
      <w:lvlText w:val=""/>
      <w:lvlJc w:val="left"/>
      <w:pPr>
        <w:tabs>
          <w:tab w:val="num" w:pos="2880"/>
        </w:tabs>
        <w:ind w:left="2880" w:hanging="360"/>
      </w:pPr>
      <w:rPr>
        <w:rFonts w:ascii="Wingdings" w:hAnsi="Wingdings" w:hint="default"/>
      </w:rPr>
    </w:lvl>
    <w:lvl w:ilvl="4" w:tplc="7D745D7A" w:tentative="1">
      <w:start w:val="1"/>
      <w:numFmt w:val="bullet"/>
      <w:lvlText w:val=""/>
      <w:lvlJc w:val="left"/>
      <w:pPr>
        <w:tabs>
          <w:tab w:val="num" w:pos="3600"/>
        </w:tabs>
        <w:ind w:left="3600" w:hanging="360"/>
      </w:pPr>
      <w:rPr>
        <w:rFonts w:ascii="Wingdings" w:hAnsi="Wingdings" w:hint="default"/>
      </w:rPr>
    </w:lvl>
    <w:lvl w:ilvl="5" w:tplc="7A86FBB6" w:tentative="1">
      <w:start w:val="1"/>
      <w:numFmt w:val="bullet"/>
      <w:lvlText w:val=""/>
      <w:lvlJc w:val="left"/>
      <w:pPr>
        <w:tabs>
          <w:tab w:val="num" w:pos="4320"/>
        </w:tabs>
        <w:ind w:left="4320" w:hanging="360"/>
      </w:pPr>
      <w:rPr>
        <w:rFonts w:ascii="Wingdings" w:hAnsi="Wingdings" w:hint="default"/>
      </w:rPr>
    </w:lvl>
    <w:lvl w:ilvl="6" w:tplc="30DA8420" w:tentative="1">
      <w:start w:val="1"/>
      <w:numFmt w:val="bullet"/>
      <w:lvlText w:val=""/>
      <w:lvlJc w:val="left"/>
      <w:pPr>
        <w:tabs>
          <w:tab w:val="num" w:pos="5040"/>
        </w:tabs>
        <w:ind w:left="5040" w:hanging="360"/>
      </w:pPr>
      <w:rPr>
        <w:rFonts w:ascii="Wingdings" w:hAnsi="Wingdings" w:hint="default"/>
      </w:rPr>
    </w:lvl>
    <w:lvl w:ilvl="7" w:tplc="47CCC838" w:tentative="1">
      <w:start w:val="1"/>
      <w:numFmt w:val="bullet"/>
      <w:lvlText w:val=""/>
      <w:lvlJc w:val="left"/>
      <w:pPr>
        <w:tabs>
          <w:tab w:val="num" w:pos="5760"/>
        </w:tabs>
        <w:ind w:left="5760" w:hanging="360"/>
      </w:pPr>
      <w:rPr>
        <w:rFonts w:ascii="Wingdings" w:hAnsi="Wingdings" w:hint="default"/>
      </w:rPr>
    </w:lvl>
    <w:lvl w:ilvl="8" w:tplc="C5FA796E" w:tentative="1">
      <w:start w:val="1"/>
      <w:numFmt w:val="bullet"/>
      <w:lvlText w:val=""/>
      <w:lvlJc w:val="left"/>
      <w:pPr>
        <w:tabs>
          <w:tab w:val="num" w:pos="6480"/>
        </w:tabs>
        <w:ind w:left="6480" w:hanging="360"/>
      </w:pPr>
      <w:rPr>
        <w:rFonts w:ascii="Wingdings" w:hAnsi="Wingdings" w:hint="default"/>
      </w:rPr>
    </w:lvl>
  </w:abstractNum>
  <w:abstractNum w:abstractNumId="14">
    <w:nsid w:val="75ED58DE"/>
    <w:multiLevelType w:val="hybridMultilevel"/>
    <w:tmpl w:val="E6DAB562"/>
    <w:lvl w:ilvl="0" w:tplc="13C0001C">
      <w:start w:val="1"/>
      <w:numFmt w:val="bullet"/>
      <w:lvlText w:val=""/>
      <w:lvlJc w:val="left"/>
      <w:pPr>
        <w:tabs>
          <w:tab w:val="num" w:pos="720"/>
        </w:tabs>
        <w:ind w:left="720" w:hanging="360"/>
      </w:pPr>
      <w:rPr>
        <w:rFonts w:ascii="Wingdings" w:hAnsi="Wingdings" w:hint="default"/>
      </w:rPr>
    </w:lvl>
    <w:lvl w:ilvl="1" w:tplc="8F8C972C" w:tentative="1">
      <w:start w:val="1"/>
      <w:numFmt w:val="bullet"/>
      <w:lvlText w:val=""/>
      <w:lvlJc w:val="left"/>
      <w:pPr>
        <w:tabs>
          <w:tab w:val="num" w:pos="1440"/>
        </w:tabs>
        <w:ind w:left="1440" w:hanging="360"/>
      </w:pPr>
      <w:rPr>
        <w:rFonts w:ascii="Wingdings" w:hAnsi="Wingdings" w:hint="default"/>
      </w:rPr>
    </w:lvl>
    <w:lvl w:ilvl="2" w:tplc="04940FDE" w:tentative="1">
      <w:start w:val="1"/>
      <w:numFmt w:val="bullet"/>
      <w:lvlText w:val=""/>
      <w:lvlJc w:val="left"/>
      <w:pPr>
        <w:tabs>
          <w:tab w:val="num" w:pos="2160"/>
        </w:tabs>
        <w:ind w:left="2160" w:hanging="360"/>
      </w:pPr>
      <w:rPr>
        <w:rFonts w:ascii="Wingdings" w:hAnsi="Wingdings" w:hint="default"/>
      </w:rPr>
    </w:lvl>
    <w:lvl w:ilvl="3" w:tplc="3850A802" w:tentative="1">
      <w:start w:val="1"/>
      <w:numFmt w:val="bullet"/>
      <w:lvlText w:val=""/>
      <w:lvlJc w:val="left"/>
      <w:pPr>
        <w:tabs>
          <w:tab w:val="num" w:pos="2880"/>
        </w:tabs>
        <w:ind w:left="2880" w:hanging="360"/>
      </w:pPr>
      <w:rPr>
        <w:rFonts w:ascii="Wingdings" w:hAnsi="Wingdings" w:hint="default"/>
      </w:rPr>
    </w:lvl>
    <w:lvl w:ilvl="4" w:tplc="09C07C32" w:tentative="1">
      <w:start w:val="1"/>
      <w:numFmt w:val="bullet"/>
      <w:lvlText w:val=""/>
      <w:lvlJc w:val="left"/>
      <w:pPr>
        <w:tabs>
          <w:tab w:val="num" w:pos="3600"/>
        </w:tabs>
        <w:ind w:left="3600" w:hanging="360"/>
      </w:pPr>
      <w:rPr>
        <w:rFonts w:ascii="Wingdings" w:hAnsi="Wingdings" w:hint="default"/>
      </w:rPr>
    </w:lvl>
    <w:lvl w:ilvl="5" w:tplc="12661AC8" w:tentative="1">
      <w:start w:val="1"/>
      <w:numFmt w:val="bullet"/>
      <w:lvlText w:val=""/>
      <w:lvlJc w:val="left"/>
      <w:pPr>
        <w:tabs>
          <w:tab w:val="num" w:pos="4320"/>
        </w:tabs>
        <w:ind w:left="4320" w:hanging="360"/>
      </w:pPr>
      <w:rPr>
        <w:rFonts w:ascii="Wingdings" w:hAnsi="Wingdings" w:hint="default"/>
      </w:rPr>
    </w:lvl>
    <w:lvl w:ilvl="6" w:tplc="F36AE862" w:tentative="1">
      <w:start w:val="1"/>
      <w:numFmt w:val="bullet"/>
      <w:lvlText w:val=""/>
      <w:lvlJc w:val="left"/>
      <w:pPr>
        <w:tabs>
          <w:tab w:val="num" w:pos="5040"/>
        </w:tabs>
        <w:ind w:left="5040" w:hanging="360"/>
      </w:pPr>
      <w:rPr>
        <w:rFonts w:ascii="Wingdings" w:hAnsi="Wingdings" w:hint="default"/>
      </w:rPr>
    </w:lvl>
    <w:lvl w:ilvl="7" w:tplc="A134AF1A" w:tentative="1">
      <w:start w:val="1"/>
      <w:numFmt w:val="bullet"/>
      <w:lvlText w:val=""/>
      <w:lvlJc w:val="left"/>
      <w:pPr>
        <w:tabs>
          <w:tab w:val="num" w:pos="5760"/>
        </w:tabs>
        <w:ind w:left="5760" w:hanging="360"/>
      </w:pPr>
      <w:rPr>
        <w:rFonts w:ascii="Wingdings" w:hAnsi="Wingdings" w:hint="default"/>
      </w:rPr>
    </w:lvl>
    <w:lvl w:ilvl="8" w:tplc="F3188626"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
  </w:num>
  <w:num w:numId="3">
    <w:abstractNumId w:val="0"/>
  </w:num>
  <w:num w:numId="4">
    <w:abstractNumId w:val="7"/>
  </w:num>
  <w:num w:numId="5">
    <w:abstractNumId w:val="1"/>
  </w:num>
  <w:num w:numId="6">
    <w:abstractNumId w:val="14"/>
  </w:num>
  <w:num w:numId="7">
    <w:abstractNumId w:val="13"/>
  </w:num>
  <w:num w:numId="8">
    <w:abstractNumId w:val="5"/>
  </w:num>
  <w:num w:numId="9">
    <w:abstractNumId w:val="12"/>
  </w:num>
  <w:num w:numId="10">
    <w:abstractNumId w:val="2"/>
  </w:num>
  <w:num w:numId="11">
    <w:abstractNumId w:val="11"/>
  </w:num>
  <w:num w:numId="12">
    <w:abstractNumId w:val="10"/>
  </w:num>
  <w:num w:numId="13">
    <w:abstractNumId w:val="9"/>
  </w:num>
  <w:num w:numId="14">
    <w:abstractNumId w:val="6"/>
  </w:num>
  <w:num w:numId="1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 Y">
    <w15:presenceInfo w15:providerId="Windows Live" w15:userId="fc4d67a54c59efb9"/>
  </w15:person>
  <w15:person w15:author="MM">
    <w15:presenceInfo w15:providerId="None" w15:userId="MM"/>
  </w15:person>
  <w15:person w15:author="yjg">
    <w15:presenceInfo w15:providerId="None" w15:userId="yj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5DD"/>
    <w:rsid w:val="001345DD"/>
    <w:rsid w:val="00175FC7"/>
    <w:rsid w:val="00182F08"/>
    <w:rsid w:val="002548EE"/>
    <w:rsid w:val="00287E40"/>
    <w:rsid w:val="002C222D"/>
    <w:rsid w:val="002D0027"/>
    <w:rsid w:val="002D5892"/>
    <w:rsid w:val="00334AA3"/>
    <w:rsid w:val="0034523D"/>
    <w:rsid w:val="00377121"/>
    <w:rsid w:val="003B0F27"/>
    <w:rsid w:val="00406519"/>
    <w:rsid w:val="00421AF8"/>
    <w:rsid w:val="00461C52"/>
    <w:rsid w:val="0046316F"/>
    <w:rsid w:val="004C252A"/>
    <w:rsid w:val="005F6B25"/>
    <w:rsid w:val="0063289D"/>
    <w:rsid w:val="006F6A83"/>
    <w:rsid w:val="008A5E37"/>
    <w:rsid w:val="009955CF"/>
    <w:rsid w:val="009B5317"/>
    <w:rsid w:val="00A04549"/>
    <w:rsid w:val="00BB5FA4"/>
    <w:rsid w:val="00C12BB8"/>
    <w:rsid w:val="00C46733"/>
    <w:rsid w:val="00C85C92"/>
    <w:rsid w:val="00C8704D"/>
    <w:rsid w:val="00D1525D"/>
    <w:rsid w:val="00D51A15"/>
    <w:rsid w:val="00D554A4"/>
    <w:rsid w:val="00E133CE"/>
    <w:rsid w:val="00E3664B"/>
    <w:rsid w:val="00E6372A"/>
    <w:rsid w:val="00EA38A6"/>
    <w:rsid w:val="00F32297"/>
    <w:rsid w:val="00F802F6"/>
    <w:rsid w:val="00FA59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C3AD1FC"/>
  <w15:chartTrackingRefBased/>
  <w15:docId w15:val="{5E21AAC2-D511-4737-A98C-52EC77B9F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5317"/>
    <w:pPr>
      <w:keepLines/>
      <w:topLinePunct/>
      <w:autoSpaceDN w:val="0"/>
      <w:adjustRightInd w:val="0"/>
      <w:snapToGrid w:val="0"/>
      <w:ind w:firstLineChars="200" w:firstLine="200"/>
      <w:jc w:val="both"/>
    </w:pPr>
    <w:rPr>
      <w:rFonts w:asciiTheme="minorEastAsia" w:hAnsiTheme="minorEastAsia" w:cs="思源黑体 CN Medium"/>
      <w:szCs w:val="21"/>
    </w:rPr>
  </w:style>
  <w:style w:type="paragraph" w:styleId="1">
    <w:name w:val="heading 1"/>
    <w:next w:val="a"/>
    <w:link w:val="1Char"/>
    <w:uiPriority w:val="9"/>
    <w:qFormat/>
    <w:rsid w:val="009B5317"/>
    <w:pPr>
      <w:pageBreakBefore/>
      <w:numPr>
        <w:numId w:val="2"/>
      </w:numPr>
      <w:spacing w:line="240" w:lineRule="atLeast"/>
      <w:ind w:left="0" w:firstLine="0"/>
      <w:jc w:val="center"/>
      <w:outlineLvl w:val="0"/>
    </w:pPr>
    <w:rPr>
      <w:rFonts w:ascii="Times New Roman" w:eastAsiaTheme="majorEastAsia" w:hAnsi="Times New Roman" w:cs="思源黑体 CN Medium"/>
      <w:b/>
      <w:bCs/>
      <w:kern w:val="44"/>
      <w:sz w:val="28"/>
      <w:szCs w:val="21"/>
    </w:rPr>
  </w:style>
  <w:style w:type="paragraph" w:styleId="2">
    <w:name w:val="heading 2"/>
    <w:next w:val="a"/>
    <w:link w:val="2Char"/>
    <w:uiPriority w:val="9"/>
    <w:unhideWhenUsed/>
    <w:qFormat/>
    <w:rsid w:val="009B5317"/>
    <w:pPr>
      <w:outlineLvl w:val="1"/>
    </w:pPr>
    <w:rPr>
      <w:rFonts w:ascii="Times New Roman" w:hAnsi="Times New Roman" w:cstheme="majorBidi"/>
      <w:b/>
      <w:bCs/>
      <w:sz w:val="24"/>
      <w:szCs w:val="21"/>
    </w:rPr>
  </w:style>
  <w:style w:type="paragraph" w:styleId="3">
    <w:name w:val="heading 3"/>
    <w:next w:val="a"/>
    <w:link w:val="3Char"/>
    <w:uiPriority w:val="9"/>
    <w:unhideWhenUsed/>
    <w:qFormat/>
    <w:rsid w:val="009B5317"/>
    <w:pPr>
      <w:ind w:firstLineChars="200" w:firstLine="200"/>
      <w:outlineLvl w:val="2"/>
    </w:pPr>
    <w:rPr>
      <w:rFonts w:ascii="Times New Roman" w:hAnsi="Times New Roman" w:cs="思源黑体 CN Medium"/>
      <w:b/>
      <w:bCs/>
      <w:szCs w:val="21"/>
    </w:rPr>
  </w:style>
  <w:style w:type="paragraph" w:styleId="4">
    <w:name w:val="heading 4"/>
    <w:next w:val="a"/>
    <w:link w:val="4Char"/>
    <w:uiPriority w:val="9"/>
    <w:unhideWhenUsed/>
    <w:qFormat/>
    <w:rsid w:val="009B5317"/>
    <w:pPr>
      <w:ind w:firstLineChars="200" w:firstLine="422"/>
      <w:outlineLvl w:val="3"/>
    </w:pPr>
    <w:rPr>
      <w:rFonts w:ascii="Times New Roman" w:hAnsi="Times New Roman" w:cs="思源黑体 CN Medium"/>
      <w:b/>
      <w:bCs/>
      <w:szCs w:val="21"/>
    </w:rPr>
  </w:style>
  <w:style w:type="paragraph" w:styleId="5">
    <w:name w:val="heading 5"/>
    <w:next w:val="a"/>
    <w:link w:val="5Char"/>
    <w:uiPriority w:val="9"/>
    <w:unhideWhenUsed/>
    <w:qFormat/>
    <w:rsid w:val="009B5317"/>
    <w:pPr>
      <w:keepNext/>
      <w:keepLines/>
      <w:spacing w:line="240" w:lineRule="atLeast"/>
      <w:ind w:firstLineChars="200" w:firstLine="200"/>
      <w:outlineLvl w:val="4"/>
    </w:pPr>
    <w:rPr>
      <w:rFonts w:ascii="Times New Roman" w:hAnsi="Times New Roman" w:cs="思源黑体 CN Medium"/>
      <w:b/>
      <w:bCs/>
      <w:szCs w:val="28"/>
    </w:rPr>
  </w:style>
  <w:style w:type="paragraph" w:styleId="6">
    <w:name w:val="heading 6"/>
    <w:basedOn w:val="a"/>
    <w:next w:val="a"/>
    <w:link w:val="6Char"/>
    <w:uiPriority w:val="9"/>
    <w:unhideWhenUsed/>
    <w:qFormat/>
    <w:rsid w:val="009B5317"/>
    <w:pPr>
      <w:ind w:leftChars="200" w:left="420" w:firstLine="420"/>
      <w:outlineLvl w:val="5"/>
    </w:pPr>
    <w:rPr>
      <w:rFonts w:asciiTheme="majorHAnsi"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B5317"/>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9B5317"/>
    <w:rPr>
      <w:sz w:val="18"/>
      <w:szCs w:val="18"/>
    </w:rPr>
  </w:style>
  <w:style w:type="paragraph" w:styleId="a4">
    <w:name w:val="footer"/>
    <w:basedOn w:val="a"/>
    <w:link w:val="Char0"/>
    <w:uiPriority w:val="99"/>
    <w:unhideWhenUsed/>
    <w:rsid w:val="009B5317"/>
    <w:pPr>
      <w:tabs>
        <w:tab w:val="center" w:pos="4153"/>
        <w:tab w:val="right" w:pos="8306"/>
      </w:tabs>
      <w:jc w:val="left"/>
    </w:pPr>
    <w:rPr>
      <w:sz w:val="18"/>
      <w:szCs w:val="18"/>
    </w:rPr>
  </w:style>
  <w:style w:type="character" w:customStyle="1" w:styleId="Char0">
    <w:name w:val="页脚 Char"/>
    <w:basedOn w:val="a0"/>
    <w:link w:val="a4"/>
    <w:uiPriority w:val="99"/>
    <w:rsid w:val="009B5317"/>
    <w:rPr>
      <w:sz w:val="18"/>
      <w:szCs w:val="18"/>
    </w:rPr>
  </w:style>
  <w:style w:type="character" w:customStyle="1" w:styleId="1Char">
    <w:name w:val="标题 1 Char"/>
    <w:basedOn w:val="a0"/>
    <w:link w:val="1"/>
    <w:uiPriority w:val="9"/>
    <w:rsid w:val="009B5317"/>
    <w:rPr>
      <w:rFonts w:ascii="Times New Roman" w:eastAsiaTheme="majorEastAsia" w:hAnsi="Times New Roman" w:cs="思源黑体 CN Medium"/>
      <w:b/>
      <w:bCs/>
      <w:kern w:val="44"/>
      <w:sz w:val="28"/>
      <w:szCs w:val="21"/>
    </w:rPr>
  </w:style>
  <w:style w:type="character" w:customStyle="1" w:styleId="2Char">
    <w:name w:val="标题 2 Char"/>
    <w:basedOn w:val="a0"/>
    <w:link w:val="2"/>
    <w:uiPriority w:val="9"/>
    <w:rsid w:val="009B5317"/>
    <w:rPr>
      <w:rFonts w:ascii="Times New Roman" w:hAnsi="Times New Roman" w:cstheme="majorBidi"/>
      <w:b/>
      <w:bCs/>
      <w:sz w:val="24"/>
      <w:szCs w:val="21"/>
    </w:rPr>
  </w:style>
  <w:style w:type="character" w:customStyle="1" w:styleId="3Char">
    <w:name w:val="标题 3 Char"/>
    <w:basedOn w:val="a0"/>
    <w:link w:val="3"/>
    <w:uiPriority w:val="9"/>
    <w:rsid w:val="009B5317"/>
    <w:rPr>
      <w:rFonts w:ascii="Times New Roman" w:hAnsi="Times New Roman" w:cs="思源黑体 CN Medium"/>
      <w:b/>
      <w:bCs/>
      <w:szCs w:val="21"/>
    </w:rPr>
  </w:style>
  <w:style w:type="character" w:customStyle="1" w:styleId="4Char">
    <w:name w:val="标题 4 Char"/>
    <w:basedOn w:val="a0"/>
    <w:link w:val="4"/>
    <w:uiPriority w:val="9"/>
    <w:rsid w:val="009B5317"/>
    <w:rPr>
      <w:rFonts w:ascii="Times New Roman" w:hAnsi="Times New Roman" w:cs="思源黑体 CN Medium"/>
      <w:b/>
      <w:bCs/>
      <w:szCs w:val="21"/>
    </w:rPr>
  </w:style>
  <w:style w:type="character" w:customStyle="1" w:styleId="5Char">
    <w:name w:val="标题 5 Char"/>
    <w:basedOn w:val="a0"/>
    <w:link w:val="5"/>
    <w:uiPriority w:val="9"/>
    <w:rsid w:val="009B5317"/>
    <w:rPr>
      <w:rFonts w:ascii="Times New Roman" w:hAnsi="Times New Roman" w:cs="思源黑体 CN Medium"/>
      <w:b/>
      <w:bCs/>
      <w:szCs w:val="28"/>
    </w:rPr>
  </w:style>
  <w:style w:type="character" w:customStyle="1" w:styleId="6Char">
    <w:name w:val="标题 6 Char"/>
    <w:basedOn w:val="a0"/>
    <w:link w:val="6"/>
    <w:uiPriority w:val="9"/>
    <w:rsid w:val="009B5317"/>
    <w:rPr>
      <w:rFonts w:asciiTheme="majorHAnsi" w:hAnsiTheme="majorHAnsi" w:cstheme="majorBidi"/>
      <w:b/>
      <w:bCs/>
      <w:sz w:val="24"/>
      <w:szCs w:val="24"/>
    </w:rPr>
  </w:style>
  <w:style w:type="paragraph" w:styleId="a5">
    <w:name w:val="Normal (Web)"/>
    <w:basedOn w:val="a"/>
    <w:uiPriority w:val="99"/>
    <w:semiHidden/>
    <w:unhideWhenUsed/>
    <w:rsid w:val="009B5317"/>
    <w:pPr>
      <w:adjustRightInd/>
      <w:snapToGrid/>
      <w:spacing w:before="100" w:beforeAutospacing="1" w:after="100" w:afterAutospacing="1"/>
    </w:pPr>
    <w:rPr>
      <w:rFonts w:ascii="宋体" w:eastAsia="宋体" w:hAnsi="宋体" w:cs="宋体"/>
      <w:kern w:val="0"/>
      <w:sz w:val="24"/>
      <w:szCs w:val="24"/>
    </w:rPr>
  </w:style>
  <w:style w:type="paragraph" w:styleId="a6">
    <w:name w:val="List Paragraph"/>
    <w:basedOn w:val="a"/>
    <w:uiPriority w:val="34"/>
    <w:qFormat/>
    <w:rsid w:val="009B5317"/>
    <w:pPr>
      <w:ind w:firstLine="420"/>
    </w:pPr>
  </w:style>
  <w:style w:type="table" w:styleId="a7">
    <w:name w:val="Table Grid"/>
    <w:basedOn w:val="a1"/>
    <w:uiPriority w:val="39"/>
    <w:rsid w:val="009B5317"/>
    <w:rPr>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1"/>
    <w:uiPriority w:val="99"/>
    <w:semiHidden/>
    <w:unhideWhenUsed/>
    <w:rsid w:val="009B5317"/>
    <w:pPr>
      <w:ind w:leftChars="200" w:left="420" w:firstLine="420"/>
    </w:pPr>
    <w:rPr>
      <w:rFonts w:ascii="微软雅黑" w:hAnsi="微软雅黑"/>
      <w:sz w:val="18"/>
      <w:szCs w:val="18"/>
    </w:rPr>
  </w:style>
  <w:style w:type="character" w:customStyle="1" w:styleId="Char1">
    <w:name w:val="批注框文本 Char"/>
    <w:basedOn w:val="a0"/>
    <w:link w:val="a8"/>
    <w:uiPriority w:val="99"/>
    <w:semiHidden/>
    <w:rsid w:val="009B5317"/>
    <w:rPr>
      <w:rFonts w:ascii="微软雅黑" w:hAnsi="微软雅黑" w:cs="思源黑体 CN Medium"/>
      <w:sz w:val="18"/>
      <w:szCs w:val="18"/>
    </w:rPr>
  </w:style>
  <w:style w:type="character" w:styleId="a9">
    <w:name w:val="Hyperlink"/>
    <w:basedOn w:val="a0"/>
    <w:uiPriority w:val="99"/>
    <w:unhideWhenUsed/>
    <w:rsid w:val="009B5317"/>
    <w:rPr>
      <w:color w:val="0563C1" w:themeColor="hyperlink"/>
      <w:u w:val="single"/>
    </w:rPr>
  </w:style>
  <w:style w:type="paragraph" w:styleId="aa">
    <w:name w:val="No Spacing"/>
    <w:uiPriority w:val="1"/>
    <w:qFormat/>
    <w:rsid w:val="009B5317"/>
    <w:pPr>
      <w:widowControl w:val="0"/>
      <w:adjustRightInd w:val="0"/>
      <w:snapToGrid w:val="0"/>
    </w:pPr>
    <w:rPr>
      <w:rFonts w:ascii="Times New Roman" w:eastAsia="微软雅黑" w:hAnsi="Times New Roman"/>
    </w:rPr>
  </w:style>
  <w:style w:type="paragraph" w:styleId="ab">
    <w:name w:val="Date"/>
    <w:basedOn w:val="a"/>
    <w:next w:val="a"/>
    <w:link w:val="Char2"/>
    <w:uiPriority w:val="99"/>
    <w:semiHidden/>
    <w:unhideWhenUsed/>
    <w:rsid w:val="009B5317"/>
    <w:pPr>
      <w:ind w:leftChars="2500" w:left="100"/>
    </w:pPr>
  </w:style>
  <w:style w:type="character" w:customStyle="1" w:styleId="Char2">
    <w:name w:val="日期 Char"/>
    <w:basedOn w:val="a0"/>
    <w:link w:val="ab"/>
    <w:uiPriority w:val="99"/>
    <w:semiHidden/>
    <w:rsid w:val="009B5317"/>
    <w:rPr>
      <w:rFonts w:asciiTheme="minorEastAsia" w:hAnsiTheme="minorEastAsia" w:cs="思源黑体 CN Medium"/>
      <w:szCs w:val="21"/>
    </w:rPr>
  </w:style>
  <w:style w:type="paragraph" w:customStyle="1" w:styleId="biao">
    <w:name w:val="biao"/>
    <w:link w:val="biaoChar"/>
    <w:qFormat/>
    <w:rsid w:val="009B5317"/>
    <w:pPr>
      <w:jc w:val="center"/>
    </w:pPr>
    <w:rPr>
      <w:rFonts w:asciiTheme="minorEastAsia" w:hAnsiTheme="minorEastAsia" w:cs="思源黑体 CN Medium"/>
      <w:szCs w:val="21"/>
    </w:rPr>
  </w:style>
  <w:style w:type="character" w:customStyle="1" w:styleId="biaoChar">
    <w:name w:val="biao Char"/>
    <w:basedOn w:val="a0"/>
    <w:link w:val="biao"/>
    <w:rsid w:val="009B5317"/>
    <w:rPr>
      <w:rFonts w:asciiTheme="minorEastAsia" w:hAnsiTheme="minorEastAsia" w:cs="思源黑体 CN Medium"/>
      <w:szCs w:val="21"/>
    </w:rPr>
  </w:style>
  <w:style w:type="paragraph" w:styleId="10">
    <w:name w:val="toc 1"/>
    <w:basedOn w:val="a"/>
    <w:next w:val="a"/>
    <w:autoRedefine/>
    <w:uiPriority w:val="39"/>
    <w:unhideWhenUsed/>
    <w:rsid w:val="009B5317"/>
    <w:pPr>
      <w:tabs>
        <w:tab w:val="left" w:pos="1260"/>
        <w:tab w:val="right" w:leader="dot" w:pos="8609"/>
      </w:tabs>
      <w:ind w:firstLine="420"/>
    </w:pPr>
  </w:style>
  <w:style w:type="paragraph" w:styleId="20">
    <w:name w:val="toc 2"/>
    <w:basedOn w:val="a"/>
    <w:next w:val="a"/>
    <w:autoRedefine/>
    <w:uiPriority w:val="39"/>
    <w:unhideWhenUsed/>
    <w:rsid w:val="009B5317"/>
    <w:pPr>
      <w:ind w:leftChars="200" w:left="420"/>
    </w:pPr>
  </w:style>
  <w:style w:type="paragraph" w:styleId="30">
    <w:name w:val="toc 3"/>
    <w:basedOn w:val="a"/>
    <w:next w:val="a"/>
    <w:autoRedefine/>
    <w:uiPriority w:val="39"/>
    <w:unhideWhenUsed/>
    <w:rsid w:val="009B5317"/>
    <w:pPr>
      <w:tabs>
        <w:tab w:val="right" w:leader="dot" w:pos="8609"/>
      </w:tabs>
      <w:ind w:leftChars="400" w:left="840" w:firstLine="420"/>
    </w:pPr>
  </w:style>
  <w:style w:type="paragraph" w:styleId="40">
    <w:name w:val="toc 4"/>
    <w:basedOn w:val="a"/>
    <w:next w:val="a"/>
    <w:autoRedefine/>
    <w:uiPriority w:val="39"/>
    <w:unhideWhenUsed/>
    <w:rsid w:val="009B5317"/>
    <w:pPr>
      <w:keepLines w:val="0"/>
      <w:widowControl w:val="0"/>
      <w:topLinePunct w:val="0"/>
      <w:autoSpaceDN/>
      <w:adjustRightInd/>
      <w:snapToGrid/>
      <w:ind w:leftChars="600" w:left="1260" w:firstLineChars="0" w:firstLine="0"/>
    </w:pPr>
    <w:rPr>
      <w:rFonts w:asciiTheme="minorHAnsi" w:hAnsiTheme="minorHAnsi" w:cstheme="minorBidi"/>
      <w:szCs w:val="22"/>
    </w:rPr>
  </w:style>
  <w:style w:type="paragraph" w:styleId="50">
    <w:name w:val="toc 5"/>
    <w:basedOn w:val="a"/>
    <w:next w:val="a"/>
    <w:autoRedefine/>
    <w:uiPriority w:val="39"/>
    <w:unhideWhenUsed/>
    <w:rsid w:val="009B5317"/>
    <w:pPr>
      <w:keepLines w:val="0"/>
      <w:widowControl w:val="0"/>
      <w:topLinePunct w:val="0"/>
      <w:autoSpaceDN/>
      <w:adjustRightInd/>
      <w:snapToGrid/>
      <w:ind w:leftChars="800" w:left="1680" w:firstLineChars="0" w:firstLine="0"/>
    </w:pPr>
    <w:rPr>
      <w:rFonts w:asciiTheme="minorHAnsi" w:hAnsiTheme="minorHAnsi" w:cstheme="minorBidi"/>
      <w:szCs w:val="22"/>
    </w:rPr>
  </w:style>
  <w:style w:type="paragraph" w:styleId="60">
    <w:name w:val="toc 6"/>
    <w:basedOn w:val="a"/>
    <w:next w:val="a"/>
    <w:autoRedefine/>
    <w:uiPriority w:val="39"/>
    <w:unhideWhenUsed/>
    <w:rsid w:val="009B5317"/>
    <w:pPr>
      <w:keepLines w:val="0"/>
      <w:widowControl w:val="0"/>
      <w:topLinePunct w:val="0"/>
      <w:autoSpaceDN/>
      <w:adjustRightInd/>
      <w:snapToGrid/>
      <w:ind w:leftChars="1000" w:left="2100" w:firstLineChars="0" w:firstLine="0"/>
    </w:pPr>
    <w:rPr>
      <w:rFonts w:asciiTheme="minorHAnsi" w:hAnsiTheme="minorHAnsi" w:cstheme="minorBidi"/>
      <w:szCs w:val="22"/>
    </w:rPr>
  </w:style>
  <w:style w:type="paragraph" w:styleId="7">
    <w:name w:val="toc 7"/>
    <w:basedOn w:val="a"/>
    <w:next w:val="a"/>
    <w:autoRedefine/>
    <w:uiPriority w:val="39"/>
    <w:unhideWhenUsed/>
    <w:rsid w:val="009B5317"/>
    <w:pPr>
      <w:keepLines w:val="0"/>
      <w:widowControl w:val="0"/>
      <w:topLinePunct w:val="0"/>
      <w:autoSpaceDN/>
      <w:adjustRightInd/>
      <w:snapToGrid/>
      <w:ind w:leftChars="1200" w:left="2520" w:firstLineChars="0" w:firstLine="0"/>
    </w:pPr>
    <w:rPr>
      <w:rFonts w:asciiTheme="minorHAnsi" w:hAnsiTheme="minorHAnsi" w:cstheme="minorBidi"/>
      <w:szCs w:val="22"/>
    </w:rPr>
  </w:style>
  <w:style w:type="paragraph" w:styleId="8">
    <w:name w:val="toc 8"/>
    <w:basedOn w:val="a"/>
    <w:next w:val="a"/>
    <w:autoRedefine/>
    <w:uiPriority w:val="39"/>
    <w:unhideWhenUsed/>
    <w:rsid w:val="009B5317"/>
    <w:pPr>
      <w:keepLines w:val="0"/>
      <w:widowControl w:val="0"/>
      <w:topLinePunct w:val="0"/>
      <w:autoSpaceDN/>
      <w:adjustRightInd/>
      <w:snapToGrid/>
      <w:ind w:leftChars="1400" w:left="2940" w:firstLineChars="0" w:firstLine="0"/>
    </w:pPr>
    <w:rPr>
      <w:rFonts w:asciiTheme="minorHAnsi" w:hAnsiTheme="minorHAnsi" w:cstheme="minorBidi"/>
      <w:szCs w:val="22"/>
    </w:rPr>
  </w:style>
  <w:style w:type="paragraph" w:styleId="9">
    <w:name w:val="toc 9"/>
    <w:basedOn w:val="a"/>
    <w:next w:val="a"/>
    <w:autoRedefine/>
    <w:uiPriority w:val="39"/>
    <w:unhideWhenUsed/>
    <w:rsid w:val="009B5317"/>
    <w:pPr>
      <w:keepLines w:val="0"/>
      <w:widowControl w:val="0"/>
      <w:topLinePunct w:val="0"/>
      <w:autoSpaceDN/>
      <w:adjustRightInd/>
      <w:snapToGrid/>
      <w:ind w:leftChars="1600" w:left="3360" w:firstLineChars="0" w:firstLine="0"/>
    </w:pPr>
    <w:rPr>
      <w:rFonts w:asciiTheme="minorHAnsi" w:hAnsiTheme="minorHAnsi" w:cstheme="minorBidi"/>
      <w:szCs w:val="22"/>
    </w:rPr>
  </w:style>
  <w:style w:type="paragraph" w:styleId="TOC">
    <w:name w:val="TOC Heading"/>
    <w:basedOn w:val="1"/>
    <w:next w:val="a"/>
    <w:uiPriority w:val="39"/>
    <w:unhideWhenUsed/>
    <w:qFormat/>
    <w:rsid w:val="009B5317"/>
    <w:pPr>
      <w:keepNext/>
      <w:keepLines/>
      <w:pageBreakBefore w:val="0"/>
      <w:numPr>
        <w:numId w:val="0"/>
      </w:numPr>
      <w:spacing w:before="240" w:line="259" w:lineRule="auto"/>
      <w:jc w:val="left"/>
      <w:outlineLvl w:val="9"/>
    </w:pPr>
    <w:rPr>
      <w:rFonts w:asciiTheme="majorHAnsi" w:hAnsiTheme="majorHAnsi" w:cstheme="majorBidi"/>
      <w:b w:val="0"/>
      <w:bCs w:val="0"/>
      <w:color w:val="2E74B5" w:themeColor="accent1" w:themeShade="BF"/>
      <w:kern w:val="0"/>
      <w:sz w:val="32"/>
      <w:szCs w:val="32"/>
    </w:rPr>
  </w:style>
  <w:style w:type="paragraph" w:styleId="ac">
    <w:name w:val="Revision"/>
    <w:hidden/>
    <w:uiPriority w:val="99"/>
    <w:semiHidden/>
    <w:rsid w:val="009B5317"/>
    <w:rPr>
      <w:rFonts w:asciiTheme="minorEastAsia" w:hAnsiTheme="minorEastAsia" w:cs="思源黑体 CN Medium"/>
      <w:szCs w:val="21"/>
    </w:rPr>
  </w:style>
  <w:style w:type="character" w:customStyle="1" w:styleId="UnresolvedMention">
    <w:name w:val="Unresolved Mention"/>
    <w:basedOn w:val="a0"/>
    <w:uiPriority w:val="99"/>
    <w:semiHidden/>
    <w:unhideWhenUsed/>
    <w:rsid w:val="009B5317"/>
    <w:rPr>
      <w:color w:val="605E5C"/>
      <w:shd w:val="clear" w:color="auto" w:fill="E1DFDD"/>
    </w:rPr>
  </w:style>
  <w:style w:type="character" w:styleId="ad">
    <w:name w:val="annotation reference"/>
    <w:basedOn w:val="a0"/>
    <w:uiPriority w:val="99"/>
    <w:semiHidden/>
    <w:unhideWhenUsed/>
    <w:rsid w:val="00D554A4"/>
    <w:rPr>
      <w:sz w:val="21"/>
      <w:szCs w:val="21"/>
    </w:rPr>
  </w:style>
  <w:style w:type="paragraph" w:styleId="ae">
    <w:name w:val="annotation text"/>
    <w:basedOn w:val="a"/>
    <w:link w:val="Char3"/>
    <w:uiPriority w:val="99"/>
    <w:semiHidden/>
    <w:unhideWhenUsed/>
    <w:rsid w:val="00D554A4"/>
    <w:pPr>
      <w:jc w:val="left"/>
    </w:pPr>
  </w:style>
  <w:style w:type="character" w:customStyle="1" w:styleId="Char3">
    <w:name w:val="批注文字 Char"/>
    <w:basedOn w:val="a0"/>
    <w:link w:val="ae"/>
    <w:uiPriority w:val="99"/>
    <w:semiHidden/>
    <w:rsid w:val="00D554A4"/>
    <w:rPr>
      <w:rFonts w:asciiTheme="minorEastAsia" w:hAnsiTheme="minorEastAsia" w:cs="思源黑体 CN Medium"/>
      <w:szCs w:val="21"/>
    </w:rPr>
  </w:style>
  <w:style w:type="paragraph" w:styleId="af">
    <w:name w:val="annotation subject"/>
    <w:basedOn w:val="ae"/>
    <w:next w:val="ae"/>
    <w:link w:val="Char4"/>
    <w:uiPriority w:val="99"/>
    <w:semiHidden/>
    <w:unhideWhenUsed/>
    <w:rsid w:val="00D554A4"/>
    <w:rPr>
      <w:b/>
      <w:bCs/>
    </w:rPr>
  </w:style>
  <w:style w:type="character" w:customStyle="1" w:styleId="Char4">
    <w:name w:val="批注主题 Char"/>
    <w:basedOn w:val="Char3"/>
    <w:link w:val="af"/>
    <w:uiPriority w:val="99"/>
    <w:semiHidden/>
    <w:rsid w:val="00D554A4"/>
    <w:rPr>
      <w:rFonts w:asciiTheme="minorEastAsia" w:hAnsiTheme="minorEastAsia" w:cs="思源黑体 CN Medium"/>
      <w:b/>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3131.vsdx"/><Relationship Id="rId21" Type="http://schemas.microsoft.com/office/2007/relationships/hdphoto" Target="media/hdphoto2.wdp"/><Relationship Id="rId42" Type="http://schemas.openxmlformats.org/officeDocument/2006/relationships/image" Target="media/image24.png"/><Relationship Id="rId63" Type="http://schemas.openxmlformats.org/officeDocument/2006/relationships/image" Target="media/image37.png"/><Relationship Id="rId84" Type="http://schemas.openxmlformats.org/officeDocument/2006/relationships/package" Target="embeddings/Microsoft_Visio___2020.vsdx"/><Relationship Id="rId138" Type="http://schemas.openxmlformats.org/officeDocument/2006/relationships/image" Target="media/image88.png"/><Relationship Id="rId159" Type="http://schemas.openxmlformats.org/officeDocument/2006/relationships/image" Target="media/image102.png"/><Relationship Id="rId170" Type="http://schemas.openxmlformats.org/officeDocument/2006/relationships/header" Target="header1.xml"/><Relationship Id="rId107" Type="http://schemas.openxmlformats.org/officeDocument/2006/relationships/package" Target="embeddings/Microsoft_Visio___2929.vsdx"/><Relationship Id="rId11" Type="http://schemas.openxmlformats.org/officeDocument/2006/relationships/image" Target="media/image4.emf"/><Relationship Id="rId32" Type="http://schemas.openxmlformats.org/officeDocument/2006/relationships/image" Target="media/image17.emf"/><Relationship Id="rId53" Type="http://schemas.openxmlformats.org/officeDocument/2006/relationships/image" Target="media/image31.emf"/><Relationship Id="rId74" Type="http://schemas.openxmlformats.org/officeDocument/2006/relationships/image" Target="media/image44.png"/><Relationship Id="rId128" Type="http://schemas.openxmlformats.org/officeDocument/2006/relationships/image" Target="media/image79.png"/><Relationship Id="rId149" Type="http://schemas.openxmlformats.org/officeDocument/2006/relationships/package" Target="embeddings/Microsoft_Visio___3737.vsdx"/><Relationship Id="rId5" Type="http://schemas.openxmlformats.org/officeDocument/2006/relationships/footnotes" Target="footnotes.xml"/><Relationship Id="rId95" Type="http://schemas.openxmlformats.org/officeDocument/2006/relationships/package" Target="embeddings/Microsoft_Visio___2424.vsdx"/><Relationship Id="rId160" Type="http://schemas.openxmlformats.org/officeDocument/2006/relationships/image" Target="media/image103.png"/><Relationship Id="rId22" Type="http://schemas.openxmlformats.org/officeDocument/2006/relationships/image" Target="media/image11.png"/><Relationship Id="rId43" Type="http://schemas.microsoft.com/office/2007/relationships/hdphoto" Target="media/hdphoto3.wdp"/><Relationship Id="rId64" Type="http://schemas.openxmlformats.org/officeDocument/2006/relationships/image" Target="media/image38.png"/><Relationship Id="rId118" Type="http://schemas.openxmlformats.org/officeDocument/2006/relationships/image" Target="media/image73.emf"/><Relationship Id="rId139" Type="http://schemas.openxmlformats.org/officeDocument/2006/relationships/image" Target="media/image89.emf"/><Relationship Id="rId85" Type="http://schemas.openxmlformats.org/officeDocument/2006/relationships/image" Target="media/image53.emf"/><Relationship Id="rId150" Type="http://schemas.openxmlformats.org/officeDocument/2006/relationships/image" Target="media/image95.emf"/><Relationship Id="rId171" Type="http://schemas.openxmlformats.org/officeDocument/2006/relationships/header" Target="header2.xml"/><Relationship Id="rId12" Type="http://schemas.openxmlformats.org/officeDocument/2006/relationships/package" Target="embeddings/Microsoft_Visio___22.vsdx"/><Relationship Id="rId33" Type="http://schemas.openxmlformats.org/officeDocument/2006/relationships/package" Target="embeddings/Microsoft_Visio___88.vsdx"/><Relationship Id="rId108" Type="http://schemas.openxmlformats.org/officeDocument/2006/relationships/image" Target="media/image67.png"/><Relationship Id="rId129" Type="http://schemas.openxmlformats.org/officeDocument/2006/relationships/image" Target="media/image80.png"/><Relationship Id="rId54" Type="http://schemas.openxmlformats.org/officeDocument/2006/relationships/image" Target="media/image32.emf"/><Relationship Id="rId75" Type="http://schemas.openxmlformats.org/officeDocument/2006/relationships/image" Target="media/image45.png"/><Relationship Id="rId96" Type="http://schemas.openxmlformats.org/officeDocument/2006/relationships/image" Target="media/image60.emf"/><Relationship Id="rId140" Type="http://schemas.openxmlformats.org/officeDocument/2006/relationships/package" Target="embeddings/Microsoft_Visio___3434.vsdx"/><Relationship Id="rId161" Type="http://schemas.openxmlformats.org/officeDocument/2006/relationships/image" Target="media/image104.png"/><Relationship Id="rId6" Type="http://schemas.openxmlformats.org/officeDocument/2006/relationships/endnotes" Target="endnotes.xml"/><Relationship Id="rId23" Type="http://schemas.openxmlformats.org/officeDocument/2006/relationships/image" Target="media/image12.emf"/><Relationship Id="rId28" Type="http://schemas.openxmlformats.org/officeDocument/2006/relationships/package" Target="embeddings/Microsoft_Visio___66.vsdx"/><Relationship Id="rId49" Type="http://schemas.openxmlformats.org/officeDocument/2006/relationships/oleObject" Target="embeddings/oleObject2.bin"/><Relationship Id="rId114" Type="http://schemas.openxmlformats.org/officeDocument/2006/relationships/image" Target="media/image71.emf"/><Relationship Id="rId119" Type="http://schemas.openxmlformats.org/officeDocument/2006/relationships/package" Target="embeddings/Microsoft_Visio___3232.vsdx"/><Relationship Id="rId44" Type="http://schemas.openxmlformats.org/officeDocument/2006/relationships/image" Target="media/image25.emf"/><Relationship Id="rId60" Type="http://schemas.openxmlformats.org/officeDocument/2006/relationships/package" Target="embeddings/Microsoft_Visio___1414.vsdx"/><Relationship Id="rId65" Type="http://schemas.openxmlformats.org/officeDocument/2006/relationships/image" Target="media/image39.emf"/><Relationship Id="rId81" Type="http://schemas.openxmlformats.org/officeDocument/2006/relationships/package" Target="embeddings/Microsoft_Visio___1919.vsdx"/><Relationship Id="rId86" Type="http://schemas.openxmlformats.org/officeDocument/2006/relationships/package" Target="embeddings/Microsoft_Visio___2121.vsdx"/><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package" Target="embeddings/Microsoft_Visio___3838.vsdx"/><Relationship Id="rId156" Type="http://schemas.openxmlformats.org/officeDocument/2006/relationships/image" Target="media/image99.png"/><Relationship Id="rId177" Type="http://schemas.microsoft.com/office/2011/relationships/people" Target="people.xml"/><Relationship Id="rId172"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8.png"/><Relationship Id="rId39" Type="http://schemas.openxmlformats.org/officeDocument/2006/relationships/package" Target="embeddings/Microsoft_Visio___99.vsdx"/><Relationship Id="rId109" Type="http://schemas.openxmlformats.org/officeDocument/2006/relationships/image" Target="media/image68.png"/><Relationship Id="rId34" Type="http://schemas.openxmlformats.org/officeDocument/2006/relationships/image" Target="media/image18.emf"/><Relationship Id="rId50" Type="http://schemas.openxmlformats.org/officeDocument/2006/relationships/image" Target="media/image28.png"/><Relationship Id="rId55" Type="http://schemas.openxmlformats.org/officeDocument/2006/relationships/package" Target="embeddings/Microsoft_Visio___1212.vsdx"/><Relationship Id="rId76" Type="http://schemas.openxmlformats.org/officeDocument/2006/relationships/image" Target="media/image46.png"/><Relationship Id="rId97" Type="http://schemas.openxmlformats.org/officeDocument/2006/relationships/package" Target="embeddings/Microsoft_Visio___2525.vsdx"/><Relationship Id="rId104" Type="http://schemas.openxmlformats.org/officeDocument/2006/relationships/image" Target="media/image65.emf"/><Relationship Id="rId120" Type="http://schemas.openxmlformats.org/officeDocument/2006/relationships/image" Target="media/image74.png"/><Relationship Id="rId125" Type="http://schemas.openxmlformats.org/officeDocument/2006/relationships/oleObject" Target="embeddings/oleObject4.bin"/><Relationship Id="rId141" Type="http://schemas.openxmlformats.org/officeDocument/2006/relationships/image" Target="media/image90.emf"/><Relationship Id="rId146" Type="http://schemas.openxmlformats.org/officeDocument/2006/relationships/image" Target="media/image93.emf"/><Relationship Id="rId167" Type="http://schemas.openxmlformats.org/officeDocument/2006/relationships/image" Target="media/image108.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58.emf"/><Relationship Id="rId162" Type="http://schemas.openxmlformats.org/officeDocument/2006/relationships/image" Target="media/image105.emf"/><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package" Target="embeddings/Microsoft_Visio___44.vsdx"/><Relationship Id="rId40" Type="http://schemas.openxmlformats.org/officeDocument/2006/relationships/image" Target="media/image23.emf"/><Relationship Id="rId45" Type="http://schemas.openxmlformats.org/officeDocument/2006/relationships/oleObject" Target="embeddings/oleObject1.bin"/><Relationship Id="rId66" Type="http://schemas.openxmlformats.org/officeDocument/2006/relationships/package" Target="embeddings/Microsoft_Visio___1616.vsdx"/><Relationship Id="rId87" Type="http://schemas.openxmlformats.org/officeDocument/2006/relationships/image" Target="media/image54.emf"/><Relationship Id="rId110" Type="http://schemas.openxmlformats.org/officeDocument/2006/relationships/image" Target="media/image69.png"/><Relationship Id="rId115" Type="http://schemas.openxmlformats.org/officeDocument/2006/relationships/package" Target="embeddings/Microsoft_Visio___3030.vsdx"/><Relationship Id="rId131" Type="http://schemas.openxmlformats.org/officeDocument/2006/relationships/image" Target="media/image82.png"/><Relationship Id="rId136" Type="http://schemas.openxmlformats.org/officeDocument/2006/relationships/image" Target="media/image87.emf"/><Relationship Id="rId157" Type="http://schemas.openxmlformats.org/officeDocument/2006/relationships/image" Target="media/image100.png"/><Relationship Id="rId178" Type="http://schemas.openxmlformats.org/officeDocument/2006/relationships/theme" Target="theme/theme1.xml"/><Relationship Id="rId61" Type="http://schemas.openxmlformats.org/officeDocument/2006/relationships/image" Target="media/image36.emf"/><Relationship Id="rId82" Type="http://schemas.openxmlformats.org/officeDocument/2006/relationships/image" Target="media/image51.png"/><Relationship Id="rId152" Type="http://schemas.openxmlformats.org/officeDocument/2006/relationships/image" Target="media/image96.emf"/><Relationship Id="rId173"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package" Target="embeddings/Microsoft_Visio___33.vsdx"/><Relationship Id="rId30" Type="http://schemas.openxmlformats.org/officeDocument/2006/relationships/image" Target="media/image16.emf"/><Relationship Id="rId35" Type="http://schemas.openxmlformats.org/officeDocument/2006/relationships/image" Target="media/image19.png"/><Relationship Id="rId56" Type="http://schemas.openxmlformats.org/officeDocument/2006/relationships/image" Target="media/image33.emf"/><Relationship Id="rId77" Type="http://schemas.openxmlformats.org/officeDocument/2006/relationships/image" Target="media/image47.png"/><Relationship Id="rId100" Type="http://schemas.openxmlformats.org/officeDocument/2006/relationships/image" Target="media/image62.png"/><Relationship Id="rId105" Type="http://schemas.openxmlformats.org/officeDocument/2006/relationships/package" Target="embeddings/Microsoft_Visio___2828.vsdx"/><Relationship Id="rId126" Type="http://schemas.openxmlformats.org/officeDocument/2006/relationships/image" Target="media/image78.emf"/><Relationship Id="rId147" Type="http://schemas.openxmlformats.org/officeDocument/2006/relationships/oleObject" Target="embeddings/oleObject6.bin"/><Relationship Id="rId168" Type="http://schemas.openxmlformats.org/officeDocument/2006/relationships/image" Target="media/image109.png"/><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3.emf"/><Relationship Id="rId93" Type="http://schemas.openxmlformats.org/officeDocument/2006/relationships/package" Target="embeddings/Microsoft_Visio___2323.vsdx"/><Relationship Id="rId98" Type="http://schemas.openxmlformats.org/officeDocument/2006/relationships/image" Target="media/image61.emf"/><Relationship Id="rId121" Type="http://schemas.openxmlformats.org/officeDocument/2006/relationships/image" Target="media/image75.png"/><Relationship Id="rId142" Type="http://schemas.openxmlformats.org/officeDocument/2006/relationships/package" Target="embeddings/Microsoft_Visio___3535.vsdx"/><Relationship Id="rId163" Type="http://schemas.openxmlformats.org/officeDocument/2006/relationships/package" Target="embeddings/Microsoft_Visio___4040.vsdx"/><Relationship Id="rId3" Type="http://schemas.openxmlformats.org/officeDocument/2006/relationships/settings" Target="settings.xml"/><Relationship Id="rId25" Type="http://schemas.openxmlformats.org/officeDocument/2006/relationships/image" Target="media/image13.emf"/><Relationship Id="rId46" Type="http://schemas.openxmlformats.org/officeDocument/2006/relationships/image" Target="media/image26.emf"/><Relationship Id="rId67" Type="http://schemas.openxmlformats.org/officeDocument/2006/relationships/image" Target="media/image40.emf"/><Relationship Id="rId116" Type="http://schemas.openxmlformats.org/officeDocument/2006/relationships/image" Target="media/image72.emf"/><Relationship Id="rId137" Type="http://schemas.openxmlformats.org/officeDocument/2006/relationships/package" Target="embeddings/Microsoft_Visio___3333.vsdx"/><Relationship Id="rId158"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package" Target="embeddings/Microsoft_Visio___1010.vsdx"/><Relationship Id="rId62" Type="http://schemas.openxmlformats.org/officeDocument/2006/relationships/package" Target="embeddings/Microsoft_Visio___1515.vsdx"/><Relationship Id="rId83" Type="http://schemas.openxmlformats.org/officeDocument/2006/relationships/image" Target="media/image52.emf"/><Relationship Id="rId88" Type="http://schemas.openxmlformats.org/officeDocument/2006/relationships/package" Target="embeddings/Microsoft_Visio___2222.vsdx"/><Relationship Id="rId111" Type="http://schemas.microsoft.com/office/2007/relationships/hdphoto" Target="media/hdphoto5.wdp"/><Relationship Id="rId132" Type="http://schemas.openxmlformats.org/officeDocument/2006/relationships/image" Target="media/image83.png"/><Relationship Id="rId153" Type="http://schemas.openxmlformats.org/officeDocument/2006/relationships/package" Target="embeddings/Microsoft_Visio___3939.vsdx"/><Relationship Id="rId174" Type="http://schemas.openxmlformats.org/officeDocument/2006/relationships/header" Target="header3.xml"/><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package" Target="embeddings/Microsoft_Visio___1313.vsdx"/><Relationship Id="rId106" Type="http://schemas.openxmlformats.org/officeDocument/2006/relationships/image" Target="media/image66.emf"/><Relationship Id="rId127" Type="http://schemas.openxmlformats.org/officeDocument/2006/relationships/oleObject" Target="embeddings/oleObject5.bin"/><Relationship Id="rId10" Type="http://schemas.openxmlformats.org/officeDocument/2006/relationships/package" Target="embeddings/Microsoft_Visio___11.vsdx"/><Relationship Id="rId31" Type="http://schemas.openxmlformats.org/officeDocument/2006/relationships/package" Target="embeddings/Microsoft_Visio___77.vsdx"/><Relationship Id="rId52" Type="http://schemas.openxmlformats.org/officeDocument/2006/relationships/image" Target="media/image30.png"/><Relationship Id="rId73" Type="http://schemas.openxmlformats.org/officeDocument/2006/relationships/package" Target="embeddings/Microsoft_Visio___1818.vsdx"/><Relationship Id="rId78" Type="http://schemas.openxmlformats.org/officeDocument/2006/relationships/image" Target="media/image48.png"/><Relationship Id="rId94" Type="http://schemas.openxmlformats.org/officeDocument/2006/relationships/image" Target="media/image59.emf"/><Relationship Id="rId99" Type="http://schemas.openxmlformats.org/officeDocument/2006/relationships/package" Target="embeddings/Microsoft_Visio___2626.vsdx"/><Relationship Id="rId101" Type="http://schemas.openxmlformats.org/officeDocument/2006/relationships/image" Target="media/image63.emf"/><Relationship Id="rId122" Type="http://schemas.openxmlformats.org/officeDocument/2006/relationships/image" Target="media/image76.emf"/><Relationship Id="rId143" Type="http://schemas.openxmlformats.org/officeDocument/2006/relationships/image" Target="media/image91.png"/><Relationship Id="rId148" Type="http://schemas.openxmlformats.org/officeDocument/2006/relationships/image" Target="media/image94.emf"/><Relationship Id="rId164" Type="http://schemas.openxmlformats.org/officeDocument/2006/relationships/image" Target="media/image106.png"/><Relationship Id="rId169" Type="http://schemas.microsoft.com/office/2007/relationships/hdphoto" Target="media/hdphoto8.wdp"/><Relationship Id="rId4" Type="http://schemas.openxmlformats.org/officeDocument/2006/relationships/webSettings" Target="webSettings.xml"/><Relationship Id="rId9" Type="http://schemas.openxmlformats.org/officeDocument/2006/relationships/image" Target="media/image3.emf"/><Relationship Id="rId26" Type="http://schemas.openxmlformats.org/officeDocument/2006/relationships/package" Target="embeddings/Microsoft_Visio___55.vsdx"/><Relationship Id="rId47" Type="http://schemas.openxmlformats.org/officeDocument/2006/relationships/package" Target="embeddings/Microsoft_Visio___1111.vsdx"/><Relationship Id="rId68" Type="http://schemas.openxmlformats.org/officeDocument/2006/relationships/package" Target="embeddings/Microsoft_Visio___1717.vsdx"/><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4.png"/><Relationship Id="rId154" Type="http://schemas.openxmlformats.org/officeDocument/2006/relationships/image" Target="media/image97.png"/><Relationship Id="rId175" Type="http://schemas.openxmlformats.org/officeDocument/2006/relationships/footer" Target="footer3.xml"/><Relationship Id="rId16" Type="http://schemas.openxmlformats.org/officeDocument/2006/relationships/image" Target="media/image7.png"/><Relationship Id="rId37" Type="http://schemas.openxmlformats.org/officeDocument/2006/relationships/image" Target="media/image21.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package" Target="embeddings/Microsoft_Visio___2727.vsdx"/><Relationship Id="rId123" Type="http://schemas.openxmlformats.org/officeDocument/2006/relationships/oleObject" Target="embeddings/oleObject3.bin"/><Relationship Id="rId144" Type="http://schemas.openxmlformats.org/officeDocument/2006/relationships/image" Target="media/image92.emf"/><Relationship Id="rId90" Type="http://schemas.openxmlformats.org/officeDocument/2006/relationships/image" Target="media/image56.emf"/><Relationship Id="rId165" Type="http://schemas.microsoft.com/office/2007/relationships/hdphoto" Target="media/hdphoto7.wdp"/><Relationship Id="rId27" Type="http://schemas.openxmlformats.org/officeDocument/2006/relationships/image" Target="media/image14.emf"/><Relationship Id="rId48" Type="http://schemas.openxmlformats.org/officeDocument/2006/relationships/image" Target="media/image27.emf"/><Relationship Id="rId69" Type="http://schemas.openxmlformats.org/officeDocument/2006/relationships/image" Target="media/image41.png"/><Relationship Id="rId113" Type="http://schemas.microsoft.com/office/2007/relationships/hdphoto" Target="media/hdphoto6.wdp"/><Relationship Id="rId134" Type="http://schemas.openxmlformats.org/officeDocument/2006/relationships/image" Target="media/image85.png"/><Relationship Id="rId80" Type="http://schemas.openxmlformats.org/officeDocument/2006/relationships/image" Target="media/image50.emf"/><Relationship Id="rId155" Type="http://schemas.openxmlformats.org/officeDocument/2006/relationships/image" Target="media/image98.png"/><Relationship Id="rId176" Type="http://schemas.openxmlformats.org/officeDocument/2006/relationships/fontTable" Target="fontTable.xml"/><Relationship Id="rId17" Type="http://schemas.microsoft.com/office/2007/relationships/hdphoto" Target="media/hdphoto1.wdp"/><Relationship Id="rId38" Type="http://schemas.openxmlformats.org/officeDocument/2006/relationships/image" Target="media/image22.emf"/><Relationship Id="rId59" Type="http://schemas.openxmlformats.org/officeDocument/2006/relationships/image" Target="media/image35.emf"/><Relationship Id="rId103" Type="http://schemas.openxmlformats.org/officeDocument/2006/relationships/image" Target="media/image64.png"/><Relationship Id="rId124" Type="http://schemas.openxmlformats.org/officeDocument/2006/relationships/image" Target="media/image77.emf"/><Relationship Id="rId70" Type="http://schemas.microsoft.com/office/2007/relationships/hdphoto" Target="media/hdphoto4.wdp"/><Relationship Id="rId91" Type="http://schemas.openxmlformats.org/officeDocument/2006/relationships/image" Target="media/image57.png"/><Relationship Id="rId145" Type="http://schemas.openxmlformats.org/officeDocument/2006/relationships/package" Target="embeddings/Microsoft_Visio___3636.vsdx"/><Relationship Id="rId166" Type="http://schemas.openxmlformats.org/officeDocument/2006/relationships/image" Target="media/image107.png"/><Relationship Id="rId1"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95</Pages>
  <Words>9885</Words>
  <Characters>56345</Characters>
  <Application>Microsoft Office Word</Application>
  <DocSecurity>0</DocSecurity>
  <Lines>469</Lines>
  <Paragraphs>132</Paragraphs>
  <ScaleCrop>false</ScaleCrop>
  <Company>Microsoft</Company>
  <LinksUpToDate>false</LinksUpToDate>
  <CharactersWithSpaces>66098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dc:creator>
  <cp:keywords/>
  <dc:description/>
  <cp:lastModifiedBy>Windows</cp:lastModifiedBy>
  <cp:revision>8</cp:revision>
  <dcterms:created xsi:type="dcterms:W3CDTF">2022-07-18T05:34:00Z</dcterms:created>
  <dcterms:modified xsi:type="dcterms:W3CDTF">2022-09-05T05:36:00Z</dcterms:modified>
</cp:coreProperties>
</file>